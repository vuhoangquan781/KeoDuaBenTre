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673CE" w14:textId="05FD5FB9" w:rsidR="00A76A86" w:rsidRPr="003F6D3E" w:rsidRDefault="00A76A86" w:rsidP="00A76A86">
      <w:pPr>
        <w:spacing w:line="360" w:lineRule="auto"/>
        <w:jc w:val="center"/>
        <w:rPr>
          <w:sz w:val="26"/>
          <w:szCs w:val="26"/>
        </w:rPr>
      </w:pPr>
      <w:r w:rsidRPr="003F6D3E">
        <w:rPr>
          <w:sz w:val="26"/>
          <w:szCs w:val="26"/>
        </w:rPr>
        <w:t>BỘ CÔNG THƯƠNG</w:t>
      </w:r>
    </w:p>
    <w:p w14:paraId="2DB55977" w14:textId="77777777" w:rsidR="00A76A86" w:rsidRPr="00AC59DC" w:rsidRDefault="00A76A86" w:rsidP="00A76A86">
      <w:pPr>
        <w:spacing w:line="360" w:lineRule="auto"/>
        <w:jc w:val="center"/>
        <w:rPr>
          <w:b/>
          <w:sz w:val="26"/>
          <w:szCs w:val="26"/>
        </w:rPr>
      </w:pPr>
      <w:r w:rsidRPr="00AC59DC">
        <w:rPr>
          <w:b/>
          <w:sz w:val="26"/>
          <w:szCs w:val="26"/>
        </w:rPr>
        <w:t>TRƯỜNG ĐẠI HỌC CÔNG NGHIỆP THỰC PHẨM TP.HCM</w:t>
      </w:r>
    </w:p>
    <w:p w14:paraId="2135E37A" w14:textId="77777777" w:rsidR="00A76A86" w:rsidRPr="00AC59DC" w:rsidRDefault="00A76A86" w:rsidP="00A76A86">
      <w:pPr>
        <w:spacing w:line="360" w:lineRule="auto"/>
        <w:jc w:val="center"/>
        <w:rPr>
          <w:b/>
          <w:sz w:val="26"/>
          <w:szCs w:val="26"/>
        </w:rPr>
      </w:pPr>
      <w:r w:rsidRPr="00AC59DC">
        <w:rPr>
          <w:b/>
          <w:sz w:val="26"/>
          <w:szCs w:val="26"/>
        </w:rPr>
        <w:t>KHOA CÔNG NGHỆ THÔNG TIN</w:t>
      </w:r>
    </w:p>
    <w:p w14:paraId="2B649078" w14:textId="5DDCAAA0" w:rsidR="00A76A86" w:rsidRPr="008E3F1B" w:rsidRDefault="00046D79" w:rsidP="00A76A86">
      <w:pPr>
        <w:spacing w:line="360" w:lineRule="auto"/>
        <w:jc w:val="center"/>
        <w:rPr>
          <w:sz w:val="32"/>
          <w:szCs w:val="32"/>
        </w:rPr>
      </w:pPr>
      <w:r w:rsidRPr="008E3F1B">
        <w:rPr>
          <w:noProof/>
          <w:lang w:val="en-SG" w:eastAsia="en-SG"/>
        </w:rPr>
        <w:drawing>
          <wp:anchor distT="0" distB="0" distL="114300" distR="114300" simplePos="0" relativeHeight="251662336" behindDoc="0" locked="0" layoutInCell="1" allowOverlap="1" wp14:anchorId="3BFEAFFF" wp14:editId="5D5143A9">
            <wp:simplePos x="0" y="0"/>
            <wp:positionH relativeFrom="margin">
              <wp:posOffset>2016125</wp:posOffset>
            </wp:positionH>
            <wp:positionV relativeFrom="paragraph">
              <wp:posOffset>266065</wp:posOffset>
            </wp:positionV>
            <wp:extent cx="1438275" cy="1413510"/>
            <wp:effectExtent l="0" t="0" r="9525"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l="22443" t="4453" r="24751" b="6161"/>
                    <a:stretch>
                      <a:fillRect/>
                    </a:stretch>
                  </pic:blipFill>
                  <pic:spPr bwMode="auto">
                    <a:xfrm>
                      <a:off x="0" y="0"/>
                      <a:ext cx="1438275" cy="1413510"/>
                    </a:xfrm>
                    <a:prstGeom prst="rect">
                      <a:avLst/>
                    </a:prstGeom>
                    <a:noFill/>
                    <a:ln>
                      <a:noFill/>
                    </a:ln>
                  </pic:spPr>
                </pic:pic>
              </a:graphicData>
            </a:graphic>
            <wp14:sizeRelH relativeFrom="page">
              <wp14:pctWidth>0</wp14:pctWidth>
            </wp14:sizeRelH>
            <wp14:sizeRelV relativeFrom="page">
              <wp14:pctHeight>0</wp14:pctHeight>
            </wp14:sizeRelV>
          </wp:anchor>
        </w:drawing>
      </w:r>
      <w:r w:rsidR="00A76A86">
        <w:rPr>
          <w:sz w:val="26"/>
          <w:szCs w:val="26"/>
        </w:rPr>
        <w:sym w:font="Wingdings" w:char="F09B"/>
      </w:r>
      <w:r w:rsidR="00A76A86" w:rsidRPr="00AC59DC">
        <w:rPr>
          <w:sz w:val="32"/>
          <w:szCs w:val="26"/>
        </w:rPr>
        <w:sym w:font="Wingdings" w:char="F096"/>
      </w:r>
      <w:r w:rsidR="00A76A86" w:rsidRPr="00AC59DC">
        <w:rPr>
          <w:sz w:val="32"/>
          <w:szCs w:val="26"/>
        </w:rPr>
        <w:sym w:font="Wingdings" w:char="F097"/>
      </w:r>
      <w:r w:rsidR="00A76A86">
        <w:rPr>
          <w:sz w:val="26"/>
          <w:szCs w:val="26"/>
        </w:rPr>
        <w:sym w:font="Wingdings" w:char="F09A"/>
      </w:r>
    </w:p>
    <w:p w14:paraId="479317C0" w14:textId="77777777" w:rsidR="00A76A86" w:rsidRPr="008E3F1B" w:rsidRDefault="00A76A86" w:rsidP="00A76A86">
      <w:pPr>
        <w:spacing w:line="360" w:lineRule="auto"/>
        <w:rPr>
          <w:b/>
          <w:sz w:val="32"/>
          <w:szCs w:val="32"/>
        </w:rPr>
      </w:pPr>
    </w:p>
    <w:p w14:paraId="27F2F7C1" w14:textId="51D68DB3" w:rsidR="00A76A86" w:rsidRPr="00FC242D" w:rsidRDefault="00A76A86" w:rsidP="00FC242D">
      <w:pPr>
        <w:spacing w:before="120" w:after="120" w:line="360" w:lineRule="auto"/>
        <w:jc w:val="center"/>
        <w:rPr>
          <w:b/>
          <w:sz w:val="48"/>
          <w:szCs w:val="48"/>
        </w:rPr>
      </w:pPr>
      <w:r w:rsidRPr="00EA3880">
        <w:rPr>
          <w:b/>
          <w:sz w:val="48"/>
          <w:szCs w:val="48"/>
        </w:rPr>
        <w:t>KHÓA LUẬN TỐT NGHIỆP</w:t>
      </w:r>
    </w:p>
    <w:p w14:paraId="52048786" w14:textId="2ED4593F" w:rsidR="004D4BAD" w:rsidRPr="00046D79" w:rsidDel="00D80B89" w:rsidRDefault="00A76A86">
      <w:pPr>
        <w:spacing w:line="360" w:lineRule="auto"/>
        <w:jc w:val="center"/>
        <w:rPr>
          <w:del w:id="3" w:author="lenovo" w:date="2021-12-30T08:01:00Z"/>
          <w:b/>
          <w:sz w:val="38"/>
          <w:szCs w:val="40"/>
        </w:rPr>
        <w:pPrChange w:id="4" w:author="lenovo" w:date="2021-12-30T08:01:00Z">
          <w:pPr>
            <w:spacing w:line="360" w:lineRule="auto"/>
          </w:pPr>
        </w:pPrChange>
      </w:pPr>
      <w:del w:id="5" w:author="lenovo" w:date="2021-12-30T08:01:00Z">
        <w:r w:rsidRPr="00046D79" w:rsidDel="00D80B89">
          <w:rPr>
            <w:b/>
            <w:sz w:val="38"/>
            <w:szCs w:val="40"/>
          </w:rPr>
          <w:delText xml:space="preserve">ĐỀ </w:delText>
        </w:r>
        <w:commentRangeStart w:id="6"/>
        <w:r w:rsidRPr="00046D79" w:rsidDel="00D80B89">
          <w:rPr>
            <w:b/>
            <w:sz w:val="38"/>
            <w:szCs w:val="40"/>
          </w:rPr>
          <w:delText>TÀI</w:delText>
        </w:r>
        <w:commentRangeEnd w:id="6"/>
        <w:r w:rsidR="00046D79" w:rsidDel="00D80B89">
          <w:rPr>
            <w:rStyle w:val="CommentReference"/>
          </w:rPr>
          <w:commentReference w:id="6"/>
        </w:r>
        <w:r w:rsidRPr="00046D79" w:rsidDel="00D80B89">
          <w:rPr>
            <w:b/>
            <w:sz w:val="38"/>
            <w:szCs w:val="40"/>
          </w:rPr>
          <w:delText>:</w:delText>
        </w:r>
      </w:del>
    </w:p>
    <w:p w14:paraId="1E001B35" w14:textId="403BD26D" w:rsidR="00A76A86" w:rsidRPr="00EA3880" w:rsidRDefault="00A76A86" w:rsidP="00D80B89">
      <w:pPr>
        <w:spacing w:line="288" w:lineRule="auto"/>
        <w:jc w:val="center"/>
        <w:rPr>
          <w:b/>
          <w:sz w:val="40"/>
          <w:szCs w:val="40"/>
        </w:rPr>
      </w:pPr>
      <w:r w:rsidRPr="00EA3880">
        <w:rPr>
          <w:b/>
          <w:sz w:val="40"/>
          <w:szCs w:val="40"/>
        </w:rPr>
        <w:t>XÂY DỰNG ỨNG DỤNG HỖ TRỢ PHÂN TÍCH VÀ KHAI THÁC DỮ LIỆU KINH DOANH CỦA CÔNG TY KẸO DỪA BẾN TR</w:t>
      </w:r>
      <w:r>
        <w:rPr>
          <w:b/>
          <w:sz w:val="40"/>
          <w:szCs w:val="40"/>
        </w:rPr>
        <w:t>E</w:t>
      </w:r>
    </w:p>
    <w:p w14:paraId="74B8A5EA" w14:textId="06798B0F" w:rsidR="00A76A86" w:rsidRDefault="00A76A86" w:rsidP="00A76A86">
      <w:pPr>
        <w:spacing w:line="360" w:lineRule="auto"/>
        <w:rPr>
          <w:b/>
          <w:sz w:val="32"/>
          <w:szCs w:val="32"/>
        </w:rPr>
      </w:pPr>
    </w:p>
    <w:p w14:paraId="7FD872AC" w14:textId="77777777" w:rsidR="00046D79" w:rsidRPr="00046D79" w:rsidRDefault="00046D79" w:rsidP="00A76A86">
      <w:pPr>
        <w:spacing w:line="360" w:lineRule="auto"/>
        <w:rPr>
          <w:b/>
          <w:szCs w:val="32"/>
        </w:rPr>
      </w:pPr>
    </w:p>
    <w:p w14:paraId="6AC1F5D8" w14:textId="5B700270" w:rsidR="00A76A86" w:rsidRPr="00FC1816" w:rsidRDefault="00A76A86" w:rsidP="00046D79">
      <w:pPr>
        <w:tabs>
          <w:tab w:val="left" w:pos="5040"/>
        </w:tabs>
        <w:spacing w:line="360" w:lineRule="auto"/>
        <w:ind w:left="3969" w:hanging="425"/>
        <w:rPr>
          <w:b/>
          <w:sz w:val="28"/>
          <w:szCs w:val="28"/>
        </w:rPr>
      </w:pPr>
      <w:r w:rsidRPr="00FC1816">
        <w:rPr>
          <w:sz w:val="28"/>
          <w:szCs w:val="28"/>
        </w:rPr>
        <w:t>G</w:t>
      </w:r>
      <w:r>
        <w:rPr>
          <w:sz w:val="28"/>
          <w:szCs w:val="28"/>
        </w:rPr>
        <w:t>iáo viên hướng dẫn</w:t>
      </w:r>
      <w:r w:rsidRPr="00FC1816">
        <w:rPr>
          <w:b/>
          <w:sz w:val="28"/>
          <w:szCs w:val="28"/>
        </w:rPr>
        <w:t>: Ths.</w:t>
      </w:r>
      <w:r w:rsidR="00046D79">
        <w:rPr>
          <w:b/>
          <w:sz w:val="28"/>
          <w:szCs w:val="28"/>
        </w:rPr>
        <w:t xml:space="preserve"> </w:t>
      </w:r>
      <w:r w:rsidRPr="00FC1816">
        <w:rPr>
          <w:b/>
          <w:sz w:val="28"/>
          <w:szCs w:val="28"/>
        </w:rPr>
        <w:t>Đinh Thị Mận</w:t>
      </w:r>
    </w:p>
    <w:p w14:paraId="2E0158C7" w14:textId="77777777" w:rsidR="00A76A86" w:rsidRPr="00FC1816" w:rsidRDefault="00A76A86" w:rsidP="00046D79">
      <w:pPr>
        <w:tabs>
          <w:tab w:val="left" w:pos="5040"/>
        </w:tabs>
        <w:spacing w:line="360" w:lineRule="auto"/>
        <w:ind w:left="3969" w:hanging="425"/>
        <w:rPr>
          <w:sz w:val="28"/>
          <w:szCs w:val="28"/>
        </w:rPr>
      </w:pPr>
      <w:r w:rsidRPr="00FC1816">
        <w:rPr>
          <w:sz w:val="28"/>
          <w:szCs w:val="28"/>
        </w:rPr>
        <w:t>Sinh viên thực hiện:</w:t>
      </w:r>
    </w:p>
    <w:p w14:paraId="04B7A70F" w14:textId="77777777" w:rsidR="00A76A86" w:rsidRPr="00FC1816" w:rsidRDefault="00A76A86" w:rsidP="00046D79">
      <w:pPr>
        <w:numPr>
          <w:ilvl w:val="0"/>
          <w:numId w:val="1"/>
        </w:numPr>
        <w:spacing w:line="360" w:lineRule="auto"/>
        <w:ind w:left="1843" w:firstLine="0"/>
        <w:jc w:val="both"/>
        <w:rPr>
          <w:sz w:val="28"/>
          <w:szCs w:val="28"/>
        </w:rPr>
      </w:pPr>
      <w:r w:rsidRPr="00FC1816">
        <w:rPr>
          <w:sz w:val="28"/>
          <w:szCs w:val="28"/>
        </w:rPr>
        <w:t>2001180049</w:t>
      </w:r>
      <w:r>
        <w:rPr>
          <w:sz w:val="28"/>
          <w:szCs w:val="28"/>
        </w:rPr>
        <w:t xml:space="preserve"> -</w:t>
      </w:r>
      <w:r w:rsidRPr="00FC1816">
        <w:rPr>
          <w:sz w:val="28"/>
          <w:szCs w:val="28"/>
        </w:rPr>
        <w:t xml:space="preserve"> Nguyễn Trương Gia Khánh</w:t>
      </w:r>
      <w:r>
        <w:rPr>
          <w:sz w:val="28"/>
          <w:szCs w:val="28"/>
        </w:rPr>
        <w:t xml:space="preserve"> </w:t>
      </w:r>
      <w:r w:rsidRPr="00FC1816">
        <w:rPr>
          <w:sz w:val="28"/>
          <w:szCs w:val="28"/>
        </w:rPr>
        <w:t>-</w:t>
      </w:r>
      <w:r>
        <w:rPr>
          <w:sz w:val="28"/>
          <w:szCs w:val="28"/>
        </w:rPr>
        <w:t xml:space="preserve"> </w:t>
      </w:r>
      <w:r w:rsidRPr="00FC1816">
        <w:rPr>
          <w:sz w:val="28"/>
          <w:szCs w:val="28"/>
        </w:rPr>
        <w:t>09DHTH</w:t>
      </w:r>
      <w:r>
        <w:rPr>
          <w:sz w:val="28"/>
          <w:szCs w:val="28"/>
        </w:rPr>
        <w:t>5</w:t>
      </w:r>
    </w:p>
    <w:p w14:paraId="149098FC" w14:textId="77777777" w:rsidR="00A76A86" w:rsidRPr="00FC1816" w:rsidRDefault="00A76A86" w:rsidP="00046D79">
      <w:pPr>
        <w:numPr>
          <w:ilvl w:val="0"/>
          <w:numId w:val="1"/>
        </w:numPr>
        <w:spacing w:line="360" w:lineRule="auto"/>
        <w:ind w:left="1843" w:firstLine="0"/>
        <w:jc w:val="both"/>
        <w:rPr>
          <w:sz w:val="28"/>
          <w:szCs w:val="28"/>
        </w:rPr>
      </w:pPr>
      <w:r w:rsidRPr="00FC1816">
        <w:rPr>
          <w:sz w:val="28"/>
          <w:szCs w:val="28"/>
        </w:rPr>
        <w:t xml:space="preserve">2001181277 - Vũ Hoàng Quân </w:t>
      </w:r>
      <w:r>
        <w:rPr>
          <w:sz w:val="28"/>
          <w:szCs w:val="28"/>
        </w:rPr>
        <w:t>-</w:t>
      </w:r>
      <w:r w:rsidRPr="00FC1816">
        <w:rPr>
          <w:sz w:val="28"/>
          <w:szCs w:val="28"/>
        </w:rPr>
        <w:t xml:space="preserve"> 09DHTH6</w:t>
      </w:r>
    </w:p>
    <w:p w14:paraId="0A49A74F" w14:textId="77777777" w:rsidR="00A76A86" w:rsidRPr="00FC1816" w:rsidRDefault="00A76A86" w:rsidP="00046D79">
      <w:pPr>
        <w:numPr>
          <w:ilvl w:val="0"/>
          <w:numId w:val="1"/>
        </w:numPr>
        <w:spacing w:line="360" w:lineRule="auto"/>
        <w:ind w:left="1843" w:firstLine="0"/>
        <w:jc w:val="both"/>
        <w:rPr>
          <w:sz w:val="28"/>
          <w:szCs w:val="28"/>
        </w:rPr>
      </w:pPr>
      <w:r w:rsidRPr="00FC1816">
        <w:rPr>
          <w:sz w:val="28"/>
          <w:szCs w:val="28"/>
        </w:rPr>
        <w:t>2001181280 - Nguyễn Thanh Quang - 09DHTH6</w:t>
      </w:r>
    </w:p>
    <w:p w14:paraId="46A4382C" w14:textId="77777777" w:rsidR="00A76A86" w:rsidRPr="008E3F1B" w:rsidRDefault="00A76A86" w:rsidP="00A76A86">
      <w:pPr>
        <w:tabs>
          <w:tab w:val="left" w:pos="5040"/>
        </w:tabs>
        <w:jc w:val="both"/>
        <w:rPr>
          <w:b/>
          <w:sz w:val="28"/>
          <w:szCs w:val="28"/>
        </w:rPr>
      </w:pPr>
      <w:r w:rsidRPr="008E3F1B">
        <w:rPr>
          <w:b/>
          <w:sz w:val="28"/>
          <w:szCs w:val="28"/>
        </w:rPr>
        <w:tab/>
      </w:r>
    </w:p>
    <w:p w14:paraId="250BCBD9" w14:textId="77777777" w:rsidR="00A76A86" w:rsidRPr="008E3F1B" w:rsidRDefault="00A76A86" w:rsidP="00A76A86">
      <w:pPr>
        <w:tabs>
          <w:tab w:val="left" w:pos="5040"/>
        </w:tabs>
        <w:jc w:val="both"/>
        <w:rPr>
          <w:b/>
          <w:sz w:val="28"/>
          <w:szCs w:val="28"/>
        </w:rPr>
      </w:pPr>
    </w:p>
    <w:p w14:paraId="7C266100" w14:textId="13068F1F" w:rsidR="00A76A86" w:rsidRDefault="00A76A86" w:rsidP="00A76A86">
      <w:pPr>
        <w:tabs>
          <w:tab w:val="left" w:pos="5040"/>
        </w:tabs>
        <w:jc w:val="both"/>
        <w:rPr>
          <w:b/>
          <w:sz w:val="28"/>
          <w:szCs w:val="28"/>
        </w:rPr>
      </w:pPr>
    </w:p>
    <w:p w14:paraId="7DAD5673" w14:textId="77777777" w:rsidR="00A76A86" w:rsidRPr="008E3F1B" w:rsidRDefault="00A76A86" w:rsidP="00A76A86">
      <w:pPr>
        <w:tabs>
          <w:tab w:val="left" w:pos="5040"/>
        </w:tabs>
        <w:jc w:val="both"/>
        <w:rPr>
          <w:b/>
          <w:sz w:val="28"/>
          <w:szCs w:val="28"/>
        </w:rPr>
      </w:pPr>
    </w:p>
    <w:p w14:paraId="26041710" w14:textId="77777777" w:rsidR="00E25F79" w:rsidRDefault="00E25F79" w:rsidP="00A76A86">
      <w:pPr>
        <w:jc w:val="center"/>
        <w:rPr>
          <w:iCs/>
          <w:color w:val="000000"/>
          <w:spacing w:val="-4"/>
          <w:sz w:val="26"/>
          <w:szCs w:val="26"/>
        </w:rPr>
      </w:pPr>
    </w:p>
    <w:p w14:paraId="74F0F596" w14:textId="2BD14C7B" w:rsidR="00A76A86" w:rsidRPr="000217AA" w:rsidDel="00BB505D" w:rsidRDefault="00A76A86" w:rsidP="00A76A86">
      <w:pPr>
        <w:jc w:val="center"/>
        <w:rPr>
          <w:del w:id="7" w:author="Quang Nguyễn Thanh" w:date="2021-12-31T15:58:00Z"/>
          <w:b/>
          <w:iCs/>
          <w:color w:val="000000"/>
          <w:spacing w:val="-4"/>
        </w:rPr>
      </w:pPr>
      <w:r w:rsidRPr="000217AA">
        <w:rPr>
          <w:iCs/>
          <w:color w:val="000000"/>
          <w:spacing w:val="-4"/>
          <w:sz w:val="26"/>
          <w:szCs w:val="26"/>
        </w:rPr>
        <w:t xml:space="preserve">TP. HỒ CHÍ MINH, tháng </w:t>
      </w:r>
      <w:r>
        <w:rPr>
          <w:iCs/>
          <w:color w:val="000000"/>
          <w:spacing w:val="-4"/>
          <w:sz w:val="26"/>
          <w:szCs w:val="26"/>
        </w:rPr>
        <w:t>12</w:t>
      </w:r>
      <w:r w:rsidRPr="000217AA">
        <w:rPr>
          <w:iCs/>
          <w:color w:val="000000"/>
          <w:spacing w:val="-4"/>
          <w:sz w:val="26"/>
          <w:szCs w:val="26"/>
        </w:rPr>
        <w:t xml:space="preserve"> năm 2021 </w:t>
      </w:r>
    </w:p>
    <w:p w14:paraId="5B092D92" w14:textId="5B0A7A32" w:rsidR="00A76A86" w:rsidRDefault="00A76A86">
      <w:pPr>
        <w:jc w:val="center"/>
        <w:rPr>
          <w:sz w:val="26"/>
          <w:szCs w:val="26"/>
        </w:rPr>
        <w:pPrChange w:id="8" w:author="Quang Nguyễn Thanh" w:date="2021-12-31T15:58:00Z">
          <w:pPr>
            <w:spacing w:after="160" w:line="259" w:lineRule="auto"/>
          </w:pPr>
        </w:pPrChange>
      </w:pPr>
    </w:p>
    <w:p w14:paraId="48C49A34" w14:textId="37216E09" w:rsidR="00A76A86" w:rsidRPr="003F6D3E" w:rsidRDefault="00A76A86" w:rsidP="00E25F79">
      <w:pPr>
        <w:spacing w:after="160" w:line="259" w:lineRule="auto"/>
        <w:jc w:val="center"/>
        <w:rPr>
          <w:sz w:val="26"/>
          <w:szCs w:val="26"/>
        </w:rPr>
      </w:pPr>
      <w:r w:rsidRPr="003F6D3E">
        <w:rPr>
          <w:sz w:val="26"/>
          <w:szCs w:val="26"/>
        </w:rPr>
        <w:t>BỘ CÔNG THƯƠNG</w:t>
      </w:r>
    </w:p>
    <w:p w14:paraId="395CABB6" w14:textId="77777777" w:rsidR="00A76A86" w:rsidRPr="00AC59DC" w:rsidRDefault="00A76A86" w:rsidP="00A76A86">
      <w:pPr>
        <w:spacing w:line="360" w:lineRule="auto"/>
        <w:jc w:val="center"/>
        <w:rPr>
          <w:b/>
          <w:sz w:val="26"/>
          <w:szCs w:val="26"/>
        </w:rPr>
      </w:pPr>
      <w:r w:rsidRPr="00AC59DC">
        <w:rPr>
          <w:b/>
          <w:sz w:val="26"/>
          <w:szCs w:val="26"/>
        </w:rPr>
        <w:t>TRƯỜNG ĐẠI HỌC CÔNG NGHIỆP THỰC PHẨM TP.HCM</w:t>
      </w:r>
    </w:p>
    <w:p w14:paraId="33343165" w14:textId="77777777" w:rsidR="00A76A86" w:rsidRPr="00AC59DC" w:rsidRDefault="00A76A86" w:rsidP="00A76A86">
      <w:pPr>
        <w:spacing w:line="360" w:lineRule="auto"/>
        <w:jc w:val="center"/>
        <w:rPr>
          <w:b/>
          <w:sz w:val="26"/>
          <w:szCs w:val="26"/>
        </w:rPr>
      </w:pPr>
      <w:r w:rsidRPr="00AC59DC">
        <w:rPr>
          <w:b/>
          <w:sz w:val="26"/>
          <w:szCs w:val="26"/>
        </w:rPr>
        <w:lastRenderedPageBreak/>
        <w:t>KHOA CÔNG NGHỆ THÔNG TIN</w:t>
      </w:r>
    </w:p>
    <w:p w14:paraId="7457C615" w14:textId="77777777" w:rsidR="00A76A86" w:rsidRPr="008E3F1B" w:rsidRDefault="00A76A86" w:rsidP="00A76A86">
      <w:pPr>
        <w:spacing w:line="360" w:lineRule="auto"/>
        <w:jc w:val="center"/>
        <w:rPr>
          <w:sz w:val="32"/>
          <w:szCs w:val="32"/>
        </w:rPr>
      </w:pPr>
      <w:r>
        <w:rPr>
          <w:sz w:val="26"/>
          <w:szCs w:val="26"/>
        </w:rPr>
        <w:sym w:font="Wingdings" w:char="F09B"/>
      </w:r>
      <w:r w:rsidRPr="00AC59DC">
        <w:rPr>
          <w:sz w:val="32"/>
          <w:szCs w:val="26"/>
        </w:rPr>
        <w:sym w:font="Wingdings" w:char="F096"/>
      </w:r>
      <w:r w:rsidRPr="00AC59DC">
        <w:rPr>
          <w:sz w:val="32"/>
          <w:szCs w:val="26"/>
        </w:rPr>
        <w:sym w:font="Wingdings" w:char="F097"/>
      </w:r>
      <w:r>
        <w:rPr>
          <w:sz w:val="26"/>
          <w:szCs w:val="26"/>
        </w:rPr>
        <w:sym w:font="Wingdings" w:char="F09A"/>
      </w:r>
      <w:r w:rsidRPr="008E3F1B">
        <w:rPr>
          <w:noProof/>
          <w:lang w:val="en-SG" w:eastAsia="en-SG"/>
        </w:rPr>
        <w:drawing>
          <wp:anchor distT="0" distB="0" distL="114300" distR="114300" simplePos="0" relativeHeight="251664384" behindDoc="0" locked="0" layoutInCell="1" allowOverlap="1" wp14:anchorId="0104ABF3" wp14:editId="2B454B71">
            <wp:simplePos x="0" y="0"/>
            <wp:positionH relativeFrom="margin">
              <wp:align>center</wp:align>
            </wp:positionH>
            <wp:positionV relativeFrom="paragraph">
              <wp:posOffset>264795</wp:posOffset>
            </wp:positionV>
            <wp:extent cx="1535430" cy="1509395"/>
            <wp:effectExtent l="0" t="0" r="762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l="22443" t="4453" r="24751" b="6161"/>
                    <a:stretch>
                      <a:fillRect/>
                    </a:stretch>
                  </pic:blipFill>
                  <pic:spPr bwMode="auto">
                    <a:xfrm>
                      <a:off x="0" y="0"/>
                      <a:ext cx="1535430" cy="150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56FE06" w14:textId="77777777" w:rsidR="00A76A86" w:rsidRPr="008E3F1B" w:rsidRDefault="00A76A86" w:rsidP="00A76A86">
      <w:pPr>
        <w:spacing w:line="360" w:lineRule="auto"/>
        <w:rPr>
          <w:b/>
          <w:sz w:val="32"/>
          <w:szCs w:val="32"/>
        </w:rPr>
      </w:pPr>
    </w:p>
    <w:p w14:paraId="0AB16238" w14:textId="63F2E8E2" w:rsidR="00A76A86" w:rsidRPr="00FC242D" w:rsidRDefault="00A76A86" w:rsidP="00FC242D">
      <w:pPr>
        <w:spacing w:before="120" w:after="120" w:line="360" w:lineRule="auto"/>
        <w:jc w:val="center"/>
        <w:rPr>
          <w:b/>
          <w:sz w:val="48"/>
          <w:szCs w:val="48"/>
        </w:rPr>
      </w:pPr>
      <w:r w:rsidRPr="00EA3880">
        <w:rPr>
          <w:b/>
          <w:sz w:val="48"/>
          <w:szCs w:val="48"/>
        </w:rPr>
        <w:t>KHÓA LUẬN TỐT NGHIỆP</w:t>
      </w:r>
    </w:p>
    <w:p w14:paraId="669E1ECF" w14:textId="1F7A31CA" w:rsidR="00B4731A" w:rsidRDefault="00A76A86" w:rsidP="00B4731A">
      <w:pPr>
        <w:spacing w:line="360" w:lineRule="auto"/>
        <w:jc w:val="center"/>
        <w:rPr>
          <w:ins w:id="9" w:author="Quang Nguyễn Thanh" w:date="2021-12-31T15:57:00Z"/>
          <w:b/>
          <w:sz w:val="40"/>
          <w:szCs w:val="40"/>
        </w:rPr>
      </w:pPr>
      <w:del w:id="10" w:author="lenovo" w:date="2021-12-30T08:00:00Z">
        <w:r w:rsidRPr="00EA3880" w:rsidDel="00D80B89">
          <w:rPr>
            <w:b/>
            <w:sz w:val="40"/>
            <w:szCs w:val="40"/>
          </w:rPr>
          <w:delText>ĐỀ TÀI:</w:delText>
        </w:r>
      </w:del>
    </w:p>
    <w:p w14:paraId="5211AF6C" w14:textId="6FCEABB5" w:rsidR="00A76A86" w:rsidRPr="00EA3880" w:rsidRDefault="00A76A86" w:rsidP="00D80B89">
      <w:pPr>
        <w:spacing w:line="360" w:lineRule="auto"/>
        <w:jc w:val="center"/>
        <w:rPr>
          <w:b/>
          <w:sz w:val="40"/>
          <w:szCs w:val="40"/>
        </w:rPr>
      </w:pPr>
      <w:commentRangeStart w:id="11"/>
      <w:r w:rsidRPr="00EA3880">
        <w:rPr>
          <w:b/>
          <w:sz w:val="40"/>
          <w:szCs w:val="40"/>
        </w:rPr>
        <w:t>XÂY</w:t>
      </w:r>
      <w:commentRangeEnd w:id="11"/>
      <w:r w:rsidR="005E546F">
        <w:rPr>
          <w:rStyle w:val="CommentReference"/>
        </w:rPr>
        <w:commentReference w:id="11"/>
      </w:r>
      <w:r w:rsidRPr="00EA3880">
        <w:rPr>
          <w:b/>
          <w:sz w:val="40"/>
          <w:szCs w:val="40"/>
        </w:rPr>
        <w:t xml:space="preserve"> DỰNG ỨNG DỤNG HỖ TRỢ PHÂN TÍCH VÀ KHAI THÁC DỮ LIỆU KINH DOANH CỦA CÔNG TY KẸO DỪA BẾN TR</w:t>
      </w:r>
      <w:r>
        <w:rPr>
          <w:b/>
          <w:sz w:val="40"/>
          <w:szCs w:val="40"/>
        </w:rPr>
        <w:t>E</w:t>
      </w:r>
    </w:p>
    <w:p w14:paraId="0B839B1A" w14:textId="77777777" w:rsidR="00A76A86" w:rsidRPr="008E3F1B" w:rsidRDefault="00A76A86" w:rsidP="00A76A86">
      <w:pPr>
        <w:spacing w:line="360" w:lineRule="auto"/>
        <w:jc w:val="center"/>
        <w:rPr>
          <w:b/>
          <w:sz w:val="32"/>
          <w:szCs w:val="32"/>
        </w:rPr>
      </w:pPr>
    </w:p>
    <w:p w14:paraId="52E1F841" w14:textId="77777777" w:rsidR="00A76A86" w:rsidRPr="008E3F1B" w:rsidRDefault="00A76A86" w:rsidP="00A76A86">
      <w:pPr>
        <w:spacing w:line="360" w:lineRule="auto"/>
        <w:rPr>
          <w:b/>
          <w:sz w:val="32"/>
          <w:szCs w:val="32"/>
        </w:rPr>
      </w:pPr>
    </w:p>
    <w:p w14:paraId="41FDBE37" w14:textId="77777777" w:rsidR="00A76A86" w:rsidRPr="00FC1816" w:rsidRDefault="00A76A86" w:rsidP="00E25F79">
      <w:pPr>
        <w:tabs>
          <w:tab w:val="left" w:pos="5040"/>
        </w:tabs>
        <w:ind w:left="3969"/>
        <w:rPr>
          <w:b/>
          <w:sz w:val="28"/>
          <w:szCs w:val="28"/>
        </w:rPr>
      </w:pPr>
      <w:r w:rsidRPr="00FC1816">
        <w:rPr>
          <w:sz w:val="28"/>
          <w:szCs w:val="28"/>
        </w:rPr>
        <w:t>G</w:t>
      </w:r>
      <w:r>
        <w:rPr>
          <w:sz w:val="28"/>
          <w:szCs w:val="28"/>
        </w:rPr>
        <w:t>iáo viên hướng dẫn</w:t>
      </w:r>
      <w:r w:rsidRPr="00FC1816">
        <w:rPr>
          <w:b/>
          <w:sz w:val="28"/>
          <w:szCs w:val="28"/>
        </w:rPr>
        <w:t>: Ths.Đinh Thị Mận</w:t>
      </w:r>
    </w:p>
    <w:p w14:paraId="3E770D56" w14:textId="77777777" w:rsidR="00A76A86" w:rsidRPr="00FC1816" w:rsidRDefault="00A76A86" w:rsidP="00E25F79">
      <w:pPr>
        <w:tabs>
          <w:tab w:val="left" w:pos="5040"/>
        </w:tabs>
        <w:ind w:left="3969"/>
        <w:rPr>
          <w:sz w:val="28"/>
          <w:szCs w:val="28"/>
        </w:rPr>
      </w:pPr>
      <w:r w:rsidRPr="00FC1816">
        <w:rPr>
          <w:sz w:val="28"/>
          <w:szCs w:val="28"/>
        </w:rPr>
        <w:t>Sinh viên thực hiện:</w:t>
      </w:r>
    </w:p>
    <w:p w14:paraId="78476F69" w14:textId="77777777" w:rsidR="00A76A86" w:rsidRPr="00E25F79" w:rsidRDefault="00A76A86" w:rsidP="00E25F79">
      <w:pPr>
        <w:pStyle w:val="ListParagraph"/>
        <w:numPr>
          <w:ilvl w:val="0"/>
          <w:numId w:val="15"/>
        </w:numPr>
        <w:jc w:val="both"/>
        <w:rPr>
          <w:rFonts w:ascii="Times New Roman" w:hAnsi="Times New Roman"/>
          <w:sz w:val="28"/>
          <w:szCs w:val="28"/>
        </w:rPr>
      </w:pPr>
      <w:r w:rsidRPr="00E25F79">
        <w:rPr>
          <w:rFonts w:ascii="Times New Roman" w:hAnsi="Times New Roman"/>
          <w:sz w:val="28"/>
          <w:szCs w:val="28"/>
        </w:rPr>
        <w:t>2001180049 - Nguyễn Trương Gia Khánh - 09DHTH5</w:t>
      </w:r>
    </w:p>
    <w:p w14:paraId="678A00CF" w14:textId="77777777" w:rsidR="00A76A86" w:rsidRPr="00E25F79" w:rsidRDefault="00A76A86" w:rsidP="00E25F79">
      <w:pPr>
        <w:pStyle w:val="ListParagraph"/>
        <w:numPr>
          <w:ilvl w:val="0"/>
          <w:numId w:val="15"/>
        </w:numPr>
        <w:jc w:val="both"/>
        <w:rPr>
          <w:rFonts w:ascii="Times New Roman" w:hAnsi="Times New Roman"/>
          <w:sz w:val="28"/>
          <w:szCs w:val="28"/>
        </w:rPr>
      </w:pPr>
      <w:r w:rsidRPr="00E25F79">
        <w:rPr>
          <w:rFonts w:ascii="Times New Roman" w:hAnsi="Times New Roman"/>
          <w:sz w:val="28"/>
          <w:szCs w:val="28"/>
        </w:rPr>
        <w:t>2001181277 - Vũ Hoàng Quân - 09DHTH6</w:t>
      </w:r>
    </w:p>
    <w:p w14:paraId="344DF42B" w14:textId="77777777" w:rsidR="00A76A86" w:rsidRPr="00E25F79" w:rsidRDefault="00A76A86" w:rsidP="00E25F79">
      <w:pPr>
        <w:pStyle w:val="ListParagraph"/>
        <w:numPr>
          <w:ilvl w:val="0"/>
          <w:numId w:val="15"/>
        </w:numPr>
        <w:jc w:val="both"/>
        <w:rPr>
          <w:rFonts w:ascii="Times New Roman" w:hAnsi="Times New Roman"/>
          <w:sz w:val="28"/>
          <w:szCs w:val="28"/>
        </w:rPr>
      </w:pPr>
      <w:r w:rsidRPr="00E25F79">
        <w:rPr>
          <w:rFonts w:ascii="Times New Roman" w:hAnsi="Times New Roman"/>
          <w:sz w:val="28"/>
          <w:szCs w:val="28"/>
        </w:rPr>
        <w:t>2001181280 - Nguyễn Thanh Quang - 09DHTH6</w:t>
      </w:r>
    </w:p>
    <w:p w14:paraId="2D9CEFD6" w14:textId="77777777" w:rsidR="00A76A86" w:rsidRPr="008E3F1B" w:rsidRDefault="00A76A86" w:rsidP="00A76A86">
      <w:pPr>
        <w:tabs>
          <w:tab w:val="left" w:pos="5040"/>
        </w:tabs>
        <w:jc w:val="both"/>
        <w:rPr>
          <w:b/>
          <w:sz w:val="28"/>
          <w:szCs w:val="28"/>
        </w:rPr>
      </w:pPr>
      <w:r w:rsidRPr="008E3F1B">
        <w:rPr>
          <w:b/>
          <w:sz w:val="28"/>
          <w:szCs w:val="28"/>
        </w:rPr>
        <w:tab/>
      </w:r>
    </w:p>
    <w:p w14:paraId="78A9B2E4" w14:textId="77777777" w:rsidR="00A76A86" w:rsidRPr="008E3F1B" w:rsidRDefault="00A76A86" w:rsidP="00A76A86">
      <w:pPr>
        <w:tabs>
          <w:tab w:val="left" w:pos="5040"/>
        </w:tabs>
        <w:jc w:val="both"/>
        <w:rPr>
          <w:b/>
          <w:sz w:val="28"/>
          <w:szCs w:val="28"/>
        </w:rPr>
      </w:pPr>
    </w:p>
    <w:p w14:paraId="2140BFFA" w14:textId="77777777" w:rsidR="00A76A86" w:rsidRDefault="00A76A86" w:rsidP="00A76A86">
      <w:pPr>
        <w:tabs>
          <w:tab w:val="left" w:pos="5040"/>
        </w:tabs>
        <w:jc w:val="both"/>
        <w:rPr>
          <w:b/>
          <w:sz w:val="28"/>
          <w:szCs w:val="28"/>
        </w:rPr>
      </w:pPr>
    </w:p>
    <w:p w14:paraId="492CC08B" w14:textId="77777777" w:rsidR="00B4731A" w:rsidRPr="00E25F79" w:rsidRDefault="00B4731A" w:rsidP="00B4731A">
      <w:pPr>
        <w:jc w:val="center"/>
        <w:rPr>
          <w:ins w:id="12" w:author="Quang Nguyễn Thanh" w:date="2021-12-31T15:57:00Z"/>
          <w:b/>
          <w:iCs/>
          <w:color w:val="000000"/>
          <w:spacing w:val="-4"/>
        </w:rPr>
        <w:sectPr w:rsidR="00B4731A" w:rsidRPr="00E25F79" w:rsidSect="00FC242D">
          <w:footerReference w:type="even" r:id="rId14"/>
          <w:footerReference w:type="default" r:id="rId15"/>
          <w:pgSz w:w="11906" w:h="16838" w:code="9"/>
          <w:pgMar w:top="1701" w:right="1134" w:bottom="1701" w:left="1985" w:header="720" w:footer="720" w:gutter="0"/>
          <w:pgNumType w:start="1"/>
          <w:cols w:space="720"/>
          <w:docGrid w:linePitch="360"/>
        </w:sectPr>
      </w:pPr>
      <w:ins w:id="13" w:author="Quang Nguyễn Thanh" w:date="2021-12-31T15:57:00Z">
        <w:r w:rsidRPr="000217AA">
          <w:rPr>
            <w:iCs/>
            <w:color w:val="000000"/>
            <w:spacing w:val="-4"/>
            <w:sz w:val="26"/>
            <w:szCs w:val="26"/>
          </w:rPr>
          <w:t xml:space="preserve">TP. HỒ CHÍ MINH, tháng </w:t>
        </w:r>
        <w:r>
          <w:rPr>
            <w:iCs/>
            <w:color w:val="000000"/>
            <w:spacing w:val="-4"/>
            <w:sz w:val="26"/>
            <w:szCs w:val="26"/>
          </w:rPr>
          <w:t>12</w:t>
        </w:r>
        <w:r w:rsidRPr="000217AA">
          <w:rPr>
            <w:iCs/>
            <w:color w:val="000000"/>
            <w:spacing w:val="-4"/>
            <w:sz w:val="26"/>
            <w:szCs w:val="26"/>
          </w:rPr>
          <w:t xml:space="preserve"> năm 20</w:t>
        </w:r>
        <w:r>
          <w:rPr>
            <w:iCs/>
            <w:color w:val="000000"/>
            <w:spacing w:val="-4"/>
            <w:sz w:val="26"/>
            <w:szCs w:val="26"/>
          </w:rPr>
          <w:t>21</w:t>
        </w:r>
      </w:ins>
    </w:p>
    <w:p w14:paraId="4C11AA11" w14:textId="77777777" w:rsidR="00A76A86" w:rsidDel="00B4731A" w:rsidRDefault="00A76A86" w:rsidP="00A76A86">
      <w:pPr>
        <w:tabs>
          <w:tab w:val="left" w:pos="5040"/>
        </w:tabs>
        <w:jc w:val="both"/>
        <w:rPr>
          <w:del w:id="14" w:author="Quang Nguyễn Thanh" w:date="2021-12-31T15:57:00Z"/>
          <w:b/>
          <w:sz w:val="28"/>
          <w:szCs w:val="28"/>
        </w:rPr>
      </w:pPr>
    </w:p>
    <w:p w14:paraId="5CB63C9E" w14:textId="77777777" w:rsidR="00A76A86" w:rsidRPr="008E3F1B" w:rsidDel="00B4731A" w:rsidRDefault="00A76A86" w:rsidP="00A76A86">
      <w:pPr>
        <w:tabs>
          <w:tab w:val="left" w:pos="5040"/>
        </w:tabs>
        <w:jc w:val="both"/>
        <w:rPr>
          <w:del w:id="15" w:author="Quang Nguyễn Thanh" w:date="2021-12-31T15:57:00Z"/>
          <w:b/>
          <w:sz w:val="28"/>
          <w:szCs w:val="28"/>
        </w:rPr>
      </w:pPr>
    </w:p>
    <w:p w14:paraId="300C7113" w14:textId="31402BC4" w:rsidR="00E25F79" w:rsidRPr="00E25F79" w:rsidDel="00B4731A" w:rsidRDefault="00A76A86">
      <w:pPr>
        <w:rPr>
          <w:del w:id="16" w:author="Quang Nguyễn Thanh" w:date="2021-12-31T15:57:00Z"/>
          <w:b/>
          <w:iCs/>
          <w:color w:val="000000"/>
          <w:spacing w:val="-4"/>
        </w:rPr>
        <w:sectPr w:rsidR="00E25F79" w:rsidRPr="00E25F79" w:rsidDel="00B4731A" w:rsidSect="00FC242D">
          <w:footerReference w:type="even" r:id="rId16"/>
          <w:footerReference w:type="default" r:id="rId17"/>
          <w:pgSz w:w="11906" w:h="16838" w:code="9"/>
          <w:pgMar w:top="1701" w:right="1134" w:bottom="1701" w:left="1985" w:header="720" w:footer="720" w:gutter="0"/>
          <w:pgNumType w:start="1"/>
          <w:cols w:space="720"/>
          <w:docGrid w:linePitch="360"/>
        </w:sectPr>
        <w:pPrChange w:id="17" w:author="Quang Nguyễn Thanh" w:date="2021-12-31T15:57:00Z">
          <w:pPr>
            <w:jc w:val="center"/>
          </w:pPr>
        </w:pPrChange>
      </w:pPr>
      <w:del w:id="18" w:author="Quang Nguyễn Thanh" w:date="2021-12-31T15:57:00Z">
        <w:r w:rsidRPr="000217AA" w:rsidDel="00B4731A">
          <w:rPr>
            <w:iCs/>
            <w:color w:val="000000"/>
            <w:spacing w:val="-4"/>
            <w:sz w:val="26"/>
            <w:szCs w:val="26"/>
          </w:rPr>
          <w:delText xml:space="preserve">TP. HỒ CHÍ MINH, tháng </w:delText>
        </w:r>
        <w:r w:rsidDel="00B4731A">
          <w:rPr>
            <w:iCs/>
            <w:color w:val="000000"/>
            <w:spacing w:val="-4"/>
            <w:sz w:val="26"/>
            <w:szCs w:val="26"/>
          </w:rPr>
          <w:delText>12</w:delText>
        </w:r>
        <w:r w:rsidRPr="000217AA" w:rsidDel="00B4731A">
          <w:rPr>
            <w:iCs/>
            <w:color w:val="000000"/>
            <w:spacing w:val="-4"/>
            <w:sz w:val="26"/>
            <w:szCs w:val="26"/>
          </w:rPr>
          <w:delText xml:space="preserve"> năm 20</w:delText>
        </w:r>
        <w:r w:rsidR="00E25F79" w:rsidDel="00B4731A">
          <w:rPr>
            <w:iCs/>
            <w:color w:val="000000"/>
            <w:spacing w:val="-4"/>
            <w:sz w:val="26"/>
            <w:szCs w:val="26"/>
          </w:rPr>
          <w:delText>21</w:delText>
        </w:r>
      </w:del>
    </w:p>
    <w:p w14:paraId="1EAC2727" w14:textId="16063744" w:rsidR="00E25F79" w:rsidRPr="00684D38" w:rsidRDefault="00E25F79" w:rsidP="00C55AF6">
      <w:pPr>
        <w:spacing w:line="312" w:lineRule="auto"/>
        <w:jc w:val="center"/>
        <w:rPr>
          <w:b/>
          <w:sz w:val="36"/>
          <w:szCs w:val="36"/>
        </w:rPr>
      </w:pPr>
      <w:r w:rsidRPr="00684D38">
        <w:rPr>
          <w:b/>
          <w:noProof/>
          <w:sz w:val="36"/>
          <w:szCs w:val="36"/>
          <w:lang w:val="en-SG" w:eastAsia="en-SG"/>
        </w:rPr>
        <mc:AlternateContent>
          <mc:Choice Requires="wps">
            <w:drawing>
              <wp:anchor distT="0" distB="0" distL="114300" distR="114300" simplePos="0" relativeHeight="251666432" behindDoc="1" locked="0" layoutInCell="0" allowOverlap="1" wp14:anchorId="4927836B" wp14:editId="0BE973A5">
                <wp:simplePos x="0" y="0"/>
                <wp:positionH relativeFrom="page">
                  <wp:posOffset>5808980</wp:posOffset>
                </wp:positionH>
                <wp:positionV relativeFrom="page">
                  <wp:posOffset>520700</wp:posOffset>
                </wp:positionV>
                <wp:extent cx="1115695" cy="268605"/>
                <wp:effectExtent l="0" t="0" r="0" b="1270"/>
                <wp:wrapNone/>
                <wp:docPr id="250" name="Freeform: Shape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15695" cy="268605"/>
                        </a:xfrm>
                        <a:custGeom>
                          <a:avLst/>
                          <a:gdLst>
                            <a:gd name="T0" fmla="*/ 0 w 1757"/>
                            <a:gd name="T1" fmla="*/ 423 h 423"/>
                            <a:gd name="T2" fmla="*/ 1757 w 1757"/>
                            <a:gd name="T3" fmla="*/ 423 h 423"/>
                            <a:gd name="T4" fmla="*/ 1757 w 1757"/>
                            <a:gd name="T5" fmla="*/ 0 h 423"/>
                            <a:gd name="T6" fmla="*/ 0 w 1757"/>
                            <a:gd name="T7" fmla="*/ 0 h 423"/>
                          </a:gdLst>
                          <a:ahLst/>
                          <a:cxnLst>
                            <a:cxn ang="0">
                              <a:pos x="T0" y="T1"/>
                            </a:cxn>
                            <a:cxn ang="0">
                              <a:pos x="T2" y="T3"/>
                            </a:cxn>
                            <a:cxn ang="0">
                              <a:pos x="T4" y="T5"/>
                            </a:cxn>
                            <a:cxn ang="0">
                              <a:pos x="T6" y="T7"/>
                            </a:cxn>
                          </a:cxnLst>
                          <a:rect l="0" t="0" r="r" b="b"/>
                          <a:pathLst>
                            <a:path w="1757" h="423">
                              <a:moveTo>
                                <a:pt x="0" y="423"/>
                              </a:moveTo>
                              <a:lnTo>
                                <a:pt x="1757" y="423"/>
                              </a:lnTo>
                              <a:lnTo>
                                <a:pt x="1757" y="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DC092" id="Freeform: Shape 250" o:spid="_x0000_s1026" style="position:absolute;margin-left:457.4pt;margin-top:41pt;width:87.85pt;height:21.1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757,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" o:allowincell="f" path="m,423r1757,l1757,,,,,423xe" stroked="f">
                <v:path arrowok="t" o:connecttype="custom" o:connectlocs="0,268605;1115695,268605;1115695,0;0,0" o:connectangles="0,0,0,0"/>
                <w10:wrap anchorx="page" anchory="page"/>
              </v:shape>
            </w:pict>
          </mc:Fallback>
        </mc:AlternateContent>
      </w:r>
      <w:r w:rsidRPr="00684D38">
        <w:rPr>
          <w:b/>
          <w:sz w:val="36"/>
          <w:szCs w:val="36"/>
        </w:rPr>
        <w:t>L</w:t>
      </w:r>
      <w:r w:rsidRPr="00684D38">
        <w:rPr>
          <w:b/>
          <w:sz w:val="36"/>
          <w:szCs w:val="36"/>
          <w:lang w:val="vi-VN"/>
        </w:rPr>
        <w:t>ỜI CAM ĐOAN</w:t>
      </w:r>
    </w:p>
    <w:p w14:paraId="4D66B478" w14:textId="5F71A14E" w:rsidR="00E25F79" w:rsidDel="004961C8" w:rsidRDefault="00BB505D" w:rsidP="00EE2070">
      <w:pPr>
        <w:widowControl w:val="0"/>
        <w:autoSpaceDE w:val="0"/>
        <w:autoSpaceDN w:val="0"/>
        <w:adjustRightInd w:val="0"/>
        <w:spacing w:line="360" w:lineRule="auto"/>
        <w:ind w:right="-6" w:firstLine="561"/>
        <w:jc w:val="both"/>
        <w:rPr>
          <w:del w:id="19" w:author="lenovo" w:date="2021-12-30T08:06:00Z"/>
          <w:sz w:val="26"/>
          <w:szCs w:val="26"/>
        </w:rPr>
      </w:pPr>
      <w:ins w:id="20" w:author="Quang Nguyễn Thanh" w:date="2021-12-31T15:59:00Z">
        <w:r>
          <w:rPr>
            <w:sz w:val="26"/>
            <w:szCs w:val="26"/>
          </w:rPr>
          <w:t xml:space="preserve">Nhóm </w:t>
        </w:r>
      </w:ins>
      <w:ins w:id="21" w:author="lenovo" w:date="2021-12-30T08:05:00Z">
        <w:del w:id="22" w:author="Quang Nguyễn Thanh" w:date="2021-12-31T15:59:00Z">
          <w:r w:rsidR="004961C8" w:rsidDel="00BB505D">
            <w:rPr>
              <w:sz w:val="26"/>
              <w:szCs w:val="26"/>
            </w:rPr>
            <w:delText>Nhóm</w:delText>
          </w:r>
        </w:del>
      </w:ins>
      <w:del w:id="23" w:author="Quang Nguyễn Thanh" w:date="2021-12-31T15:59:00Z">
        <w:r w:rsidR="00E25F79" w:rsidRPr="008E3F1B" w:rsidDel="00BB505D">
          <w:rPr>
            <w:sz w:val="26"/>
            <w:szCs w:val="26"/>
          </w:rPr>
          <w:delText xml:space="preserve">Tôi </w:delText>
        </w:r>
      </w:del>
      <w:ins w:id="24" w:author="lenovo" w:date="2021-12-30T08:05:00Z">
        <w:del w:id="25" w:author="Quang Nguyễn Thanh" w:date="2021-12-31T15:59:00Z">
          <w:r w:rsidR="004961C8" w:rsidDel="00BB505D">
            <w:rPr>
              <w:sz w:val="26"/>
              <w:szCs w:val="26"/>
            </w:rPr>
            <w:delText xml:space="preserve">chúng em </w:delText>
          </w:r>
        </w:del>
      </w:ins>
      <w:r w:rsidR="00E25F79" w:rsidRPr="008E3F1B">
        <w:rPr>
          <w:sz w:val="26"/>
          <w:szCs w:val="26"/>
        </w:rPr>
        <w:t xml:space="preserve">xin cam đoan đây là công trình nghiên cứu của riêng </w:t>
      </w:r>
      <w:ins w:id="26" w:author="lenovo" w:date="2021-12-30T08:00:00Z">
        <w:r w:rsidR="00D80B89">
          <w:rPr>
            <w:sz w:val="26"/>
            <w:szCs w:val="26"/>
          </w:rPr>
          <w:t>nhóm</w:t>
        </w:r>
      </w:ins>
      <w:commentRangeStart w:id="27"/>
      <w:del w:id="28" w:author="Quang Nguyễn Thanh" w:date="2021-12-31T16:00:00Z">
        <w:r w:rsidR="00E25F79" w:rsidRPr="008E3F1B" w:rsidDel="00BB505D">
          <w:rPr>
            <w:sz w:val="26"/>
            <w:szCs w:val="26"/>
          </w:rPr>
          <w:delText>tôi</w:delText>
        </w:r>
        <w:commentRangeEnd w:id="27"/>
        <w:r w:rsidR="00046D79" w:rsidDel="00BB505D">
          <w:rPr>
            <w:rStyle w:val="CommentReference"/>
          </w:rPr>
          <w:commentReference w:id="27"/>
        </w:r>
        <w:r w:rsidR="00E25F79" w:rsidRPr="008E3F1B" w:rsidDel="00BB505D">
          <w:rPr>
            <w:sz w:val="26"/>
            <w:szCs w:val="26"/>
          </w:rPr>
          <w:delText>.</w:delText>
        </w:r>
      </w:del>
      <w:r w:rsidR="00E25F79" w:rsidRPr="008E3F1B">
        <w:rPr>
          <w:sz w:val="26"/>
          <w:szCs w:val="26"/>
        </w:rPr>
        <w:t xml:space="preserve"> Các số liệu, kết quả nêu trong </w:t>
      </w:r>
      <w:ins w:id="29" w:author="lenovo" w:date="2021-12-30T08:07:00Z">
        <w:r w:rsidR="004961C8">
          <w:rPr>
            <w:sz w:val="26"/>
            <w:szCs w:val="26"/>
          </w:rPr>
          <w:t>Khóa</w:t>
        </w:r>
      </w:ins>
      <w:del w:id="30" w:author="lenovo" w:date="2021-12-30T08:07:00Z">
        <w:r w:rsidR="00E25F79" w:rsidRPr="008E3F1B" w:rsidDel="004961C8">
          <w:rPr>
            <w:sz w:val="26"/>
            <w:szCs w:val="26"/>
          </w:rPr>
          <w:delText>Đ</w:delText>
        </w:r>
      </w:del>
      <w:ins w:id="31" w:author="lenovo" w:date="2021-12-30T08:07:00Z">
        <w:r w:rsidR="004961C8">
          <w:rPr>
            <w:sz w:val="26"/>
            <w:szCs w:val="26"/>
          </w:rPr>
          <w:t xml:space="preserve"> luận</w:t>
        </w:r>
      </w:ins>
      <w:del w:id="32" w:author="lenovo" w:date="2021-12-30T08:07:00Z">
        <w:r w:rsidR="00E25F79" w:rsidRPr="008E3F1B" w:rsidDel="004961C8">
          <w:rPr>
            <w:sz w:val="26"/>
            <w:szCs w:val="26"/>
          </w:rPr>
          <w:delText>ồ án</w:delText>
        </w:r>
      </w:del>
      <w:r w:rsidR="00E25F79" w:rsidRPr="008E3F1B">
        <w:rPr>
          <w:sz w:val="26"/>
          <w:szCs w:val="26"/>
        </w:rPr>
        <w:t xml:space="preserve"> là trung thực và chưa từng được ai công bố trong bất kỳ công trình nào khác. </w:t>
      </w:r>
    </w:p>
    <w:p w14:paraId="4983C0B5" w14:textId="77777777" w:rsidR="004961C8" w:rsidRPr="008E3F1B" w:rsidRDefault="004961C8" w:rsidP="004961C8">
      <w:pPr>
        <w:widowControl w:val="0"/>
        <w:autoSpaceDE w:val="0"/>
        <w:autoSpaceDN w:val="0"/>
        <w:adjustRightInd w:val="0"/>
        <w:spacing w:line="360" w:lineRule="auto"/>
        <w:ind w:right="-6" w:firstLine="561"/>
        <w:jc w:val="both"/>
        <w:rPr>
          <w:ins w:id="33" w:author="lenovo" w:date="2021-12-30T08:06:00Z"/>
          <w:sz w:val="26"/>
          <w:szCs w:val="26"/>
        </w:rPr>
      </w:pPr>
    </w:p>
    <w:p w14:paraId="78264D5C" w14:textId="2218BFA3" w:rsidR="00E25F79" w:rsidRPr="008E3F1B" w:rsidRDefault="004961C8" w:rsidP="004961C8">
      <w:pPr>
        <w:widowControl w:val="0"/>
        <w:autoSpaceDE w:val="0"/>
        <w:autoSpaceDN w:val="0"/>
        <w:adjustRightInd w:val="0"/>
        <w:spacing w:line="360" w:lineRule="auto"/>
        <w:ind w:right="-6" w:firstLine="561"/>
        <w:jc w:val="both"/>
        <w:rPr>
          <w:sz w:val="26"/>
          <w:szCs w:val="26"/>
        </w:rPr>
      </w:pPr>
      <w:ins w:id="34" w:author="lenovo" w:date="2021-12-30T08:05:00Z">
        <w:r>
          <w:rPr>
            <w:sz w:val="26"/>
            <w:szCs w:val="26"/>
          </w:rPr>
          <w:t>Nhóm</w:t>
        </w:r>
      </w:ins>
      <w:ins w:id="35" w:author="Quang Nguyễn Thanh" w:date="2021-12-31T16:01:00Z">
        <w:r w:rsidR="00BB505D">
          <w:rPr>
            <w:sz w:val="26"/>
            <w:szCs w:val="26"/>
          </w:rPr>
          <w:t xml:space="preserve"> </w:t>
        </w:r>
      </w:ins>
      <w:ins w:id="36" w:author="lenovo" w:date="2021-12-30T08:05:00Z">
        <w:del w:id="37" w:author="Quang Nguyễn Thanh" w:date="2021-12-31T16:00:00Z">
          <w:r w:rsidDel="00BB505D">
            <w:rPr>
              <w:sz w:val="26"/>
              <w:szCs w:val="26"/>
            </w:rPr>
            <w:delText xml:space="preserve"> chúng em</w:delText>
          </w:r>
        </w:del>
      </w:ins>
      <w:del w:id="38" w:author="Quang Nguyễn Thanh" w:date="2021-12-31T16:00:00Z">
        <w:r w:rsidR="00E25F79" w:rsidRPr="008E3F1B" w:rsidDel="00BB505D">
          <w:rPr>
            <w:sz w:val="26"/>
            <w:szCs w:val="26"/>
          </w:rPr>
          <w:delText>Tôi</w:delText>
        </w:r>
      </w:del>
      <w:ins w:id="39" w:author="lenovo" w:date="2021-12-30T08:05:00Z">
        <w:del w:id="40" w:author="Quang Nguyễn Thanh" w:date="2021-12-31T16:00:00Z">
          <w:r w:rsidDel="00BB505D">
            <w:rPr>
              <w:sz w:val="26"/>
              <w:szCs w:val="26"/>
            </w:rPr>
            <w:delText xml:space="preserve"> </w:delText>
          </w:r>
        </w:del>
      </w:ins>
      <w:del w:id="41" w:author="Quang Nguyễn Thanh" w:date="2021-12-31T16:00:00Z">
        <w:r w:rsidR="00E25F79" w:rsidRPr="008E3F1B" w:rsidDel="00BB505D">
          <w:rPr>
            <w:sz w:val="26"/>
            <w:szCs w:val="26"/>
          </w:rPr>
          <w:delText xml:space="preserve"> </w:delText>
        </w:r>
      </w:del>
      <w:r w:rsidR="00E25F79" w:rsidRPr="008E3F1B">
        <w:rPr>
          <w:sz w:val="26"/>
          <w:szCs w:val="26"/>
        </w:rPr>
        <w:t xml:space="preserve">xin cam đoan rằng mọi sự giúp đỡ cho việc thực hiện </w:t>
      </w:r>
      <w:ins w:id="42" w:author="lenovo" w:date="2021-12-30T08:07:00Z">
        <w:r>
          <w:rPr>
            <w:sz w:val="26"/>
            <w:szCs w:val="26"/>
          </w:rPr>
          <w:t>K</w:t>
        </w:r>
      </w:ins>
      <w:ins w:id="43" w:author="lenovo" w:date="2021-12-30T08:06:00Z">
        <w:r>
          <w:rPr>
            <w:sz w:val="26"/>
            <w:szCs w:val="26"/>
          </w:rPr>
          <w:t>hóa</w:t>
        </w:r>
      </w:ins>
      <w:ins w:id="44" w:author="Quang Nguyễn Thanh" w:date="2021-12-31T16:01:00Z">
        <w:r w:rsidR="00BB505D">
          <w:rPr>
            <w:sz w:val="26"/>
            <w:szCs w:val="26"/>
          </w:rPr>
          <w:t xml:space="preserve"> </w:t>
        </w:r>
      </w:ins>
      <w:ins w:id="45" w:author="lenovo" w:date="2021-12-30T08:06:00Z">
        <w:del w:id="46" w:author="Quang Nguyễn Thanh" w:date="2021-12-31T16:01:00Z">
          <w:r w:rsidDel="00BB505D">
            <w:rPr>
              <w:sz w:val="26"/>
              <w:szCs w:val="26"/>
            </w:rPr>
            <w:delText xml:space="preserve"> </w:delText>
          </w:r>
        </w:del>
        <w:r>
          <w:rPr>
            <w:sz w:val="26"/>
            <w:szCs w:val="26"/>
          </w:rPr>
          <w:t>luận</w:t>
        </w:r>
      </w:ins>
      <w:del w:id="47" w:author="lenovo" w:date="2021-12-30T08:06:00Z">
        <w:r w:rsidR="00E25F79" w:rsidRPr="008E3F1B" w:rsidDel="004961C8">
          <w:rPr>
            <w:sz w:val="26"/>
            <w:szCs w:val="26"/>
          </w:rPr>
          <w:delText>Đồ án</w:delText>
        </w:r>
      </w:del>
      <w:ins w:id="48" w:author="lenovo" w:date="2021-12-30T08:06:00Z">
        <w:r>
          <w:rPr>
            <w:sz w:val="26"/>
            <w:szCs w:val="26"/>
          </w:rPr>
          <w:t xml:space="preserve"> </w:t>
        </w:r>
      </w:ins>
      <w:del w:id="49" w:author="lenovo" w:date="2021-12-30T08:06:00Z">
        <w:r w:rsidR="00E25F79" w:rsidRPr="008E3F1B" w:rsidDel="004961C8">
          <w:rPr>
            <w:sz w:val="26"/>
            <w:szCs w:val="26"/>
          </w:rPr>
          <w:delText xml:space="preserve"> </w:delText>
        </w:r>
      </w:del>
      <w:r w:rsidR="00E25F79" w:rsidRPr="008E3F1B">
        <w:rPr>
          <w:sz w:val="26"/>
          <w:szCs w:val="26"/>
        </w:rPr>
        <w:t xml:space="preserve">này </w:t>
      </w:r>
      <w:del w:id="50" w:author="lenovo" w:date="2021-12-30T08:06:00Z">
        <w:r w:rsidR="00E25F79" w:rsidRPr="008E3F1B" w:rsidDel="004961C8">
          <w:rPr>
            <w:sz w:val="26"/>
            <w:szCs w:val="26"/>
          </w:rPr>
          <w:br/>
        </w:r>
      </w:del>
      <w:r w:rsidR="00E25F79" w:rsidRPr="008E3F1B">
        <w:rPr>
          <w:sz w:val="26"/>
          <w:szCs w:val="26"/>
        </w:rPr>
        <w:t>đã được cảm ơn và các thông tin trích dẫn trong</w:t>
      </w:r>
      <w:del w:id="51" w:author="Quang Nguyễn Thanh" w:date="2021-12-31T16:03:00Z">
        <w:r w:rsidR="00E25F79" w:rsidRPr="008E3F1B" w:rsidDel="00A633A0">
          <w:rPr>
            <w:sz w:val="26"/>
            <w:szCs w:val="26"/>
          </w:rPr>
          <w:delText xml:space="preserve"> </w:delText>
        </w:r>
      </w:del>
      <w:ins w:id="52" w:author="lenovo" w:date="2021-12-30T08:08:00Z">
        <w:del w:id="53" w:author="Quang Nguyễn Thanh" w:date="2021-12-31T16:01:00Z">
          <w:r w:rsidDel="00BB505D">
            <w:rPr>
              <w:sz w:val="26"/>
              <w:szCs w:val="26"/>
            </w:rPr>
            <w:delText>K</w:delText>
          </w:r>
        </w:del>
      </w:ins>
      <w:ins w:id="54" w:author="Quang Nguyễn Thanh" w:date="2021-12-31T16:04:00Z">
        <w:r w:rsidR="00A633A0">
          <w:rPr>
            <w:sz w:val="26"/>
            <w:szCs w:val="26"/>
          </w:rPr>
          <w:t>K</w:t>
        </w:r>
      </w:ins>
      <w:ins w:id="55" w:author="lenovo" w:date="2021-12-30T08:08:00Z">
        <w:r>
          <w:rPr>
            <w:sz w:val="26"/>
            <w:szCs w:val="26"/>
          </w:rPr>
          <w:t>hóa luận</w:t>
        </w:r>
      </w:ins>
      <w:del w:id="56" w:author="lenovo" w:date="2021-12-30T08:08:00Z">
        <w:r w:rsidR="00E25F79" w:rsidRPr="008E3F1B" w:rsidDel="004961C8">
          <w:rPr>
            <w:sz w:val="26"/>
            <w:szCs w:val="26"/>
          </w:rPr>
          <w:delText>Đồ án</w:delText>
        </w:r>
      </w:del>
      <w:r w:rsidR="00E25F79" w:rsidRPr="008E3F1B">
        <w:rPr>
          <w:sz w:val="26"/>
          <w:szCs w:val="26"/>
        </w:rPr>
        <w:t xml:space="preserve"> đã được chỉ rõ nguồn gốc.</w:t>
      </w:r>
    </w:p>
    <w:p w14:paraId="7072C698" w14:textId="0F12438C" w:rsidR="00E25F79" w:rsidRPr="008E3F1B" w:rsidRDefault="00E25F79" w:rsidP="00E25F79">
      <w:pPr>
        <w:widowControl w:val="0"/>
        <w:autoSpaceDE w:val="0"/>
        <w:autoSpaceDN w:val="0"/>
        <w:adjustRightInd w:val="0"/>
        <w:spacing w:line="360" w:lineRule="auto"/>
        <w:ind w:right="-4"/>
        <w:jc w:val="both"/>
        <w:rPr>
          <w:b/>
          <w:sz w:val="26"/>
          <w:szCs w:val="26"/>
        </w:rPr>
      </w:pPr>
      <w:r w:rsidRPr="008E3F1B">
        <w:rPr>
          <w:sz w:val="26"/>
          <w:szCs w:val="26"/>
        </w:rPr>
        <w:tab/>
      </w:r>
      <w:r w:rsidRPr="008E3F1B">
        <w:rPr>
          <w:sz w:val="26"/>
          <w:szCs w:val="26"/>
        </w:rPr>
        <w:tab/>
      </w:r>
      <w:r w:rsidRPr="008E3F1B">
        <w:rPr>
          <w:sz w:val="26"/>
          <w:szCs w:val="26"/>
        </w:rPr>
        <w:tab/>
      </w:r>
      <w:r w:rsidRPr="008E3F1B">
        <w:rPr>
          <w:sz w:val="26"/>
          <w:szCs w:val="26"/>
        </w:rPr>
        <w:tab/>
      </w:r>
      <w:r w:rsidRPr="008E3F1B">
        <w:rPr>
          <w:sz w:val="26"/>
          <w:szCs w:val="26"/>
        </w:rPr>
        <w:tab/>
      </w:r>
      <w:r w:rsidRPr="008E3F1B">
        <w:rPr>
          <w:sz w:val="26"/>
          <w:szCs w:val="26"/>
        </w:rPr>
        <w:tab/>
      </w:r>
      <w:r w:rsidRPr="008E3F1B">
        <w:rPr>
          <w:sz w:val="26"/>
          <w:szCs w:val="26"/>
        </w:rPr>
        <w:tab/>
      </w:r>
      <w:r w:rsidRPr="008E3F1B">
        <w:rPr>
          <w:b/>
          <w:sz w:val="26"/>
          <w:szCs w:val="26"/>
        </w:rPr>
        <w:t xml:space="preserve"> Sinh viên thực hiện </w:t>
      </w:r>
      <w:ins w:id="57" w:author="lenovo" w:date="2021-12-30T08:08:00Z">
        <w:r w:rsidR="00F52431">
          <w:rPr>
            <w:b/>
            <w:sz w:val="26"/>
            <w:szCs w:val="26"/>
          </w:rPr>
          <w:t>Khóa luận</w:t>
        </w:r>
      </w:ins>
      <w:del w:id="58" w:author="lenovo" w:date="2021-12-30T08:08:00Z">
        <w:r w:rsidRPr="008E3F1B" w:rsidDel="00F52431">
          <w:rPr>
            <w:b/>
            <w:sz w:val="26"/>
            <w:szCs w:val="26"/>
          </w:rPr>
          <w:delText>Đồ án</w:delText>
        </w:r>
      </w:del>
    </w:p>
    <w:p w14:paraId="7E399EF0" w14:textId="77777777" w:rsidR="00E25F79" w:rsidRPr="008E3F1B" w:rsidRDefault="00E25F79" w:rsidP="00E25F79">
      <w:pPr>
        <w:widowControl w:val="0"/>
        <w:autoSpaceDE w:val="0"/>
        <w:autoSpaceDN w:val="0"/>
        <w:adjustRightInd w:val="0"/>
        <w:spacing w:line="360" w:lineRule="auto"/>
        <w:ind w:right="-4"/>
        <w:jc w:val="both"/>
        <w:rPr>
          <w:i/>
          <w:sz w:val="26"/>
          <w:szCs w:val="26"/>
        </w:rPr>
      </w:pPr>
      <w:r w:rsidRPr="008E3F1B">
        <w:rPr>
          <w:sz w:val="26"/>
          <w:szCs w:val="26"/>
        </w:rPr>
        <w:tab/>
      </w:r>
      <w:r w:rsidRPr="008E3F1B">
        <w:rPr>
          <w:sz w:val="26"/>
          <w:szCs w:val="26"/>
        </w:rPr>
        <w:tab/>
      </w:r>
      <w:r w:rsidRPr="008E3F1B">
        <w:rPr>
          <w:sz w:val="26"/>
          <w:szCs w:val="26"/>
        </w:rPr>
        <w:tab/>
      </w:r>
      <w:r w:rsidRPr="008E3F1B">
        <w:rPr>
          <w:sz w:val="26"/>
          <w:szCs w:val="26"/>
        </w:rPr>
        <w:tab/>
      </w:r>
      <w:r w:rsidRPr="008E3F1B">
        <w:rPr>
          <w:sz w:val="26"/>
          <w:szCs w:val="26"/>
        </w:rPr>
        <w:tab/>
      </w:r>
      <w:r w:rsidRPr="008E3F1B">
        <w:rPr>
          <w:sz w:val="26"/>
          <w:szCs w:val="26"/>
        </w:rPr>
        <w:tab/>
      </w:r>
      <w:r w:rsidRPr="008E3F1B">
        <w:rPr>
          <w:sz w:val="26"/>
          <w:szCs w:val="26"/>
        </w:rPr>
        <w:tab/>
      </w:r>
      <w:r w:rsidRPr="008E3F1B">
        <w:rPr>
          <w:i/>
          <w:sz w:val="26"/>
          <w:szCs w:val="26"/>
        </w:rPr>
        <w:t xml:space="preserve">        (Ký và ghi rõ họ tên)</w:t>
      </w:r>
    </w:p>
    <w:p w14:paraId="1A76F2CD" w14:textId="039368C8" w:rsidR="00E25F79" w:rsidRDefault="00E25F79" w:rsidP="00E25F79">
      <w:pPr>
        <w:tabs>
          <w:tab w:val="left" w:pos="1005"/>
        </w:tabs>
        <w:spacing w:after="160" w:line="259" w:lineRule="auto"/>
        <w:rPr>
          <w:b/>
          <w:sz w:val="36"/>
          <w:szCs w:val="36"/>
        </w:rPr>
      </w:pPr>
    </w:p>
    <w:p w14:paraId="7DB48ADE" w14:textId="463C1348" w:rsidR="00E25F79" w:rsidRPr="00E25F79" w:rsidRDefault="00E25F79" w:rsidP="00E25F79">
      <w:pPr>
        <w:tabs>
          <w:tab w:val="left" w:pos="1005"/>
        </w:tabs>
        <w:rPr>
          <w:sz w:val="36"/>
          <w:szCs w:val="36"/>
        </w:rPr>
        <w:sectPr w:rsidR="00E25F79" w:rsidRPr="00E25F79" w:rsidSect="00FC242D">
          <w:footerReference w:type="default" r:id="rId18"/>
          <w:pgSz w:w="11906" w:h="16838" w:code="9"/>
          <w:pgMar w:top="1701" w:right="1134" w:bottom="1701" w:left="1985" w:header="720" w:footer="720" w:gutter="0"/>
          <w:pgNumType w:start="1"/>
          <w:cols w:space="720"/>
          <w:docGrid w:linePitch="360"/>
        </w:sectPr>
      </w:pPr>
      <w:r>
        <w:rPr>
          <w:sz w:val="36"/>
          <w:szCs w:val="36"/>
        </w:rPr>
        <w:tab/>
      </w:r>
    </w:p>
    <w:p w14:paraId="086601FC" w14:textId="41E10599" w:rsidR="00FF782E" w:rsidRPr="00684D38" w:rsidRDefault="00FF782E" w:rsidP="00C0575B">
      <w:pPr>
        <w:spacing w:line="312" w:lineRule="auto"/>
        <w:jc w:val="center"/>
        <w:rPr>
          <w:b/>
          <w:color w:val="000000"/>
          <w:spacing w:val="-4"/>
          <w:sz w:val="36"/>
          <w:szCs w:val="36"/>
        </w:rPr>
      </w:pPr>
      <w:r w:rsidRPr="00006D5A">
        <w:rPr>
          <w:b/>
          <w:color w:val="000000"/>
          <w:spacing w:val="-4"/>
          <w:sz w:val="36"/>
          <w:szCs w:val="36"/>
        </w:rPr>
        <w:lastRenderedPageBreak/>
        <w:t>LỜI C</w:t>
      </w:r>
      <w:r>
        <w:rPr>
          <w:b/>
          <w:color w:val="000000"/>
          <w:spacing w:val="-4"/>
          <w:sz w:val="36"/>
          <w:szCs w:val="36"/>
        </w:rPr>
        <w:t>Ả</w:t>
      </w:r>
      <w:r w:rsidRPr="00006D5A">
        <w:rPr>
          <w:b/>
          <w:color w:val="000000"/>
          <w:spacing w:val="-4"/>
          <w:sz w:val="36"/>
          <w:szCs w:val="36"/>
        </w:rPr>
        <w:t xml:space="preserve">M </w:t>
      </w:r>
      <w:r w:rsidR="00AC2C61">
        <w:rPr>
          <w:b/>
          <w:color w:val="000000"/>
          <w:spacing w:val="-4"/>
          <w:sz w:val="36"/>
          <w:szCs w:val="36"/>
        </w:rPr>
        <w:t>ƠN</w:t>
      </w:r>
    </w:p>
    <w:p w14:paraId="505D0871" w14:textId="6B953EA5" w:rsidR="00684D38" w:rsidRPr="008E3F1B" w:rsidRDefault="00684D38" w:rsidP="009C294E">
      <w:pPr>
        <w:widowControl w:val="0"/>
        <w:autoSpaceDE w:val="0"/>
        <w:autoSpaceDN w:val="0"/>
        <w:adjustRightInd w:val="0"/>
        <w:spacing w:line="360" w:lineRule="auto"/>
        <w:ind w:right="-6" w:firstLine="284"/>
        <w:jc w:val="both"/>
        <w:rPr>
          <w:color w:val="000000"/>
          <w:spacing w:val="-4"/>
          <w:sz w:val="26"/>
          <w:szCs w:val="26"/>
        </w:rPr>
      </w:pPr>
      <w:r>
        <w:rPr>
          <w:color w:val="000000"/>
          <w:spacing w:val="-4"/>
          <w:sz w:val="26"/>
          <w:szCs w:val="26"/>
        </w:rPr>
        <w:t>Nhóm</w:t>
      </w:r>
      <w:ins w:id="59" w:author="Quang Nguyễn Thanh" w:date="2021-12-31T16:02:00Z">
        <w:r w:rsidR="00A633A0">
          <w:rPr>
            <w:color w:val="000000"/>
            <w:spacing w:val="-4"/>
            <w:sz w:val="26"/>
            <w:szCs w:val="26"/>
          </w:rPr>
          <w:t xml:space="preserve"> </w:t>
        </w:r>
      </w:ins>
      <w:del w:id="60" w:author="Quang Nguyễn Thanh" w:date="2021-12-31T16:02:00Z">
        <w:r w:rsidDel="00A633A0">
          <w:rPr>
            <w:color w:val="000000"/>
            <w:spacing w:val="-4"/>
            <w:sz w:val="26"/>
            <w:szCs w:val="26"/>
          </w:rPr>
          <w:delText xml:space="preserve"> em </w:delText>
        </w:r>
      </w:del>
      <w:r>
        <w:rPr>
          <w:color w:val="000000"/>
          <w:spacing w:val="-4"/>
          <w:sz w:val="26"/>
          <w:szCs w:val="26"/>
        </w:rPr>
        <w:t>xin</w:t>
      </w:r>
      <w:r w:rsidR="00A76A86">
        <w:rPr>
          <w:color w:val="000000"/>
          <w:spacing w:val="-4"/>
          <w:sz w:val="26"/>
          <w:szCs w:val="26"/>
        </w:rPr>
        <w:t xml:space="preserve"> chân thành</w:t>
      </w:r>
      <w:r>
        <w:rPr>
          <w:color w:val="000000"/>
          <w:spacing w:val="-4"/>
          <w:sz w:val="26"/>
          <w:szCs w:val="26"/>
        </w:rPr>
        <w:t xml:space="preserve"> cảm ơn</w:t>
      </w:r>
      <w:r w:rsidR="00A76A86">
        <w:rPr>
          <w:color w:val="000000"/>
          <w:spacing w:val="-4"/>
          <w:sz w:val="26"/>
          <w:szCs w:val="26"/>
        </w:rPr>
        <w:t xml:space="preserve"> đến khoa Công </w:t>
      </w:r>
      <w:ins w:id="61" w:author="lenovo" w:date="2021-12-30T08:00:00Z">
        <w:r w:rsidR="00D80B89">
          <w:rPr>
            <w:color w:val="000000"/>
            <w:spacing w:val="-4"/>
            <w:sz w:val="26"/>
            <w:szCs w:val="26"/>
          </w:rPr>
          <w:t>n</w:t>
        </w:r>
      </w:ins>
      <w:commentRangeStart w:id="62"/>
      <w:del w:id="63" w:author="lenovo" w:date="2021-12-30T08:00:00Z">
        <w:r w:rsidR="00A76A86" w:rsidDel="00D80B89">
          <w:rPr>
            <w:color w:val="000000"/>
            <w:spacing w:val="-4"/>
            <w:sz w:val="26"/>
            <w:szCs w:val="26"/>
          </w:rPr>
          <w:delText>N</w:delText>
        </w:r>
      </w:del>
      <w:r w:rsidR="00A76A86">
        <w:rPr>
          <w:color w:val="000000"/>
          <w:spacing w:val="-4"/>
          <w:sz w:val="26"/>
          <w:szCs w:val="26"/>
        </w:rPr>
        <w:t>ghệ</w:t>
      </w:r>
      <w:commentRangeEnd w:id="62"/>
      <w:r w:rsidR="005415EC">
        <w:rPr>
          <w:rStyle w:val="CommentReference"/>
        </w:rPr>
        <w:commentReference w:id="62"/>
      </w:r>
      <w:r w:rsidR="00A76A86">
        <w:rPr>
          <w:color w:val="000000"/>
          <w:spacing w:val="-4"/>
          <w:sz w:val="26"/>
          <w:szCs w:val="26"/>
        </w:rPr>
        <w:t xml:space="preserve"> </w:t>
      </w:r>
      <w:ins w:id="64" w:author="lenovo" w:date="2021-12-30T08:00:00Z">
        <w:r w:rsidR="00D80B89">
          <w:rPr>
            <w:color w:val="000000"/>
            <w:spacing w:val="-4"/>
            <w:sz w:val="26"/>
            <w:szCs w:val="26"/>
          </w:rPr>
          <w:t>t</w:t>
        </w:r>
      </w:ins>
      <w:del w:id="65" w:author="lenovo" w:date="2021-12-30T08:00:00Z">
        <w:r w:rsidR="00A76A86" w:rsidDel="00D80B89">
          <w:rPr>
            <w:color w:val="000000"/>
            <w:spacing w:val="-4"/>
            <w:sz w:val="26"/>
            <w:szCs w:val="26"/>
          </w:rPr>
          <w:delText>T</w:delText>
        </w:r>
      </w:del>
      <w:r w:rsidR="00A76A86">
        <w:rPr>
          <w:color w:val="000000"/>
          <w:spacing w:val="-4"/>
          <w:sz w:val="26"/>
          <w:szCs w:val="26"/>
        </w:rPr>
        <w:t xml:space="preserve">hông </w:t>
      </w:r>
      <w:ins w:id="66" w:author="lenovo" w:date="2021-12-30T08:00:00Z">
        <w:r w:rsidR="00D80B89">
          <w:rPr>
            <w:color w:val="000000"/>
            <w:spacing w:val="-4"/>
            <w:sz w:val="26"/>
            <w:szCs w:val="26"/>
          </w:rPr>
          <w:t>t</w:t>
        </w:r>
      </w:ins>
      <w:del w:id="67" w:author="lenovo" w:date="2021-12-30T08:00:00Z">
        <w:r w:rsidR="00A76A86" w:rsidDel="00D80B89">
          <w:rPr>
            <w:color w:val="000000"/>
            <w:spacing w:val="-4"/>
            <w:sz w:val="26"/>
            <w:szCs w:val="26"/>
          </w:rPr>
          <w:delText>T</w:delText>
        </w:r>
      </w:del>
      <w:r w:rsidR="00A76A86">
        <w:rPr>
          <w:color w:val="000000"/>
          <w:spacing w:val="-4"/>
          <w:sz w:val="26"/>
          <w:szCs w:val="26"/>
        </w:rPr>
        <w:t xml:space="preserve">in, nhà trường, các </w:t>
      </w:r>
      <w:r w:rsidR="006B37F0">
        <w:rPr>
          <w:color w:val="000000"/>
          <w:spacing w:val="-4"/>
          <w:sz w:val="26"/>
          <w:szCs w:val="26"/>
        </w:rPr>
        <w:t>T</w:t>
      </w:r>
      <w:r w:rsidR="00A76A86">
        <w:rPr>
          <w:color w:val="000000"/>
          <w:spacing w:val="-4"/>
          <w:sz w:val="26"/>
          <w:szCs w:val="26"/>
        </w:rPr>
        <w:t>hầy</w:t>
      </w:r>
      <w:r w:rsidR="006B37F0">
        <w:rPr>
          <w:color w:val="000000"/>
          <w:spacing w:val="-4"/>
          <w:sz w:val="26"/>
          <w:szCs w:val="26"/>
        </w:rPr>
        <w:t>/C</w:t>
      </w:r>
      <w:r w:rsidR="00A76A86">
        <w:rPr>
          <w:color w:val="000000"/>
          <w:spacing w:val="-4"/>
          <w:sz w:val="26"/>
          <w:szCs w:val="26"/>
        </w:rPr>
        <w:t>ô trong suốt quá trình</w:t>
      </w:r>
      <w:ins w:id="68" w:author="lenovo" w:date="2021-12-30T08:09:00Z">
        <w:r w:rsidR="00F52431">
          <w:rPr>
            <w:color w:val="000000"/>
            <w:spacing w:val="-4"/>
            <w:sz w:val="26"/>
            <w:szCs w:val="26"/>
          </w:rPr>
          <w:t xml:space="preserve"> nhóm</w:t>
        </w:r>
      </w:ins>
      <w:r w:rsidR="00A76A86">
        <w:rPr>
          <w:color w:val="000000"/>
          <w:spacing w:val="-4"/>
          <w:sz w:val="26"/>
          <w:szCs w:val="26"/>
        </w:rPr>
        <w:t xml:space="preserve"> em học ở trường </w:t>
      </w:r>
      <w:commentRangeStart w:id="69"/>
      <w:r w:rsidR="00A76A86">
        <w:rPr>
          <w:color w:val="000000"/>
          <w:spacing w:val="-4"/>
          <w:sz w:val="26"/>
          <w:szCs w:val="26"/>
        </w:rPr>
        <w:t xml:space="preserve">Đại học Công </w:t>
      </w:r>
      <w:ins w:id="70" w:author="lenovo" w:date="2021-12-30T08:02:00Z">
        <w:r w:rsidR="00D80B89">
          <w:rPr>
            <w:color w:val="000000"/>
            <w:spacing w:val="-4"/>
            <w:sz w:val="26"/>
            <w:szCs w:val="26"/>
          </w:rPr>
          <w:t>n</w:t>
        </w:r>
      </w:ins>
      <w:del w:id="71" w:author="lenovo" w:date="2021-12-30T08:02:00Z">
        <w:r w:rsidR="00A76A86" w:rsidDel="00D80B89">
          <w:rPr>
            <w:color w:val="000000"/>
            <w:spacing w:val="-4"/>
            <w:sz w:val="26"/>
            <w:szCs w:val="26"/>
          </w:rPr>
          <w:delText>N</w:delText>
        </w:r>
      </w:del>
      <w:r w:rsidR="00A76A86">
        <w:rPr>
          <w:color w:val="000000"/>
          <w:spacing w:val="-4"/>
          <w:sz w:val="26"/>
          <w:szCs w:val="26"/>
        </w:rPr>
        <w:t xml:space="preserve">ghiệp Thực </w:t>
      </w:r>
      <w:ins w:id="72" w:author="lenovo" w:date="2021-12-30T08:02:00Z">
        <w:r w:rsidR="00D80B89">
          <w:rPr>
            <w:color w:val="000000"/>
            <w:spacing w:val="-4"/>
            <w:sz w:val="26"/>
            <w:szCs w:val="26"/>
          </w:rPr>
          <w:t>p</w:t>
        </w:r>
      </w:ins>
      <w:del w:id="73" w:author="lenovo" w:date="2021-12-30T08:02:00Z">
        <w:r w:rsidR="00A76A86" w:rsidDel="00D80B89">
          <w:rPr>
            <w:color w:val="000000"/>
            <w:spacing w:val="-4"/>
            <w:sz w:val="26"/>
            <w:szCs w:val="26"/>
          </w:rPr>
          <w:delText>P</w:delText>
        </w:r>
      </w:del>
      <w:r w:rsidR="00A76A86">
        <w:rPr>
          <w:color w:val="000000"/>
          <w:spacing w:val="-4"/>
          <w:sz w:val="26"/>
          <w:szCs w:val="26"/>
        </w:rPr>
        <w:t>hẩm</w:t>
      </w:r>
      <w:ins w:id="74" w:author="lenovo" w:date="2021-12-30T08:02:00Z">
        <w:r w:rsidR="00D80B89">
          <w:rPr>
            <w:color w:val="000000"/>
            <w:spacing w:val="-4"/>
            <w:sz w:val="26"/>
            <w:szCs w:val="26"/>
          </w:rPr>
          <w:t xml:space="preserve"> Tp.</w:t>
        </w:r>
      </w:ins>
      <w:ins w:id="75" w:author="lenovo" w:date="2021-12-30T08:03:00Z">
        <w:r w:rsidR="00D80B89">
          <w:rPr>
            <w:color w:val="000000"/>
            <w:spacing w:val="-4"/>
            <w:sz w:val="26"/>
            <w:szCs w:val="26"/>
          </w:rPr>
          <w:t xml:space="preserve"> Hồ Chí Minh</w:t>
        </w:r>
      </w:ins>
      <w:r w:rsidR="00A76A86">
        <w:rPr>
          <w:color w:val="000000"/>
          <w:spacing w:val="-4"/>
          <w:sz w:val="26"/>
          <w:szCs w:val="26"/>
        </w:rPr>
        <w:t xml:space="preserve"> </w:t>
      </w:r>
      <w:commentRangeEnd w:id="69"/>
      <w:r w:rsidR="005415EC">
        <w:rPr>
          <w:rStyle w:val="CommentReference"/>
        </w:rPr>
        <w:commentReference w:id="69"/>
      </w:r>
      <w:r w:rsidR="00A76A86">
        <w:rPr>
          <w:color w:val="000000"/>
          <w:spacing w:val="-4"/>
          <w:sz w:val="26"/>
          <w:szCs w:val="26"/>
        </w:rPr>
        <w:t xml:space="preserve">và </w:t>
      </w:r>
      <w:r w:rsidR="009569D0">
        <w:rPr>
          <w:color w:val="000000"/>
          <w:spacing w:val="-4"/>
          <w:sz w:val="26"/>
          <w:szCs w:val="26"/>
        </w:rPr>
        <w:t>đặc biệt</w:t>
      </w:r>
      <w:r w:rsidR="00A76A86">
        <w:rPr>
          <w:color w:val="000000"/>
          <w:spacing w:val="-4"/>
          <w:sz w:val="26"/>
          <w:szCs w:val="26"/>
        </w:rPr>
        <w:t xml:space="preserve"> </w:t>
      </w:r>
      <w:r w:rsidR="009569D0">
        <w:rPr>
          <w:color w:val="000000"/>
          <w:spacing w:val="-4"/>
          <w:sz w:val="26"/>
          <w:szCs w:val="26"/>
        </w:rPr>
        <w:t xml:space="preserve">là cô </w:t>
      </w:r>
      <w:r>
        <w:rPr>
          <w:color w:val="000000"/>
          <w:spacing w:val="-4"/>
          <w:sz w:val="26"/>
          <w:szCs w:val="26"/>
        </w:rPr>
        <w:t xml:space="preserve">Đinh Thị Mận đã </w:t>
      </w:r>
      <w:r w:rsidR="009569D0">
        <w:rPr>
          <w:color w:val="000000"/>
          <w:spacing w:val="-4"/>
          <w:sz w:val="26"/>
          <w:szCs w:val="26"/>
        </w:rPr>
        <w:t>hướng dẫn</w:t>
      </w:r>
      <w:r>
        <w:rPr>
          <w:color w:val="000000"/>
          <w:spacing w:val="-4"/>
          <w:sz w:val="26"/>
          <w:szCs w:val="26"/>
        </w:rPr>
        <w:t xml:space="preserve"> nhóm</w:t>
      </w:r>
      <w:ins w:id="76" w:author="Quang Nguyễn Thanh" w:date="2021-12-31T16:03:00Z">
        <w:r w:rsidR="00A633A0">
          <w:rPr>
            <w:color w:val="000000"/>
            <w:spacing w:val="-4"/>
            <w:sz w:val="26"/>
            <w:szCs w:val="26"/>
          </w:rPr>
          <w:t xml:space="preserve"> </w:t>
        </w:r>
      </w:ins>
      <w:del w:id="77" w:author="Quang Nguyễn Thanh" w:date="2021-12-31T16:02:00Z">
        <w:r w:rsidDel="00A633A0">
          <w:rPr>
            <w:color w:val="000000"/>
            <w:spacing w:val="-4"/>
            <w:sz w:val="26"/>
            <w:szCs w:val="26"/>
          </w:rPr>
          <w:delText xml:space="preserve"> em </w:delText>
        </w:r>
      </w:del>
      <w:r>
        <w:rPr>
          <w:color w:val="000000"/>
          <w:spacing w:val="-4"/>
          <w:sz w:val="26"/>
          <w:szCs w:val="26"/>
        </w:rPr>
        <w:t xml:space="preserve">xuyên suốt quá trình làm </w:t>
      </w:r>
      <w:ins w:id="78" w:author="lenovo" w:date="2021-12-30T08:09:00Z">
        <w:r w:rsidR="00F52431">
          <w:rPr>
            <w:color w:val="000000"/>
            <w:spacing w:val="-4"/>
            <w:sz w:val="26"/>
            <w:szCs w:val="26"/>
          </w:rPr>
          <w:t>K</w:t>
        </w:r>
      </w:ins>
      <w:del w:id="79" w:author="lenovo" w:date="2021-12-30T08:09:00Z">
        <w:r w:rsidDel="00F52431">
          <w:rPr>
            <w:color w:val="000000"/>
            <w:spacing w:val="-4"/>
            <w:sz w:val="26"/>
            <w:szCs w:val="26"/>
          </w:rPr>
          <w:delText>k</w:delText>
        </w:r>
      </w:del>
      <w:r>
        <w:rPr>
          <w:color w:val="000000"/>
          <w:spacing w:val="-4"/>
          <w:sz w:val="26"/>
          <w:szCs w:val="26"/>
        </w:rPr>
        <w:t>hoá luận</w:t>
      </w:r>
      <w:r w:rsidR="009569D0">
        <w:rPr>
          <w:color w:val="000000"/>
          <w:spacing w:val="-4"/>
          <w:sz w:val="26"/>
          <w:szCs w:val="26"/>
        </w:rPr>
        <w:t xml:space="preserve"> để có được nền tảng kiến thức làm đề tài </w:t>
      </w:r>
      <w:ins w:id="80" w:author="lenovo" w:date="2021-12-30T08:10:00Z">
        <w:r w:rsidR="00F52431">
          <w:rPr>
            <w:color w:val="000000"/>
            <w:spacing w:val="-4"/>
            <w:sz w:val="26"/>
            <w:szCs w:val="26"/>
          </w:rPr>
          <w:t>K</w:t>
        </w:r>
      </w:ins>
      <w:del w:id="81" w:author="lenovo" w:date="2021-12-30T08:10:00Z">
        <w:r w:rsidR="009569D0" w:rsidDel="00F52431">
          <w:rPr>
            <w:color w:val="000000"/>
            <w:spacing w:val="-4"/>
            <w:sz w:val="26"/>
            <w:szCs w:val="26"/>
          </w:rPr>
          <w:delText>k</w:delText>
        </w:r>
      </w:del>
      <w:r w:rsidR="009569D0">
        <w:rPr>
          <w:color w:val="000000"/>
          <w:spacing w:val="-4"/>
          <w:sz w:val="26"/>
          <w:szCs w:val="26"/>
        </w:rPr>
        <w:t>hoá</w:t>
      </w:r>
      <w:del w:id="82" w:author="lenovo" w:date="2021-12-30T08:03:00Z">
        <w:r w:rsidR="009569D0" w:rsidDel="004961C8">
          <w:rPr>
            <w:color w:val="000000"/>
            <w:spacing w:val="-4"/>
            <w:sz w:val="26"/>
            <w:szCs w:val="26"/>
          </w:rPr>
          <w:delText>n</w:delText>
        </w:r>
      </w:del>
      <w:r w:rsidR="009569D0">
        <w:rPr>
          <w:color w:val="000000"/>
          <w:spacing w:val="-4"/>
          <w:sz w:val="26"/>
          <w:szCs w:val="26"/>
        </w:rPr>
        <w:t xml:space="preserve"> luận</w:t>
      </w:r>
      <w:r>
        <w:rPr>
          <w:color w:val="000000"/>
          <w:spacing w:val="-4"/>
          <w:sz w:val="26"/>
          <w:szCs w:val="26"/>
        </w:rPr>
        <w:t>,</w:t>
      </w:r>
      <w:r w:rsidR="009569D0">
        <w:rPr>
          <w:color w:val="000000"/>
          <w:spacing w:val="-4"/>
          <w:sz w:val="26"/>
          <w:szCs w:val="26"/>
        </w:rPr>
        <w:t xml:space="preserve"> </w:t>
      </w:r>
      <w:r w:rsidR="006B37F0">
        <w:rPr>
          <w:color w:val="000000"/>
          <w:spacing w:val="-4"/>
          <w:sz w:val="26"/>
          <w:szCs w:val="26"/>
        </w:rPr>
        <w:t xml:space="preserve">cô </w:t>
      </w:r>
      <w:r>
        <w:rPr>
          <w:color w:val="000000"/>
          <w:spacing w:val="-4"/>
          <w:sz w:val="26"/>
          <w:szCs w:val="26"/>
        </w:rPr>
        <w:t>đã</w:t>
      </w:r>
      <w:r w:rsidR="006B37F0">
        <w:rPr>
          <w:color w:val="000000"/>
          <w:spacing w:val="-4"/>
          <w:sz w:val="26"/>
          <w:szCs w:val="26"/>
        </w:rPr>
        <w:t xml:space="preserve"> tận tình</w:t>
      </w:r>
      <w:r>
        <w:rPr>
          <w:color w:val="000000"/>
          <w:spacing w:val="-4"/>
          <w:sz w:val="26"/>
          <w:szCs w:val="26"/>
        </w:rPr>
        <w:t xml:space="preserve"> chỉ ra những sai sót của nhóm </w:t>
      </w:r>
      <w:del w:id="83" w:author="Quang Nguyễn Thanh" w:date="2021-12-31T16:04:00Z">
        <w:r w:rsidDel="00A633A0">
          <w:rPr>
            <w:color w:val="000000"/>
            <w:spacing w:val="-4"/>
            <w:sz w:val="26"/>
            <w:szCs w:val="26"/>
          </w:rPr>
          <w:delText xml:space="preserve">em </w:delText>
        </w:r>
      </w:del>
      <w:r>
        <w:rPr>
          <w:color w:val="000000"/>
          <w:spacing w:val="-4"/>
          <w:sz w:val="26"/>
          <w:szCs w:val="26"/>
        </w:rPr>
        <w:t>về hình thức trình bày</w:t>
      </w:r>
      <w:ins w:id="84" w:author="lenovo" w:date="2021-12-30T08:10:00Z">
        <w:r w:rsidR="00F52431">
          <w:rPr>
            <w:color w:val="000000"/>
            <w:spacing w:val="-4"/>
            <w:sz w:val="26"/>
            <w:szCs w:val="26"/>
          </w:rPr>
          <w:t xml:space="preserve"> </w:t>
        </w:r>
      </w:ins>
      <w:del w:id="85" w:author="lenovo" w:date="2021-12-30T08:10:00Z">
        <w:r w:rsidDel="00F52431">
          <w:rPr>
            <w:color w:val="000000"/>
            <w:spacing w:val="-4"/>
            <w:sz w:val="26"/>
            <w:szCs w:val="26"/>
          </w:rPr>
          <w:delText xml:space="preserve"> </w:delText>
        </w:r>
      </w:del>
      <w:r w:rsidR="006B37F0">
        <w:rPr>
          <w:color w:val="000000"/>
          <w:spacing w:val="-4"/>
          <w:sz w:val="26"/>
          <w:szCs w:val="26"/>
        </w:rPr>
        <w:t xml:space="preserve">báo cáo </w:t>
      </w:r>
      <w:r>
        <w:rPr>
          <w:color w:val="000000"/>
          <w:spacing w:val="-4"/>
          <w:sz w:val="26"/>
          <w:szCs w:val="26"/>
        </w:rPr>
        <w:t>và phần mềm của nhóm</w:t>
      </w:r>
      <w:r w:rsidR="007454A8">
        <w:rPr>
          <w:color w:val="000000"/>
          <w:spacing w:val="-4"/>
          <w:sz w:val="26"/>
          <w:szCs w:val="26"/>
        </w:rPr>
        <w:t>.</w:t>
      </w:r>
      <w:r w:rsidR="009569D0">
        <w:rPr>
          <w:color w:val="000000"/>
          <w:spacing w:val="-4"/>
          <w:sz w:val="26"/>
          <w:szCs w:val="26"/>
        </w:rPr>
        <w:t xml:space="preserve"> Xin chân thành cảm ơn!</w:t>
      </w:r>
    </w:p>
    <w:p w14:paraId="1C19BB9B" w14:textId="77777777" w:rsidR="00684D38" w:rsidRDefault="00684D38" w:rsidP="009C294E">
      <w:pPr>
        <w:widowControl w:val="0"/>
        <w:autoSpaceDE w:val="0"/>
        <w:autoSpaceDN w:val="0"/>
        <w:adjustRightInd w:val="0"/>
        <w:spacing w:line="360" w:lineRule="auto"/>
        <w:ind w:right="-6"/>
        <w:rPr>
          <w:color w:val="000000"/>
          <w:spacing w:val="-4"/>
          <w:sz w:val="26"/>
          <w:szCs w:val="26"/>
        </w:rPr>
      </w:pPr>
      <w:r w:rsidRPr="008E3F1B">
        <w:rPr>
          <w:color w:val="000000"/>
          <w:spacing w:val="-4"/>
          <w:sz w:val="26"/>
          <w:szCs w:val="26"/>
        </w:rPr>
        <w:tab/>
      </w:r>
      <w:r w:rsidRPr="008E3F1B">
        <w:rPr>
          <w:color w:val="000000"/>
          <w:spacing w:val="-4"/>
          <w:sz w:val="26"/>
          <w:szCs w:val="26"/>
        </w:rPr>
        <w:tab/>
      </w:r>
      <w:r w:rsidRPr="008E3F1B">
        <w:rPr>
          <w:color w:val="000000"/>
          <w:spacing w:val="-4"/>
          <w:sz w:val="26"/>
          <w:szCs w:val="26"/>
        </w:rPr>
        <w:tab/>
      </w:r>
      <w:r w:rsidRPr="008E3F1B">
        <w:rPr>
          <w:color w:val="000000"/>
          <w:spacing w:val="-4"/>
          <w:sz w:val="26"/>
          <w:szCs w:val="26"/>
        </w:rPr>
        <w:tab/>
      </w:r>
      <w:r w:rsidRPr="008E3F1B">
        <w:rPr>
          <w:color w:val="000000"/>
          <w:spacing w:val="-4"/>
          <w:sz w:val="26"/>
          <w:szCs w:val="26"/>
        </w:rPr>
        <w:tab/>
      </w:r>
      <w:r w:rsidRPr="008E3F1B">
        <w:rPr>
          <w:color w:val="000000"/>
          <w:spacing w:val="-4"/>
          <w:sz w:val="26"/>
          <w:szCs w:val="26"/>
        </w:rPr>
        <w:tab/>
      </w:r>
      <w:r w:rsidRPr="008E3F1B">
        <w:rPr>
          <w:color w:val="000000"/>
          <w:spacing w:val="-4"/>
          <w:sz w:val="26"/>
          <w:szCs w:val="26"/>
        </w:rPr>
        <w:tab/>
      </w:r>
      <w:r>
        <w:rPr>
          <w:color w:val="000000"/>
          <w:spacing w:val="-4"/>
          <w:sz w:val="26"/>
          <w:szCs w:val="26"/>
        </w:rPr>
        <w:t>Nguyễn Trương Gia Khánh</w:t>
      </w:r>
    </w:p>
    <w:p w14:paraId="223EFA02" w14:textId="77777777" w:rsidR="00684D38" w:rsidRDefault="00684D38" w:rsidP="009C294E">
      <w:pPr>
        <w:widowControl w:val="0"/>
        <w:autoSpaceDE w:val="0"/>
        <w:autoSpaceDN w:val="0"/>
        <w:adjustRightInd w:val="0"/>
        <w:spacing w:line="360" w:lineRule="auto"/>
        <w:ind w:right="-6"/>
        <w:rPr>
          <w:color w:val="000000"/>
          <w:spacing w:val="-4"/>
          <w:sz w:val="26"/>
          <w:szCs w:val="26"/>
        </w:rPr>
      </w:pPr>
      <w:r>
        <w:rPr>
          <w:color w:val="000000"/>
          <w:spacing w:val="-4"/>
          <w:sz w:val="26"/>
          <w:szCs w:val="26"/>
        </w:rPr>
        <w:tab/>
      </w:r>
      <w:r>
        <w:rPr>
          <w:color w:val="000000"/>
          <w:spacing w:val="-4"/>
          <w:sz w:val="26"/>
          <w:szCs w:val="26"/>
        </w:rPr>
        <w:tab/>
      </w:r>
      <w:r>
        <w:rPr>
          <w:color w:val="000000"/>
          <w:spacing w:val="-4"/>
          <w:sz w:val="26"/>
          <w:szCs w:val="26"/>
        </w:rPr>
        <w:tab/>
      </w:r>
      <w:r>
        <w:rPr>
          <w:color w:val="000000"/>
          <w:spacing w:val="-4"/>
          <w:sz w:val="26"/>
          <w:szCs w:val="26"/>
        </w:rPr>
        <w:tab/>
      </w:r>
      <w:r>
        <w:rPr>
          <w:color w:val="000000"/>
          <w:spacing w:val="-4"/>
          <w:sz w:val="26"/>
          <w:szCs w:val="26"/>
        </w:rPr>
        <w:tab/>
      </w:r>
      <w:r>
        <w:rPr>
          <w:color w:val="000000"/>
          <w:spacing w:val="-4"/>
          <w:sz w:val="26"/>
          <w:szCs w:val="26"/>
        </w:rPr>
        <w:tab/>
      </w:r>
      <w:r>
        <w:rPr>
          <w:color w:val="000000"/>
          <w:spacing w:val="-4"/>
          <w:sz w:val="26"/>
          <w:szCs w:val="26"/>
        </w:rPr>
        <w:tab/>
        <w:t>Vũ Hoàng Quân</w:t>
      </w:r>
    </w:p>
    <w:p w14:paraId="6509EA41" w14:textId="77777777" w:rsidR="00684D38" w:rsidRPr="008E3F1B" w:rsidRDefault="00684D38" w:rsidP="009C294E">
      <w:pPr>
        <w:widowControl w:val="0"/>
        <w:autoSpaceDE w:val="0"/>
        <w:autoSpaceDN w:val="0"/>
        <w:adjustRightInd w:val="0"/>
        <w:spacing w:line="360" w:lineRule="auto"/>
        <w:ind w:right="-6"/>
        <w:rPr>
          <w:color w:val="000000"/>
          <w:spacing w:val="-4"/>
          <w:sz w:val="26"/>
          <w:szCs w:val="26"/>
        </w:rPr>
      </w:pPr>
      <w:r>
        <w:rPr>
          <w:color w:val="000000"/>
          <w:spacing w:val="-4"/>
          <w:sz w:val="26"/>
          <w:szCs w:val="26"/>
        </w:rPr>
        <w:tab/>
      </w:r>
      <w:r>
        <w:rPr>
          <w:color w:val="000000"/>
          <w:spacing w:val="-4"/>
          <w:sz w:val="26"/>
          <w:szCs w:val="26"/>
        </w:rPr>
        <w:tab/>
      </w:r>
      <w:r>
        <w:rPr>
          <w:color w:val="000000"/>
          <w:spacing w:val="-4"/>
          <w:sz w:val="26"/>
          <w:szCs w:val="26"/>
        </w:rPr>
        <w:tab/>
      </w:r>
      <w:r>
        <w:rPr>
          <w:color w:val="000000"/>
          <w:spacing w:val="-4"/>
          <w:sz w:val="26"/>
          <w:szCs w:val="26"/>
        </w:rPr>
        <w:tab/>
      </w:r>
      <w:r>
        <w:rPr>
          <w:color w:val="000000"/>
          <w:spacing w:val="-4"/>
          <w:sz w:val="26"/>
          <w:szCs w:val="26"/>
        </w:rPr>
        <w:tab/>
      </w:r>
      <w:r>
        <w:rPr>
          <w:color w:val="000000"/>
          <w:spacing w:val="-4"/>
          <w:sz w:val="26"/>
          <w:szCs w:val="26"/>
        </w:rPr>
        <w:tab/>
      </w:r>
      <w:r>
        <w:rPr>
          <w:color w:val="000000"/>
          <w:spacing w:val="-4"/>
          <w:sz w:val="26"/>
          <w:szCs w:val="26"/>
        </w:rPr>
        <w:tab/>
        <w:t>Nguyễn Thanh Quang</w:t>
      </w:r>
    </w:p>
    <w:p w14:paraId="7D5861E9" w14:textId="77777777" w:rsidR="00594E91" w:rsidRDefault="00594E91">
      <w:pPr>
        <w:spacing w:after="160" w:line="259" w:lineRule="auto"/>
        <w:rPr>
          <w:color w:val="000000"/>
          <w:spacing w:val="-4"/>
          <w:sz w:val="26"/>
          <w:szCs w:val="26"/>
        </w:rPr>
      </w:pPr>
      <w:r>
        <w:rPr>
          <w:color w:val="000000"/>
          <w:spacing w:val="-4"/>
          <w:sz w:val="26"/>
          <w:szCs w:val="26"/>
        </w:rPr>
        <w:br w:type="page"/>
      </w:r>
    </w:p>
    <w:p w14:paraId="48892D94" w14:textId="6AFCBFD6" w:rsidR="00FF782E" w:rsidRPr="00135F8E" w:rsidRDefault="00684D38" w:rsidP="00594E91">
      <w:pPr>
        <w:spacing w:line="312" w:lineRule="auto"/>
        <w:jc w:val="center"/>
        <w:rPr>
          <w:b/>
          <w:color w:val="000000"/>
          <w:spacing w:val="-4"/>
          <w:sz w:val="32"/>
          <w:szCs w:val="32"/>
        </w:rPr>
      </w:pPr>
      <w:r w:rsidRPr="00684D38">
        <w:rPr>
          <w:b/>
          <w:color w:val="000000"/>
          <w:spacing w:val="-4"/>
          <w:sz w:val="36"/>
          <w:szCs w:val="36"/>
        </w:rPr>
        <w:lastRenderedPageBreak/>
        <w:t xml:space="preserve">MỞ </w:t>
      </w:r>
      <w:r w:rsidR="00135F8E">
        <w:rPr>
          <w:b/>
          <w:color w:val="000000"/>
          <w:spacing w:val="-4"/>
          <w:sz w:val="36"/>
          <w:szCs w:val="36"/>
        </w:rPr>
        <w:t>ĐẦU</w:t>
      </w:r>
    </w:p>
    <w:p w14:paraId="1098B903" w14:textId="1E7FE661" w:rsidR="0042189D" w:rsidRDefault="002054D0" w:rsidP="00A90CB7">
      <w:pPr>
        <w:widowControl w:val="0"/>
        <w:autoSpaceDE w:val="0"/>
        <w:autoSpaceDN w:val="0"/>
        <w:adjustRightInd w:val="0"/>
        <w:spacing w:before="120" w:after="120" w:line="312" w:lineRule="auto"/>
        <w:ind w:right="-6" w:firstLine="284"/>
        <w:jc w:val="both"/>
        <w:rPr>
          <w:ins w:id="86" w:author="lenovo" w:date="2021-12-30T08:22:00Z"/>
          <w:sz w:val="26"/>
          <w:szCs w:val="26"/>
          <w:lang w:val="da-DK"/>
        </w:rPr>
      </w:pPr>
      <w:r w:rsidRPr="0090081F">
        <w:rPr>
          <w:sz w:val="26"/>
          <w:szCs w:val="26"/>
          <w:lang w:val="da-DK"/>
        </w:rPr>
        <w:t xml:space="preserve">Trong những năm gần đây, </w:t>
      </w:r>
      <w:ins w:id="87" w:author="lenovo" w:date="2021-12-30T08:11:00Z">
        <w:r w:rsidR="00F52431">
          <w:rPr>
            <w:sz w:val="26"/>
            <w:szCs w:val="26"/>
            <w:lang w:val="da-DK"/>
          </w:rPr>
          <w:t>C</w:t>
        </w:r>
      </w:ins>
      <w:del w:id="88" w:author="lenovo" w:date="2021-12-30T08:11:00Z">
        <w:r w:rsidRPr="0090081F" w:rsidDel="00F52431">
          <w:rPr>
            <w:sz w:val="26"/>
            <w:szCs w:val="26"/>
            <w:lang w:val="da-DK"/>
          </w:rPr>
          <w:delText>c</w:delText>
        </w:r>
      </w:del>
      <w:r w:rsidRPr="0090081F">
        <w:rPr>
          <w:sz w:val="26"/>
          <w:szCs w:val="26"/>
          <w:lang w:val="da-DK"/>
        </w:rPr>
        <w:t xml:space="preserve">ông nghệ thông tin </w:t>
      </w:r>
      <w:ins w:id="89" w:author="lenovo" w:date="2021-12-30T08:11:00Z">
        <w:r w:rsidR="00F52431">
          <w:rPr>
            <w:sz w:val="26"/>
            <w:szCs w:val="26"/>
            <w:lang w:val="da-DK"/>
          </w:rPr>
          <w:t xml:space="preserve">đã </w:t>
        </w:r>
      </w:ins>
      <w:r w:rsidRPr="0090081F">
        <w:rPr>
          <w:sz w:val="26"/>
          <w:szCs w:val="26"/>
          <w:lang w:val="da-DK"/>
        </w:rPr>
        <w:t>phát triển mạnh mẽ và được ứng dụng vào nhiều lĩnh vực đời sống, kinh tế xã hội. Lưu lượng dữ liệu thu thập và lưu trữ ở các hệ thống thông tin tăng lên đột biến. Ở lĩnh vực kinh doanh sản xuất</w:t>
      </w:r>
      <w:r w:rsidR="00F86543">
        <w:rPr>
          <w:sz w:val="26"/>
          <w:szCs w:val="26"/>
          <w:lang w:val="da-DK"/>
        </w:rPr>
        <w:t xml:space="preserve"> bánh</w:t>
      </w:r>
      <w:r w:rsidRPr="0090081F">
        <w:rPr>
          <w:sz w:val="26"/>
          <w:szCs w:val="26"/>
          <w:lang w:val="da-DK"/>
        </w:rPr>
        <w:t xml:space="preserve"> kẹo, việc khai thác và phân tích dữ liệu doanh số bán sản phẩm đang rất được quan tâm ở nhiều doanh nghiệp. Đối với những doanh nghiệp có cơ sở dữ liệu lớn,</w:t>
      </w:r>
      <w:del w:id="90" w:author="Quang Nguyễn Thanh" w:date="2021-12-31T16:05:00Z">
        <w:r w:rsidRPr="0090081F" w:rsidDel="00A633A0">
          <w:rPr>
            <w:sz w:val="26"/>
            <w:szCs w:val="26"/>
            <w:lang w:val="da-DK"/>
          </w:rPr>
          <w:delText xml:space="preserve"> </w:delText>
        </w:r>
        <w:commentRangeStart w:id="91"/>
        <w:r w:rsidRPr="0090081F" w:rsidDel="00A633A0">
          <w:rPr>
            <w:sz w:val="26"/>
            <w:szCs w:val="26"/>
            <w:lang w:val="da-DK"/>
          </w:rPr>
          <w:delText>họ</w:delText>
        </w:r>
        <w:commentRangeEnd w:id="91"/>
        <w:r w:rsidR="00775672" w:rsidDel="00A633A0">
          <w:rPr>
            <w:rStyle w:val="CommentReference"/>
          </w:rPr>
          <w:commentReference w:id="91"/>
        </w:r>
      </w:del>
      <w:r w:rsidRPr="0090081F">
        <w:rPr>
          <w:sz w:val="26"/>
          <w:szCs w:val="26"/>
          <w:lang w:val="da-DK"/>
        </w:rPr>
        <w:t xml:space="preserve"> </w:t>
      </w:r>
      <w:ins w:id="92" w:author="Welcome" w:date="2021-12-27T20:21:00Z">
        <w:r w:rsidR="00A576EC">
          <w:rPr>
            <w:sz w:val="26"/>
            <w:szCs w:val="26"/>
            <w:lang w:val="da-DK"/>
          </w:rPr>
          <w:t xml:space="preserve">lãnh đạo các doanh nghiệp </w:t>
        </w:r>
      </w:ins>
      <w:r w:rsidRPr="0090081F">
        <w:rPr>
          <w:sz w:val="26"/>
          <w:szCs w:val="26"/>
          <w:lang w:val="da-DK"/>
        </w:rPr>
        <w:t xml:space="preserve">cần </w:t>
      </w:r>
      <w:ins w:id="93" w:author="Welcome" w:date="2021-12-27T20:21:00Z">
        <w:r w:rsidR="00854C15">
          <w:rPr>
            <w:sz w:val="26"/>
            <w:szCs w:val="26"/>
            <w:lang w:val="da-DK"/>
          </w:rPr>
          <w:t>có những phần mềm hỗ trợ</w:t>
        </w:r>
        <w:r w:rsidR="00A576EC">
          <w:rPr>
            <w:sz w:val="26"/>
            <w:szCs w:val="26"/>
            <w:lang w:val="da-DK"/>
          </w:rPr>
          <w:t xml:space="preserve"> phân tích </w:t>
        </w:r>
      </w:ins>
      <w:ins w:id="94" w:author="Welcome" w:date="2021-12-27T20:25:00Z">
        <w:r w:rsidR="00854C15">
          <w:rPr>
            <w:sz w:val="26"/>
            <w:szCs w:val="26"/>
            <w:lang w:val="da-DK"/>
          </w:rPr>
          <w:t>các số liệu kinh doanh</w:t>
        </w:r>
      </w:ins>
      <w:ins w:id="95" w:author="Welcome" w:date="2021-12-27T20:21:00Z">
        <w:r w:rsidR="00A576EC">
          <w:rPr>
            <w:sz w:val="26"/>
            <w:szCs w:val="26"/>
            <w:lang w:val="da-DK"/>
          </w:rPr>
          <w:t xml:space="preserve"> để</w:t>
        </w:r>
      </w:ins>
      <w:ins w:id="96" w:author="Welcome" w:date="2021-12-27T20:25:00Z">
        <w:r w:rsidR="00854C15">
          <w:rPr>
            <w:sz w:val="26"/>
            <w:szCs w:val="26"/>
            <w:lang w:val="da-DK"/>
          </w:rPr>
          <w:t xml:space="preserve"> các nhà quản lý</w:t>
        </w:r>
      </w:ins>
      <w:ins w:id="97" w:author="Welcome" w:date="2021-12-27T20:21:00Z">
        <w:r w:rsidR="00A576EC">
          <w:rPr>
            <w:sz w:val="26"/>
            <w:szCs w:val="26"/>
            <w:lang w:val="da-DK"/>
          </w:rPr>
          <w:t xml:space="preserve"> đưa ra quyết định đúng đắn và kịp thời.</w:t>
        </w:r>
      </w:ins>
    </w:p>
    <w:p w14:paraId="5B78AF58" w14:textId="7F6CFF9D" w:rsidR="00FF782E" w:rsidRDefault="00A576EC" w:rsidP="00A90CB7">
      <w:pPr>
        <w:widowControl w:val="0"/>
        <w:autoSpaceDE w:val="0"/>
        <w:autoSpaceDN w:val="0"/>
        <w:adjustRightInd w:val="0"/>
        <w:spacing w:before="120" w:after="120" w:line="312" w:lineRule="auto"/>
        <w:ind w:right="-6" w:firstLine="284"/>
        <w:jc w:val="both"/>
        <w:rPr>
          <w:ins w:id="98" w:author="lenovo" w:date="2021-12-30T08:21:00Z"/>
          <w:sz w:val="26"/>
          <w:szCs w:val="26"/>
          <w:lang w:val="da-DK"/>
        </w:rPr>
      </w:pPr>
      <w:ins w:id="99" w:author="Welcome" w:date="2021-12-27T20:21:00Z">
        <w:del w:id="100" w:author="lenovo" w:date="2021-12-30T08:22:00Z">
          <w:r w:rsidDel="0042189D">
            <w:rPr>
              <w:sz w:val="26"/>
              <w:szCs w:val="26"/>
              <w:lang w:val="da-DK"/>
            </w:rPr>
            <w:delText xml:space="preserve"> </w:delText>
          </w:r>
        </w:del>
        <w:r>
          <w:rPr>
            <w:sz w:val="26"/>
            <w:szCs w:val="26"/>
            <w:lang w:val="da-DK"/>
          </w:rPr>
          <w:t>Từ đó</w:t>
        </w:r>
      </w:ins>
      <w:ins w:id="101" w:author="Welcome" w:date="2021-12-27T20:35:00Z">
        <w:r w:rsidR="00A85403">
          <w:rPr>
            <w:sz w:val="26"/>
            <w:szCs w:val="26"/>
            <w:lang w:val="da-DK"/>
          </w:rPr>
          <w:t>,</w:t>
        </w:r>
      </w:ins>
      <w:ins w:id="102" w:author="lenovo" w:date="2021-12-30T08:22:00Z">
        <w:r w:rsidR="0042189D">
          <w:rPr>
            <w:sz w:val="26"/>
            <w:szCs w:val="26"/>
            <w:lang w:val="da-DK"/>
          </w:rPr>
          <w:t xml:space="preserve"> mục tiêu nhóm Khóa luận</w:t>
        </w:r>
      </w:ins>
      <w:ins w:id="103" w:author="lenovo" w:date="2021-12-30T08:23:00Z">
        <w:r w:rsidR="0042189D">
          <w:rPr>
            <w:sz w:val="26"/>
            <w:szCs w:val="26"/>
            <w:lang w:val="da-DK"/>
          </w:rPr>
          <w:t xml:space="preserve"> là</w:t>
        </w:r>
      </w:ins>
      <w:ins w:id="104" w:author="lenovo" w:date="2021-12-30T08:22:00Z">
        <w:r w:rsidR="0042189D">
          <w:rPr>
            <w:sz w:val="26"/>
            <w:szCs w:val="26"/>
            <w:lang w:val="da-DK"/>
          </w:rPr>
          <w:t xml:space="preserve"> </w:t>
        </w:r>
      </w:ins>
      <w:ins w:id="105" w:author="lenovo" w:date="2021-12-30T08:23:00Z">
        <w:r w:rsidR="0042189D">
          <w:rPr>
            <w:sz w:val="26"/>
            <w:szCs w:val="26"/>
            <w:lang w:val="da-DK"/>
          </w:rPr>
          <w:t>tạo ra ứng dụng</w:t>
        </w:r>
      </w:ins>
      <w:ins w:id="106" w:author="Welcome" w:date="2021-12-27T20:35:00Z">
        <w:del w:id="107" w:author="lenovo" w:date="2021-12-30T08:23:00Z">
          <w:r w:rsidR="00A85403" w:rsidDel="0042189D">
            <w:rPr>
              <w:sz w:val="26"/>
              <w:szCs w:val="26"/>
              <w:lang w:val="da-DK"/>
            </w:rPr>
            <w:delText xml:space="preserve"> </w:delText>
          </w:r>
        </w:del>
      </w:ins>
      <w:ins w:id="108" w:author="Welcome" w:date="2021-12-27T20:36:00Z">
        <w:del w:id="109" w:author="lenovo" w:date="2021-12-30T08:23:00Z">
          <w:r w:rsidR="00A85403" w:rsidDel="0042189D">
            <w:rPr>
              <w:sz w:val="26"/>
              <w:szCs w:val="26"/>
              <w:lang w:val="da-DK"/>
            </w:rPr>
            <w:delText>nhà quản lý</w:delText>
          </w:r>
        </w:del>
      </w:ins>
      <w:ins w:id="110" w:author="Welcome" w:date="2021-12-27T20:35:00Z">
        <w:r w:rsidR="00A85403">
          <w:rPr>
            <w:sz w:val="26"/>
            <w:szCs w:val="26"/>
            <w:lang w:val="da-DK"/>
          </w:rPr>
          <w:t xml:space="preserve"> đưa ra</w:t>
        </w:r>
      </w:ins>
      <w:ins w:id="111" w:author="Welcome" w:date="2021-12-27T20:21:00Z">
        <w:r>
          <w:rPr>
            <w:sz w:val="26"/>
            <w:szCs w:val="26"/>
            <w:lang w:val="da-DK"/>
          </w:rPr>
          <w:t xml:space="preserve"> những dự báo</w:t>
        </w:r>
      </w:ins>
      <w:ins w:id="112" w:author="Welcome" w:date="2021-12-27T20:25:00Z">
        <w:r w:rsidR="00190C44">
          <w:rPr>
            <w:sz w:val="26"/>
            <w:szCs w:val="26"/>
            <w:lang w:val="da-DK"/>
          </w:rPr>
          <w:t xml:space="preserve"> chính xác</w:t>
        </w:r>
      </w:ins>
      <w:ins w:id="113" w:author="Welcome" w:date="2021-12-27T20:21:00Z">
        <w:r>
          <w:rPr>
            <w:sz w:val="26"/>
            <w:szCs w:val="26"/>
            <w:lang w:val="da-DK"/>
          </w:rPr>
          <w:t xml:space="preserve"> </w:t>
        </w:r>
      </w:ins>
      <w:ins w:id="114" w:author="Welcome" w:date="2021-12-27T20:36:00Z">
        <w:r w:rsidR="00A85403">
          <w:rPr>
            <w:sz w:val="26"/>
            <w:szCs w:val="26"/>
            <w:lang w:val="da-DK"/>
          </w:rPr>
          <w:t>trong</w:t>
        </w:r>
      </w:ins>
      <w:ins w:id="115" w:author="Welcome" w:date="2021-12-27T20:21:00Z">
        <w:r>
          <w:rPr>
            <w:sz w:val="26"/>
            <w:szCs w:val="26"/>
            <w:lang w:val="da-DK"/>
          </w:rPr>
          <w:t xml:space="preserve"> tương lai</w:t>
        </w:r>
      </w:ins>
      <w:ins w:id="116" w:author="Welcome" w:date="2021-12-27T20:22:00Z">
        <w:r w:rsidR="00775672">
          <w:rPr>
            <w:sz w:val="26"/>
            <w:szCs w:val="26"/>
            <w:lang w:val="da-DK"/>
          </w:rPr>
          <w:t xml:space="preserve"> cho doanh nghiệp</w:t>
        </w:r>
        <w:del w:id="117" w:author="Quang Nguyễn Thanh" w:date="2021-12-31T16:16:00Z">
          <w:r w:rsidR="00775672" w:rsidDel="00011FBE">
            <w:rPr>
              <w:sz w:val="26"/>
              <w:szCs w:val="26"/>
              <w:lang w:val="da-DK"/>
            </w:rPr>
            <w:delText xml:space="preserve"> </w:delText>
          </w:r>
        </w:del>
      </w:ins>
      <w:del w:id="118" w:author="Quang Nguyễn Thanh" w:date="2021-12-31T16:06:00Z">
        <w:r w:rsidR="002054D0" w:rsidRPr="0090081F" w:rsidDel="00A633A0">
          <w:rPr>
            <w:sz w:val="26"/>
            <w:szCs w:val="26"/>
            <w:lang w:val="da-DK"/>
          </w:rPr>
          <w:delText xml:space="preserve">những </w:delText>
        </w:r>
        <w:commentRangeStart w:id="119"/>
        <w:r w:rsidR="002054D0" w:rsidRPr="0090081F" w:rsidDel="00A633A0">
          <w:rPr>
            <w:sz w:val="26"/>
            <w:szCs w:val="26"/>
            <w:lang w:val="da-DK"/>
          </w:rPr>
          <w:delText>thuật</w:delText>
        </w:r>
        <w:commentRangeEnd w:id="119"/>
        <w:r w:rsidDel="00A633A0">
          <w:rPr>
            <w:rStyle w:val="CommentReference"/>
          </w:rPr>
          <w:commentReference w:id="119"/>
        </w:r>
        <w:r w:rsidR="002054D0" w:rsidRPr="0090081F" w:rsidDel="00A633A0">
          <w:rPr>
            <w:sz w:val="26"/>
            <w:szCs w:val="26"/>
            <w:lang w:val="da-DK"/>
          </w:rPr>
          <w:delText xml:space="preserve"> toán khai phá dữ liệu phù hợp để có những phân tích và dự báo chính xác tương lai cho công ty</w:delText>
        </w:r>
      </w:del>
      <w:r w:rsidR="002054D0" w:rsidRPr="0090081F">
        <w:rPr>
          <w:sz w:val="26"/>
          <w:szCs w:val="26"/>
          <w:lang w:val="da-DK"/>
        </w:rPr>
        <w:t>.</w:t>
      </w:r>
      <w:ins w:id="120" w:author="Welcome" w:date="2021-12-27T20:26:00Z">
        <w:r w:rsidR="005E546F">
          <w:rPr>
            <w:sz w:val="26"/>
            <w:szCs w:val="26"/>
            <w:lang w:val="da-DK"/>
          </w:rPr>
          <w:t xml:space="preserve"> </w:t>
        </w:r>
      </w:ins>
      <w:ins w:id="121" w:author="Welcome" w:date="2021-12-27T20:32:00Z">
        <w:r w:rsidR="00306FCA">
          <w:rPr>
            <w:sz w:val="26"/>
            <w:szCs w:val="26"/>
            <w:lang w:val="da-DK"/>
          </w:rPr>
          <w:t xml:space="preserve">Nhóm </w:t>
        </w:r>
      </w:ins>
      <w:ins w:id="122" w:author="lenovo" w:date="2021-12-30T08:15:00Z">
        <w:r w:rsidR="005D4CC1">
          <w:rPr>
            <w:sz w:val="26"/>
            <w:szCs w:val="26"/>
            <w:lang w:val="da-DK"/>
          </w:rPr>
          <w:t>K</w:t>
        </w:r>
      </w:ins>
      <w:ins w:id="123" w:author="Welcome" w:date="2021-12-27T20:32:00Z">
        <w:del w:id="124" w:author="lenovo" w:date="2021-12-30T08:15:00Z">
          <w:r w:rsidR="00306FCA" w:rsidDel="005D4CC1">
            <w:rPr>
              <w:sz w:val="26"/>
              <w:szCs w:val="26"/>
              <w:lang w:val="da-DK"/>
            </w:rPr>
            <w:delText>k</w:delText>
          </w:r>
        </w:del>
        <w:r w:rsidR="00306FCA">
          <w:rPr>
            <w:sz w:val="26"/>
            <w:szCs w:val="26"/>
            <w:lang w:val="da-DK"/>
          </w:rPr>
          <w:t>hóa luận đã nghiên cứu việc áp dụng kho dữ liệu và phân tích trực tuyến (OLAP) để</w:t>
        </w:r>
      </w:ins>
      <w:ins w:id="125" w:author="Welcome" w:date="2021-12-27T20:29:00Z">
        <w:r w:rsidR="00656DD8">
          <w:rPr>
            <w:sz w:val="26"/>
            <w:szCs w:val="26"/>
            <w:lang w:val="da-DK"/>
          </w:rPr>
          <w:t xml:space="preserve"> "</w:t>
        </w:r>
      </w:ins>
      <w:ins w:id="126" w:author="Welcome" w:date="2021-12-27T20:28:00Z">
        <w:r w:rsidR="005E546F">
          <w:rPr>
            <w:sz w:val="26"/>
            <w:szCs w:val="26"/>
            <w:lang w:val="da-DK"/>
          </w:rPr>
          <w:t>X</w:t>
        </w:r>
        <w:r w:rsidR="005E546F" w:rsidRPr="005E546F">
          <w:rPr>
            <w:sz w:val="26"/>
            <w:szCs w:val="26"/>
            <w:lang w:val="da-DK"/>
          </w:rPr>
          <w:t xml:space="preserve">ây  dựng ứng dụng hỗ trợ phân tích và khai thác dữ liệu kinh doanh của </w:t>
        </w:r>
        <w:r w:rsidR="005E546F">
          <w:rPr>
            <w:sz w:val="26"/>
            <w:szCs w:val="26"/>
            <w:lang w:val="da-DK"/>
          </w:rPr>
          <w:t>Công ty Kẹo dừa B</w:t>
        </w:r>
        <w:r w:rsidR="005E546F" w:rsidRPr="005E546F">
          <w:rPr>
            <w:sz w:val="26"/>
            <w:szCs w:val="26"/>
            <w:lang w:val="da-DK"/>
          </w:rPr>
          <w:t xml:space="preserve">ến </w:t>
        </w:r>
        <w:r w:rsidR="005E546F">
          <w:rPr>
            <w:sz w:val="26"/>
            <w:szCs w:val="26"/>
            <w:lang w:val="da-DK"/>
          </w:rPr>
          <w:t>T</w:t>
        </w:r>
        <w:r w:rsidR="005E546F" w:rsidRPr="005E546F">
          <w:rPr>
            <w:sz w:val="26"/>
            <w:szCs w:val="26"/>
            <w:lang w:val="da-DK"/>
          </w:rPr>
          <w:t>re</w:t>
        </w:r>
        <w:r w:rsidR="00656DD8">
          <w:rPr>
            <w:sz w:val="26"/>
            <w:szCs w:val="26"/>
            <w:lang w:val="da-DK"/>
          </w:rPr>
          <w:t>"</w:t>
        </w:r>
      </w:ins>
      <w:ins w:id="127" w:author="Welcome" w:date="2021-12-27T20:33:00Z">
        <w:r w:rsidR="00306FCA">
          <w:rPr>
            <w:sz w:val="26"/>
            <w:szCs w:val="26"/>
            <w:lang w:val="da-DK"/>
          </w:rPr>
          <w:t xml:space="preserve"> </w:t>
        </w:r>
      </w:ins>
      <w:ins w:id="128" w:author="Welcome" w:date="2021-12-27T20:34:00Z">
        <w:r w:rsidR="00306FCA">
          <w:rPr>
            <w:sz w:val="26"/>
            <w:szCs w:val="26"/>
            <w:lang w:val="da-DK"/>
          </w:rPr>
          <w:t xml:space="preserve">đáp ứng được yêu cầu về phân tích số liệu kinh doanh của lãnh đạo doanh nghiệp theo các chủ </w:t>
        </w:r>
        <w:commentRangeStart w:id="129"/>
        <w:r w:rsidR="00306FCA">
          <w:rPr>
            <w:sz w:val="26"/>
            <w:szCs w:val="26"/>
            <w:lang w:val="da-DK"/>
          </w:rPr>
          <w:t>đề</w:t>
        </w:r>
      </w:ins>
      <w:commentRangeEnd w:id="129"/>
      <w:ins w:id="130" w:author="Welcome" w:date="2021-12-27T20:35:00Z">
        <w:r w:rsidR="00306FCA">
          <w:rPr>
            <w:rStyle w:val="CommentReference"/>
          </w:rPr>
          <w:commentReference w:id="129"/>
        </w:r>
      </w:ins>
      <w:ins w:id="131" w:author="lenovo" w:date="2021-12-30T08:17:00Z">
        <w:r w:rsidR="005D4CC1">
          <w:rPr>
            <w:sz w:val="26"/>
            <w:szCs w:val="26"/>
            <w:lang w:val="da-DK"/>
          </w:rPr>
          <w:t xml:space="preserve"> theo khu vực, thời gian, sản phẩm và </w:t>
        </w:r>
      </w:ins>
      <w:ins w:id="132" w:author="lenovo" w:date="2021-12-30T08:18:00Z">
        <w:r w:rsidR="005D4CC1">
          <w:rPr>
            <w:sz w:val="26"/>
            <w:szCs w:val="26"/>
            <w:lang w:val="da-DK"/>
          </w:rPr>
          <w:t>đối tượng</w:t>
        </w:r>
      </w:ins>
      <w:ins w:id="133" w:author="lenovo" w:date="2021-12-30T08:17:00Z">
        <w:r w:rsidR="005D4CC1">
          <w:rPr>
            <w:sz w:val="26"/>
            <w:szCs w:val="26"/>
            <w:lang w:val="da-DK"/>
          </w:rPr>
          <w:t xml:space="preserve"> khách hàng</w:t>
        </w:r>
      </w:ins>
      <w:ins w:id="134" w:author="lenovo" w:date="2021-12-30T08:25:00Z">
        <w:r w:rsidR="002C1774">
          <w:rPr>
            <w:sz w:val="26"/>
            <w:szCs w:val="26"/>
            <w:lang w:val="da-DK"/>
          </w:rPr>
          <w:t>...</w:t>
        </w:r>
      </w:ins>
      <w:ins w:id="135" w:author="lenovo" w:date="2021-12-30T08:17:00Z">
        <w:r w:rsidR="005D4CC1">
          <w:rPr>
            <w:sz w:val="26"/>
            <w:szCs w:val="26"/>
            <w:lang w:val="da-DK"/>
          </w:rPr>
          <w:t xml:space="preserve"> </w:t>
        </w:r>
      </w:ins>
      <w:ins w:id="136" w:author="Welcome" w:date="2021-12-27T20:34:00Z">
        <w:del w:id="137" w:author="lenovo" w:date="2021-12-30T08:17:00Z">
          <w:r w:rsidR="00306FCA" w:rsidDel="005D4CC1">
            <w:rPr>
              <w:sz w:val="26"/>
              <w:szCs w:val="26"/>
              <w:lang w:val="da-DK"/>
            </w:rPr>
            <w:delText>: ........</w:delText>
          </w:r>
        </w:del>
      </w:ins>
      <w:ins w:id="138" w:author="Welcome" w:date="2021-12-27T20:31:00Z">
        <w:del w:id="139" w:author="lenovo" w:date="2021-12-30T08:17:00Z">
          <w:r w:rsidR="00306FCA" w:rsidDel="005D4CC1">
            <w:rPr>
              <w:sz w:val="26"/>
              <w:szCs w:val="26"/>
              <w:lang w:val="da-DK"/>
            </w:rPr>
            <w:delText xml:space="preserve"> </w:delText>
          </w:r>
        </w:del>
      </w:ins>
      <w:ins w:id="140" w:author="lenovo" w:date="2021-12-30T08:27:00Z">
        <w:r w:rsidR="002C1774">
          <w:rPr>
            <w:sz w:val="26"/>
            <w:szCs w:val="26"/>
            <w:lang w:val="da-DK"/>
          </w:rPr>
          <w:t>Đ</w:t>
        </w:r>
      </w:ins>
      <w:ins w:id="141" w:author="lenovo" w:date="2021-12-30T08:17:00Z">
        <w:r w:rsidR="005D4CC1">
          <w:rPr>
            <w:sz w:val="26"/>
            <w:szCs w:val="26"/>
            <w:lang w:val="da-DK"/>
          </w:rPr>
          <w:t>ể</w:t>
        </w:r>
      </w:ins>
      <w:ins w:id="142" w:author="Welcome" w:date="2021-12-27T20:36:00Z">
        <w:del w:id="143" w:author="lenovo" w:date="2021-12-30T08:17:00Z">
          <w:r w:rsidR="00CF207E" w:rsidDel="005D4CC1">
            <w:rPr>
              <w:sz w:val="26"/>
              <w:szCs w:val="26"/>
              <w:lang w:val="da-DK"/>
            </w:rPr>
            <w:delText>,</w:delText>
          </w:r>
        </w:del>
        <w:r w:rsidR="00CF207E">
          <w:rPr>
            <w:sz w:val="26"/>
            <w:szCs w:val="26"/>
            <w:lang w:val="da-DK"/>
          </w:rPr>
          <w:t xml:space="preserve"> đưa ra được những dự </w:t>
        </w:r>
        <w:commentRangeStart w:id="144"/>
        <w:r w:rsidR="00CF207E">
          <w:rPr>
            <w:sz w:val="26"/>
            <w:szCs w:val="26"/>
            <w:lang w:val="da-DK"/>
          </w:rPr>
          <w:t>báo</w:t>
        </w:r>
      </w:ins>
      <w:commentRangeEnd w:id="144"/>
      <w:ins w:id="145" w:author="Welcome" w:date="2021-12-27T20:37:00Z">
        <w:r w:rsidR="00972917">
          <w:rPr>
            <w:rStyle w:val="CommentReference"/>
          </w:rPr>
          <w:commentReference w:id="144"/>
        </w:r>
      </w:ins>
      <w:ins w:id="146" w:author="lenovo" w:date="2021-12-30T08:18:00Z">
        <w:r w:rsidR="005D4CC1">
          <w:rPr>
            <w:sz w:val="26"/>
            <w:szCs w:val="26"/>
            <w:lang w:val="da-DK"/>
          </w:rPr>
          <w:t xml:space="preserve"> doanh thu sản phẩm theo thời gian</w:t>
        </w:r>
      </w:ins>
      <w:ins w:id="147" w:author="lenovo" w:date="2021-12-30T08:27:00Z">
        <w:r w:rsidR="002C1774">
          <w:rPr>
            <w:sz w:val="26"/>
            <w:szCs w:val="26"/>
            <w:lang w:val="da-DK"/>
          </w:rPr>
          <w:t>, khu vực</w:t>
        </w:r>
      </w:ins>
      <w:ins w:id="148" w:author="lenovo" w:date="2021-12-30T08:18:00Z">
        <w:r w:rsidR="005D4CC1">
          <w:rPr>
            <w:sz w:val="26"/>
            <w:szCs w:val="26"/>
            <w:lang w:val="da-DK"/>
          </w:rPr>
          <w:t xml:space="preserve"> </w:t>
        </w:r>
      </w:ins>
      <w:ins w:id="149" w:author="lenovo" w:date="2021-12-30T08:28:00Z">
        <w:r w:rsidR="002C1774">
          <w:rPr>
            <w:sz w:val="26"/>
            <w:szCs w:val="26"/>
            <w:lang w:val="da-DK"/>
          </w:rPr>
          <w:t xml:space="preserve">và </w:t>
        </w:r>
      </w:ins>
      <w:ins w:id="150" w:author="lenovo" w:date="2021-12-30T08:19:00Z">
        <w:r w:rsidR="005D4CC1">
          <w:rPr>
            <w:sz w:val="26"/>
            <w:szCs w:val="26"/>
            <w:lang w:val="da-DK"/>
          </w:rPr>
          <w:t xml:space="preserve">dự báo </w:t>
        </w:r>
        <w:r w:rsidR="0042189D">
          <w:rPr>
            <w:sz w:val="26"/>
            <w:szCs w:val="26"/>
            <w:lang w:val="da-DK"/>
          </w:rPr>
          <w:t xml:space="preserve">về </w:t>
        </w:r>
      </w:ins>
      <w:ins w:id="151" w:author="lenovo" w:date="2021-12-30T08:28:00Z">
        <w:r w:rsidR="002C1774">
          <w:rPr>
            <w:sz w:val="26"/>
            <w:szCs w:val="26"/>
            <w:lang w:val="da-DK"/>
          </w:rPr>
          <w:t xml:space="preserve">nhu cầu </w:t>
        </w:r>
      </w:ins>
      <w:ins w:id="152" w:author="lenovo" w:date="2021-12-30T08:19:00Z">
        <w:r w:rsidR="0042189D">
          <w:rPr>
            <w:sz w:val="26"/>
            <w:szCs w:val="26"/>
            <w:lang w:val="da-DK"/>
          </w:rPr>
          <w:t>khách hàng...</w:t>
        </w:r>
      </w:ins>
      <w:ins w:id="153" w:author="Welcome" w:date="2021-12-27T20:36:00Z">
        <w:del w:id="154" w:author="lenovo" w:date="2021-12-30T08:18:00Z">
          <w:r w:rsidR="00CF207E" w:rsidDel="005D4CC1">
            <w:rPr>
              <w:sz w:val="26"/>
              <w:szCs w:val="26"/>
              <w:lang w:val="da-DK"/>
            </w:rPr>
            <w:delText>.....</w:delText>
          </w:r>
        </w:del>
      </w:ins>
    </w:p>
    <w:p w14:paraId="4161122A" w14:textId="6BAE9578" w:rsidR="0042189D" w:rsidRPr="00594E91" w:rsidDel="0042189D" w:rsidRDefault="0042189D" w:rsidP="00594E91">
      <w:pPr>
        <w:widowControl w:val="0"/>
        <w:autoSpaceDE w:val="0"/>
        <w:autoSpaceDN w:val="0"/>
        <w:adjustRightInd w:val="0"/>
        <w:spacing w:before="120" w:after="120" w:line="360" w:lineRule="auto"/>
        <w:ind w:right="-6" w:firstLine="284"/>
        <w:jc w:val="both"/>
        <w:rPr>
          <w:del w:id="155" w:author="lenovo" w:date="2021-12-30T08:22:00Z"/>
          <w:sz w:val="26"/>
          <w:szCs w:val="26"/>
          <w:lang w:val="da-DK"/>
        </w:rPr>
      </w:pPr>
    </w:p>
    <w:p w14:paraId="41C66108" w14:textId="77777777" w:rsidR="007D0FD4" w:rsidRPr="00594E91" w:rsidRDefault="00F915CF">
      <w:pPr>
        <w:spacing w:line="360" w:lineRule="auto"/>
        <w:jc w:val="both"/>
        <w:rPr>
          <w:ins w:id="156" w:author="Quang Nguyễn Thanh" w:date="2021-12-31T16:11:00Z"/>
          <w:b/>
          <w:sz w:val="26"/>
          <w:szCs w:val="26"/>
          <w:lang w:val="da-DK"/>
        </w:rPr>
        <w:pPrChange w:id="157" w:author="Quang Nguyễn Thanh" w:date="2021-12-31T16:12:00Z">
          <w:pPr>
            <w:spacing w:line="26" w:lineRule="atLeast"/>
            <w:jc w:val="center"/>
          </w:pPr>
        </w:pPrChange>
      </w:pPr>
      <w:r w:rsidRPr="00594E91">
        <w:rPr>
          <w:sz w:val="26"/>
          <w:szCs w:val="26"/>
          <w:lang w:val="da-DK"/>
        </w:rPr>
        <w:t xml:space="preserve">Đầu </w:t>
      </w:r>
      <w:commentRangeStart w:id="158"/>
      <w:r w:rsidRPr="00594E91">
        <w:rPr>
          <w:sz w:val="26"/>
          <w:szCs w:val="26"/>
          <w:lang w:val="da-DK"/>
        </w:rPr>
        <w:t>tiên</w:t>
      </w:r>
      <w:commentRangeEnd w:id="158"/>
      <w:r w:rsidR="005E546F" w:rsidRPr="00594E91">
        <w:rPr>
          <w:rStyle w:val="CommentReference"/>
          <w:sz w:val="26"/>
          <w:szCs w:val="26"/>
        </w:rPr>
        <w:commentReference w:id="158"/>
      </w:r>
      <w:r w:rsidRPr="00594E91">
        <w:rPr>
          <w:sz w:val="26"/>
          <w:szCs w:val="26"/>
          <w:lang w:val="da-DK"/>
        </w:rPr>
        <w:t xml:space="preserve">, </w:t>
      </w:r>
      <w:del w:id="159" w:author="Welcome" w:date="2021-12-27T20:38:00Z">
        <w:r w:rsidRPr="00594E91" w:rsidDel="00390C70">
          <w:rPr>
            <w:sz w:val="26"/>
            <w:szCs w:val="26"/>
            <w:lang w:val="da-DK"/>
          </w:rPr>
          <w:delText xml:space="preserve">ở </w:delText>
        </w:r>
      </w:del>
      <w:ins w:id="160" w:author="Welcome" w:date="2021-12-27T20:38:00Z">
        <w:r w:rsidR="00390C70" w:rsidRPr="00594E91">
          <w:rPr>
            <w:sz w:val="26"/>
            <w:szCs w:val="26"/>
            <w:lang w:val="da-DK"/>
          </w:rPr>
          <w:t xml:space="preserve">trong </w:t>
        </w:r>
      </w:ins>
      <w:r w:rsidRPr="00594E91">
        <w:rPr>
          <w:sz w:val="26"/>
          <w:szCs w:val="26"/>
          <w:lang w:val="da-DK"/>
        </w:rPr>
        <w:t xml:space="preserve">chương 1 </w:t>
      </w:r>
      <w:del w:id="161" w:author="Welcome" w:date="2021-12-27T20:38:00Z">
        <w:r w:rsidRPr="00594E91" w:rsidDel="00390C70">
          <w:rPr>
            <w:sz w:val="26"/>
            <w:szCs w:val="26"/>
            <w:lang w:val="da-DK"/>
          </w:rPr>
          <w:delText xml:space="preserve">sẽ </w:delText>
        </w:r>
      </w:del>
      <w:ins w:id="162" w:author="lenovo" w:date="2021-12-30T08:20:00Z">
        <w:r w:rsidR="0042189D" w:rsidRPr="00594E91">
          <w:rPr>
            <w:sz w:val="26"/>
            <w:szCs w:val="26"/>
            <w:lang w:val="da-DK"/>
          </w:rPr>
          <w:t>K</w:t>
        </w:r>
      </w:ins>
      <w:ins w:id="163" w:author="Welcome" w:date="2021-12-27T20:38:00Z">
        <w:del w:id="164" w:author="lenovo" w:date="2021-12-30T08:20:00Z">
          <w:r w:rsidR="00390C70" w:rsidRPr="00594E91" w:rsidDel="0042189D">
            <w:rPr>
              <w:sz w:val="26"/>
              <w:szCs w:val="26"/>
              <w:lang w:val="da-DK"/>
            </w:rPr>
            <w:delText>k</w:delText>
          </w:r>
        </w:del>
        <w:r w:rsidR="00390C70" w:rsidRPr="00594E91">
          <w:rPr>
            <w:sz w:val="26"/>
            <w:szCs w:val="26"/>
            <w:lang w:val="da-DK"/>
          </w:rPr>
          <w:t xml:space="preserve">hóa luận </w:t>
        </w:r>
      </w:ins>
      <w:r w:rsidRPr="00594E91">
        <w:rPr>
          <w:sz w:val="26"/>
          <w:szCs w:val="26"/>
          <w:lang w:val="da-DK"/>
        </w:rPr>
        <w:t>giới thiệu khái quát về đề tài</w:t>
      </w:r>
      <w:del w:id="165" w:author="Welcome" w:date="2021-12-27T20:39:00Z">
        <w:r w:rsidRPr="00594E91" w:rsidDel="00390C70">
          <w:rPr>
            <w:sz w:val="26"/>
            <w:szCs w:val="26"/>
            <w:lang w:val="da-DK"/>
          </w:rPr>
          <w:delText xml:space="preserve"> khoá luận</w:delText>
        </w:r>
      </w:del>
      <w:r w:rsidRPr="00594E91">
        <w:rPr>
          <w:sz w:val="26"/>
          <w:szCs w:val="26"/>
          <w:lang w:val="da-DK"/>
        </w:rPr>
        <w:t>, quá trình khảo sát</w:t>
      </w:r>
      <w:ins w:id="166" w:author="lenovo" w:date="2021-12-30T08:20:00Z">
        <w:r w:rsidR="0042189D" w:rsidRPr="00594E91">
          <w:rPr>
            <w:sz w:val="26"/>
            <w:szCs w:val="26"/>
            <w:lang w:val="da-DK"/>
          </w:rPr>
          <w:t xml:space="preserve"> </w:t>
        </w:r>
      </w:ins>
      <w:del w:id="167" w:author="Welcome" w:date="2021-12-27T20:39:00Z">
        <w:r w:rsidRPr="00594E91" w:rsidDel="00390C70">
          <w:rPr>
            <w:sz w:val="26"/>
            <w:szCs w:val="26"/>
            <w:lang w:val="da-DK"/>
          </w:rPr>
          <w:delText xml:space="preserve"> đề tài </w:delText>
        </w:r>
      </w:del>
      <w:r w:rsidRPr="00594E91">
        <w:rPr>
          <w:sz w:val="26"/>
          <w:szCs w:val="26"/>
          <w:lang w:val="da-DK"/>
        </w:rPr>
        <w:t>và phạm vi nghiên cứu</w:t>
      </w:r>
      <w:ins w:id="168" w:author="Welcome" w:date="2021-12-27T20:39:00Z">
        <w:r w:rsidR="00390C70" w:rsidRPr="00594E91">
          <w:rPr>
            <w:sz w:val="26"/>
            <w:szCs w:val="26"/>
            <w:lang w:val="da-DK"/>
          </w:rPr>
          <w:t xml:space="preserve"> của</w:t>
        </w:r>
      </w:ins>
      <w:r w:rsidRPr="00594E91">
        <w:rPr>
          <w:sz w:val="26"/>
          <w:szCs w:val="26"/>
          <w:lang w:val="da-DK"/>
        </w:rPr>
        <w:t xml:space="preserve"> đề tài. Tiếp theo chương 2</w:t>
      </w:r>
      <w:ins w:id="169" w:author="Welcome" w:date="2021-12-27T20:40:00Z">
        <w:r w:rsidR="004E229C" w:rsidRPr="00594E91">
          <w:rPr>
            <w:sz w:val="26"/>
            <w:szCs w:val="26"/>
            <w:lang w:val="da-DK"/>
          </w:rPr>
          <w:t>,</w:t>
        </w:r>
      </w:ins>
      <w:del w:id="170" w:author="Welcome" w:date="2021-12-27T20:40:00Z">
        <w:r w:rsidRPr="00594E91" w:rsidDel="004E229C">
          <w:rPr>
            <w:sz w:val="26"/>
            <w:szCs w:val="26"/>
            <w:lang w:val="da-DK"/>
          </w:rPr>
          <w:delText xml:space="preserve"> sẽ </w:delText>
        </w:r>
        <w:commentRangeStart w:id="171"/>
        <w:r w:rsidRPr="00594E91" w:rsidDel="004E229C">
          <w:rPr>
            <w:sz w:val="26"/>
            <w:szCs w:val="26"/>
            <w:lang w:val="da-DK"/>
          </w:rPr>
          <w:delText>nói</w:delText>
        </w:r>
      </w:del>
      <w:commentRangeEnd w:id="171"/>
      <w:r w:rsidR="004E229C" w:rsidRPr="00594E91">
        <w:rPr>
          <w:rStyle w:val="CommentReference"/>
          <w:sz w:val="26"/>
          <w:szCs w:val="26"/>
        </w:rPr>
        <w:commentReference w:id="171"/>
      </w:r>
      <w:ins w:id="172" w:author="Welcome" w:date="2021-12-27T20:40:00Z">
        <w:r w:rsidR="004E229C" w:rsidRPr="00594E91">
          <w:rPr>
            <w:sz w:val="26"/>
            <w:szCs w:val="26"/>
            <w:lang w:val="da-DK"/>
          </w:rPr>
          <w:t xml:space="preserve"> </w:t>
        </w:r>
      </w:ins>
      <w:ins w:id="173" w:author="lenovo" w:date="2021-12-30T08:20:00Z">
        <w:r w:rsidR="0042189D" w:rsidRPr="00594E91">
          <w:rPr>
            <w:sz w:val="26"/>
            <w:szCs w:val="26"/>
            <w:lang w:val="da-DK"/>
          </w:rPr>
          <w:t>K</w:t>
        </w:r>
      </w:ins>
      <w:ins w:id="174" w:author="Welcome" w:date="2021-12-27T20:40:00Z">
        <w:del w:id="175" w:author="lenovo" w:date="2021-12-30T08:20:00Z">
          <w:r w:rsidR="004E229C" w:rsidRPr="00594E91" w:rsidDel="0042189D">
            <w:rPr>
              <w:sz w:val="26"/>
              <w:szCs w:val="26"/>
              <w:lang w:val="da-DK"/>
            </w:rPr>
            <w:delText>k</w:delText>
          </w:r>
        </w:del>
        <w:r w:rsidR="004E229C" w:rsidRPr="00594E91">
          <w:rPr>
            <w:sz w:val="26"/>
            <w:szCs w:val="26"/>
            <w:lang w:val="da-DK"/>
          </w:rPr>
          <w:t>hóa luận</w:t>
        </w:r>
      </w:ins>
      <w:ins w:id="176" w:author="Welcome" w:date="2021-12-27T20:41:00Z">
        <w:r w:rsidR="004E229C" w:rsidRPr="00594E91">
          <w:rPr>
            <w:sz w:val="26"/>
            <w:szCs w:val="26"/>
            <w:lang w:val="da-DK"/>
          </w:rPr>
          <w:t xml:space="preserve"> trình bày</w:t>
        </w:r>
      </w:ins>
      <w:del w:id="177" w:author="Welcome" w:date="2021-12-27T20:40:00Z">
        <w:r w:rsidRPr="00594E91" w:rsidDel="004E229C">
          <w:rPr>
            <w:sz w:val="26"/>
            <w:szCs w:val="26"/>
            <w:lang w:val="da-DK"/>
          </w:rPr>
          <w:delText xml:space="preserve"> về</w:delText>
        </w:r>
      </w:del>
      <w:r w:rsidRPr="00594E91">
        <w:rPr>
          <w:sz w:val="26"/>
          <w:szCs w:val="26"/>
          <w:lang w:val="da-DK"/>
        </w:rPr>
        <w:t xml:space="preserve"> </w:t>
      </w:r>
      <w:r w:rsidR="00564C68" w:rsidRPr="00594E91">
        <w:rPr>
          <w:sz w:val="26"/>
          <w:szCs w:val="26"/>
          <w:lang w:val="da-DK"/>
        </w:rPr>
        <w:t>cơ sở lý thuyết</w:t>
      </w:r>
      <w:ins w:id="178" w:author="Welcome" w:date="2021-12-27T20:41:00Z">
        <w:r w:rsidR="004E229C" w:rsidRPr="00594E91">
          <w:rPr>
            <w:sz w:val="26"/>
            <w:szCs w:val="26"/>
            <w:lang w:val="da-DK"/>
          </w:rPr>
          <w:t>:</w:t>
        </w:r>
      </w:ins>
      <w:del w:id="179" w:author="Welcome" w:date="2021-12-27T20:40:00Z">
        <w:r w:rsidR="00564C68" w:rsidRPr="00594E91" w:rsidDel="004E229C">
          <w:rPr>
            <w:sz w:val="26"/>
            <w:szCs w:val="26"/>
            <w:lang w:val="da-DK"/>
          </w:rPr>
          <w:delText xml:space="preserve"> </w:delText>
        </w:r>
      </w:del>
      <w:commentRangeStart w:id="180"/>
      <w:del w:id="181" w:author="Quang Nguyễn Thanh" w:date="2021-12-31T16:08:00Z">
        <w:r w:rsidR="00564C68" w:rsidRPr="00594E91" w:rsidDel="007D0FD4">
          <w:rPr>
            <w:sz w:val="26"/>
            <w:szCs w:val="26"/>
            <w:lang w:val="da-DK"/>
          </w:rPr>
          <w:delText>về</w:delText>
        </w:r>
        <w:commentRangeEnd w:id="180"/>
        <w:r w:rsidR="004E229C" w:rsidRPr="00594E91" w:rsidDel="007D0FD4">
          <w:rPr>
            <w:rStyle w:val="CommentReference"/>
            <w:sz w:val="26"/>
            <w:szCs w:val="26"/>
          </w:rPr>
          <w:commentReference w:id="180"/>
        </w:r>
        <w:r w:rsidR="00564C68" w:rsidRPr="00594E91" w:rsidDel="007D0FD4">
          <w:rPr>
            <w:sz w:val="26"/>
            <w:szCs w:val="26"/>
            <w:lang w:val="da-DK"/>
          </w:rPr>
          <w:delText xml:space="preserve"> </w:delText>
        </w:r>
      </w:del>
      <w:ins w:id="182" w:author="lenovo" w:date="2021-12-30T08:29:00Z">
        <w:r w:rsidR="00A90CB7" w:rsidRPr="00594E91">
          <w:rPr>
            <w:sz w:val="26"/>
            <w:szCs w:val="26"/>
            <w:lang w:val="da-DK"/>
          </w:rPr>
          <w:t>Đ</w:t>
        </w:r>
      </w:ins>
      <w:del w:id="183" w:author="lenovo" w:date="2021-12-30T08:29:00Z">
        <w:r w:rsidR="00564C68" w:rsidRPr="00594E91" w:rsidDel="00A90CB7">
          <w:rPr>
            <w:sz w:val="26"/>
            <w:szCs w:val="26"/>
            <w:lang w:val="da-DK"/>
          </w:rPr>
          <w:delText>đ</w:delText>
        </w:r>
      </w:del>
      <w:r w:rsidR="00564C68" w:rsidRPr="00594E91">
        <w:rPr>
          <w:sz w:val="26"/>
          <w:szCs w:val="26"/>
          <w:lang w:val="da-DK"/>
        </w:rPr>
        <w:t>ặc điểm, kiến trúc, mô hình, giới thiệu các công cụ được sử dụng</w:t>
      </w:r>
      <w:r w:rsidR="0090081F" w:rsidRPr="00594E91">
        <w:rPr>
          <w:sz w:val="26"/>
          <w:szCs w:val="26"/>
          <w:lang w:val="da-DK"/>
        </w:rPr>
        <w:t xml:space="preserve"> trong đề tài</w:t>
      </w:r>
      <w:del w:id="184" w:author="lenovo" w:date="2021-12-30T08:31:00Z">
        <w:r w:rsidR="0090081F" w:rsidRPr="00594E91" w:rsidDel="00A90CB7">
          <w:rPr>
            <w:sz w:val="26"/>
            <w:szCs w:val="26"/>
            <w:lang w:val="da-DK"/>
          </w:rPr>
          <w:delText xml:space="preserve"> </w:delText>
        </w:r>
      </w:del>
      <w:commentRangeStart w:id="185"/>
      <w:del w:id="186" w:author="Welcome" w:date="2021-12-27T20:42:00Z">
        <w:r w:rsidR="0090081F" w:rsidRPr="00594E91" w:rsidDel="004E229C">
          <w:rPr>
            <w:sz w:val="26"/>
            <w:szCs w:val="26"/>
            <w:lang w:val="da-DK"/>
          </w:rPr>
          <w:delText>và</w:delText>
        </w:r>
      </w:del>
      <w:commentRangeEnd w:id="185"/>
      <w:r w:rsidR="000B3F36" w:rsidRPr="00594E91">
        <w:rPr>
          <w:rStyle w:val="CommentReference"/>
          <w:sz w:val="26"/>
          <w:szCs w:val="26"/>
        </w:rPr>
        <w:commentReference w:id="185"/>
      </w:r>
      <w:del w:id="187" w:author="Welcome" w:date="2021-12-27T20:42:00Z">
        <w:r w:rsidR="0090081F" w:rsidRPr="00594E91" w:rsidDel="004E229C">
          <w:rPr>
            <w:sz w:val="26"/>
            <w:szCs w:val="26"/>
            <w:lang w:val="da-DK"/>
          </w:rPr>
          <w:delText xml:space="preserve"> hướng dẫn cài đặt phần mềm cho quá trình xây dựng kho dữ liệu để hỗ trợ phân tích và khai thác dữ liệu kinh doanh của Công ty Kẹo dừa Bến Tre</w:delText>
        </w:r>
      </w:del>
      <w:r w:rsidR="0090081F" w:rsidRPr="00594E91">
        <w:rPr>
          <w:sz w:val="26"/>
          <w:szCs w:val="26"/>
          <w:lang w:val="da-DK"/>
        </w:rPr>
        <w:t xml:space="preserve">. Tiếp đến </w:t>
      </w:r>
      <w:del w:id="188" w:author="Welcome" w:date="2021-12-27T20:44:00Z">
        <w:r w:rsidR="0090081F" w:rsidRPr="00594E91" w:rsidDel="00064E04">
          <w:rPr>
            <w:sz w:val="26"/>
            <w:szCs w:val="26"/>
            <w:lang w:val="da-DK"/>
          </w:rPr>
          <w:delText>ở</w:delText>
        </w:r>
      </w:del>
      <w:ins w:id="189" w:author="Welcome" w:date="2021-12-27T20:44:00Z">
        <w:r w:rsidR="00064E04" w:rsidRPr="00594E91">
          <w:rPr>
            <w:sz w:val="26"/>
            <w:szCs w:val="26"/>
            <w:lang w:val="da-DK"/>
          </w:rPr>
          <w:t>trong</w:t>
        </w:r>
      </w:ins>
      <w:r w:rsidR="0090081F" w:rsidRPr="00594E91">
        <w:rPr>
          <w:sz w:val="26"/>
          <w:szCs w:val="26"/>
          <w:lang w:val="da-DK"/>
        </w:rPr>
        <w:t xml:space="preserve"> chương 3, đề tài sẽ </w:t>
      </w:r>
      <w:del w:id="190" w:author="Welcome" w:date="2021-12-27T20:44:00Z">
        <w:r w:rsidR="00157B26" w:rsidRPr="00594E91" w:rsidDel="00064E04">
          <w:rPr>
            <w:sz w:val="26"/>
            <w:szCs w:val="26"/>
            <w:lang w:val="da-DK"/>
          </w:rPr>
          <w:delText xml:space="preserve">nói </w:delText>
        </w:r>
      </w:del>
      <w:ins w:id="191" w:author="Welcome" w:date="2021-12-27T20:44:00Z">
        <w:r w:rsidR="00064E04" w:rsidRPr="00594E91">
          <w:rPr>
            <w:sz w:val="26"/>
            <w:szCs w:val="26"/>
            <w:lang w:val="da-DK"/>
          </w:rPr>
          <w:t xml:space="preserve">phân tích </w:t>
        </w:r>
      </w:ins>
      <w:del w:id="192" w:author="Welcome" w:date="2021-12-27T20:44:00Z">
        <w:r w:rsidR="00157B26" w:rsidRPr="00594E91" w:rsidDel="00064E04">
          <w:rPr>
            <w:sz w:val="26"/>
            <w:szCs w:val="26"/>
            <w:lang w:val="da-DK"/>
          </w:rPr>
          <w:delText>về</w:delText>
        </w:r>
      </w:del>
      <w:del w:id="193" w:author="lenovo" w:date="2021-12-30T08:31:00Z">
        <w:r w:rsidR="00157B26" w:rsidRPr="00594E91" w:rsidDel="00A90CB7">
          <w:rPr>
            <w:sz w:val="26"/>
            <w:szCs w:val="26"/>
            <w:lang w:val="da-DK"/>
          </w:rPr>
          <w:delText xml:space="preserve"> </w:delText>
        </w:r>
      </w:del>
      <w:r w:rsidR="00157B26" w:rsidRPr="00594E91">
        <w:rPr>
          <w:sz w:val="26"/>
          <w:szCs w:val="26"/>
          <w:lang w:val="da-DK"/>
        </w:rPr>
        <w:t>các thành phần của kho dữ liệu, trình bày</w:t>
      </w:r>
      <w:r w:rsidR="005A7C07" w:rsidRPr="00594E91">
        <w:rPr>
          <w:sz w:val="26"/>
          <w:szCs w:val="26"/>
          <w:lang w:val="da-DK"/>
        </w:rPr>
        <w:t xml:space="preserve"> về</w:t>
      </w:r>
      <w:r w:rsidR="00157B26" w:rsidRPr="00594E91">
        <w:rPr>
          <w:sz w:val="26"/>
          <w:szCs w:val="26"/>
          <w:lang w:val="da-DK"/>
        </w:rPr>
        <w:t xml:space="preserve"> các nguồn dữ liệu </w:t>
      </w:r>
      <w:r w:rsidR="005A7C07" w:rsidRPr="00594E91">
        <w:rPr>
          <w:sz w:val="26"/>
          <w:szCs w:val="26"/>
          <w:lang w:val="da-DK"/>
        </w:rPr>
        <w:t>để nạp dữ liệu vào kho</w:t>
      </w:r>
      <w:r w:rsidR="002413AA" w:rsidRPr="00594E91">
        <w:rPr>
          <w:sz w:val="26"/>
          <w:szCs w:val="26"/>
          <w:lang w:val="da-DK"/>
        </w:rPr>
        <w:t xml:space="preserve"> dữ liệu, quá trình xây dựng kho dữ liệu</w:t>
      </w:r>
      <w:r w:rsidR="009A79FB" w:rsidRPr="00594E91">
        <w:rPr>
          <w:sz w:val="26"/>
          <w:szCs w:val="26"/>
          <w:lang w:val="da-DK"/>
        </w:rPr>
        <w:t>,</w:t>
      </w:r>
      <w:r w:rsidR="002413AA" w:rsidRPr="00594E91">
        <w:rPr>
          <w:sz w:val="26"/>
          <w:szCs w:val="26"/>
          <w:lang w:val="da-DK"/>
        </w:rPr>
        <w:t xml:space="preserve"> quá trình nạp dữ liệu từ các nguồn dữ liệu khác nhau vào kho dữ liệu</w:t>
      </w:r>
      <w:r w:rsidR="009A79FB" w:rsidRPr="00594E91">
        <w:rPr>
          <w:sz w:val="26"/>
          <w:szCs w:val="26"/>
          <w:lang w:val="da-DK"/>
        </w:rPr>
        <w:t xml:space="preserve"> và phân tích trực tuyến (OLAP). Cuối cùng, chương 4 đề tài sẽ trình bày giao diện ứng dụng hỗ trợ phận tích và khai thác dữ liệu </w:t>
      </w:r>
      <w:r w:rsidR="009A79FB" w:rsidRPr="00594E91">
        <w:rPr>
          <w:bCs/>
          <w:sz w:val="26"/>
          <w:szCs w:val="26"/>
          <w:lang w:val="da-DK"/>
        </w:rPr>
        <w:t>kinh doanh của Công ty Kẹo dừa Bến Tre.</w:t>
      </w:r>
    </w:p>
    <w:p w14:paraId="3435914B" w14:textId="77777777" w:rsidR="007D0FD4" w:rsidRPr="00594E91" w:rsidRDefault="007D0FD4" w:rsidP="00594E91">
      <w:pPr>
        <w:spacing w:after="160" w:line="360" w:lineRule="auto"/>
        <w:rPr>
          <w:ins w:id="194" w:author="Quang Nguyễn Thanh" w:date="2021-12-31T16:12:00Z"/>
          <w:b/>
          <w:sz w:val="26"/>
          <w:szCs w:val="26"/>
          <w:lang w:val="da-DK"/>
        </w:rPr>
      </w:pPr>
      <w:ins w:id="195" w:author="Quang Nguyễn Thanh" w:date="2021-12-31T16:12:00Z">
        <w:r w:rsidRPr="00594E91">
          <w:rPr>
            <w:b/>
            <w:sz w:val="26"/>
            <w:szCs w:val="26"/>
            <w:lang w:val="da-DK"/>
          </w:rPr>
          <w:br w:type="page"/>
        </w:r>
      </w:ins>
    </w:p>
    <w:p w14:paraId="24EB32C6" w14:textId="77777777" w:rsidR="00AC38C2" w:rsidRDefault="00641BBB" w:rsidP="00AC38C2">
      <w:pPr>
        <w:pStyle w:val="TOC1"/>
        <w:rPr>
          <w:ins w:id="196" w:author="lenovo" w:date="2022-01-07T08:14:00Z"/>
        </w:rPr>
      </w:pPr>
      <w:r>
        <w:lastRenderedPageBreak/>
        <w:t>MỤC LỤC</w:t>
      </w:r>
    </w:p>
    <w:commentRangeStart w:id="197"/>
    <w:p w14:paraId="32F16F1D" w14:textId="43D5231D" w:rsidR="00AC38C2" w:rsidRDefault="00641BBB">
      <w:pPr>
        <w:pStyle w:val="TOC1"/>
        <w:rPr>
          <w:ins w:id="198" w:author="lenovo" w:date="2022-01-07T08:16:00Z"/>
          <w:rFonts w:asciiTheme="minorHAnsi" w:eastAsiaTheme="minorEastAsia" w:hAnsiTheme="minorHAnsi" w:cstheme="minorBidi"/>
          <w:b w:val="0"/>
          <w:sz w:val="22"/>
          <w:szCs w:val="22"/>
          <w:lang w:val="en-US"/>
        </w:rPr>
      </w:pPr>
      <w:r>
        <w:rPr>
          <w:rFonts w:ascii="Calibri Light" w:hAnsi="Calibri Light"/>
          <w:noProof w:val="0"/>
          <w:color w:val="2E74B5"/>
          <w:sz w:val="32"/>
          <w:szCs w:val="32"/>
        </w:rPr>
        <w:fldChar w:fldCharType="begin"/>
      </w:r>
      <w:r>
        <w:instrText xml:space="preserve"> TOC \o "1-3" \h \z \u </w:instrText>
      </w:r>
      <w:r>
        <w:rPr>
          <w:rFonts w:ascii="Calibri Light" w:hAnsi="Calibri Light"/>
          <w:noProof w:val="0"/>
          <w:color w:val="2E74B5"/>
          <w:sz w:val="32"/>
          <w:szCs w:val="32"/>
        </w:rPr>
        <w:fldChar w:fldCharType="separate"/>
      </w:r>
      <w:ins w:id="199" w:author="lenovo" w:date="2022-01-07T08:16:00Z">
        <w:r w:rsidR="00AC38C2" w:rsidRPr="00557734">
          <w:rPr>
            <w:rStyle w:val="Hyperlink"/>
          </w:rPr>
          <w:fldChar w:fldCharType="begin"/>
        </w:r>
        <w:r w:rsidR="00AC38C2" w:rsidRPr="00557734">
          <w:rPr>
            <w:rStyle w:val="Hyperlink"/>
          </w:rPr>
          <w:instrText xml:space="preserve"> </w:instrText>
        </w:r>
        <w:r w:rsidR="00AC38C2">
          <w:instrText>HYPERLINK \l "_Toc92435811"</w:instrText>
        </w:r>
        <w:r w:rsidR="00AC38C2" w:rsidRPr="00557734">
          <w:rPr>
            <w:rStyle w:val="Hyperlink"/>
          </w:rPr>
          <w:instrText xml:space="preserve"> </w:instrText>
        </w:r>
        <w:r w:rsidR="00AC38C2" w:rsidRPr="00557734">
          <w:rPr>
            <w:rStyle w:val="Hyperlink"/>
          </w:rPr>
        </w:r>
        <w:r w:rsidR="00AC38C2" w:rsidRPr="00557734">
          <w:rPr>
            <w:rStyle w:val="Hyperlink"/>
          </w:rPr>
          <w:fldChar w:fldCharType="separate"/>
        </w:r>
        <w:r w:rsidR="00AC38C2" w:rsidRPr="00557734">
          <w:rPr>
            <w:rStyle w:val="Hyperlink"/>
          </w:rPr>
          <w:t>CHƯƠNG 1</w:t>
        </w:r>
      </w:ins>
      <w:ins w:id="200" w:author="lenovo" w:date="2022-01-07T08:17:00Z">
        <w:r w:rsidR="00AC38C2">
          <w:rPr>
            <w:rStyle w:val="Hyperlink"/>
          </w:rPr>
          <w:t xml:space="preserve"> </w:t>
        </w:r>
        <w:r w:rsidR="00AC38C2">
          <w:rPr>
            <w:sz w:val="26"/>
            <w:szCs w:val="26"/>
          </w:rPr>
          <w:t>TỒNG QUAN ĐỀ TÀI</w:t>
        </w:r>
      </w:ins>
      <w:ins w:id="201" w:author="lenovo" w:date="2022-01-07T08:16:00Z">
        <w:r w:rsidR="00AC38C2">
          <w:rPr>
            <w:webHidden/>
          </w:rPr>
          <w:tab/>
        </w:r>
        <w:r w:rsidR="00AC38C2">
          <w:rPr>
            <w:webHidden/>
          </w:rPr>
          <w:fldChar w:fldCharType="begin"/>
        </w:r>
        <w:r w:rsidR="00AC38C2">
          <w:rPr>
            <w:webHidden/>
          </w:rPr>
          <w:instrText xml:space="preserve"> PAGEREF _Toc92435811 \h </w:instrText>
        </w:r>
        <w:r w:rsidR="00AC38C2">
          <w:rPr>
            <w:webHidden/>
          </w:rPr>
        </w:r>
      </w:ins>
      <w:r w:rsidR="00AC38C2">
        <w:rPr>
          <w:webHidden/>
        </w:rPr>
        <w:fldChar w:fldCharType="separate"/>
      </w:r>
      <w:ins w:id="202" w:author="lenovo" w:date="2022-01-07T08:16:00Z">
        <w:r w:rsidR="00AC38C2">
          <w:rPr>
            <w:webHidden/>
          </w:rPr>
          <w:t>13</w:t>
        </w:r>
        <w:r w:rsidR="00AC38C2">
          <w:rPr>
            <w:webHidden/>
          </w:rPr>
          <w:fldChar w:fldCharType="end"/>
        </w:r>
        <w:r w:rsidR="00AC38C2" w:rsidRPr="00557734">
          <w:rPr>
            <w:rStyle w:val="Hyperlink"/>
          </w:rPr>
          <w:fldChar w:fldCharType="end"/>
        </w:r>
      </w:ins>
    </w:p>
    <w:p w14:paraId="0D18A7C0" w14:textId="68E83D48" w:rsidR="00AC38C2" w:rsidRDefault="00AC38C2" w:rsidP="00AC38C2">
      <w:pPr>
        <w:pStyle w:val="TOC2"/>
        <w:rPr>
          <w:ins w:id="203" w:author="lenovo" w:date="2022-01-07T08:16:00Z"/>
          <w:rFonts w:asciiTheme="minorHAnsi" w:eastAsiaTheme="minorEastAsia" w:hAnsiTheme="minorHAnsi" w:cstheme="minorBidi"/>
          <w:sz w:val="22"/>
          <w:szCs w:val="22"/>
        </w:rPr>
      </w:pPr>
      <w:ins w:id="204" w:author="lenovo" w:date="2022-01-07T08:16:00Z">
        <w:r w:rsidRPr="00557734">
          <w:rPr>
            <w:rStyle w:val="Hyperlink"/>
          </w:rPr>
          <w:fldChar w:fldCharType="begin"/>
        </w:r>
        <w:r w:rsidRPr="00557734">
          <w:rPr>
            <w:rStyle w:val="Hyperlink"/>
          </w:rPr>
          <w:instrText xml:space="preserve"> </w:instrText>
        </w:r>
        <w:r>
          <w:instrText>HYPERLINK \l "_Toc92435813"</w:instrText>
        </w:r>
        <w:r w:rsidRPr="00557734">
          <w:rPr>
            <w:rStyle w:val="Hyperlink"/>
          </w:rPr>
          <w:instrText xml:space="preserve"> </w:instrText>
        </w:r>
        <w:r w:rsidRPr="00557734">
          <w:rPr>
            <w:rStyle w:val="Hyperlink"/>
          </w:rPr>
        </w:r>
        <w:r w:rsidRPr="00557734">
          <w:rPr>
            <w:rStyle w:val="Hyperlink"/>
          </w:rPr>
          <w:fldChar w:fldCharType="separate"/>
        </w:r>
        <w:r w:rsidRPr="00557734">
          <w:rPr>
            <w:rStyle w:val="Hyperlink"/>
          </w:rPr>
          <w:t>1.1</w:t>
        </w:r>
        <w:r>
          <w:rPr>
            <w:rFonts w:asciiTheme="minorHAnsi" w:eastAsiaTheme="minorEastAsia" w:hAnsiTheme="minorHAnsi" w:cstheme="minorBidi"/>
            <w:sz w:val="22"/>
            <w:szCs w:val="22"/>
          </w:rPr>
          <w:tab/>
        </w:r>
        <w:r w:rsidRPr="00557734">
          <w:rPr>
            <w:rStyle w:val="Hyperlink"/>
          </w:rPr>
          <w:t>Giới thiệu</w:t>
        </w:r>
        <w:r>
          <w:rPr>
            <w:webHidden/>
          </w:rPr>
          <w:tab/>
        </w:r>
        <w:r>
          <w:rPr>
            <w:webHidden/>
          </w:rPr>
          <w:fldChar w:fldCharType="begin"/>
        </w:r>
        <w:r>
          <w:rPr>
            <w:webHidden/>
          </w:rPr>
          <w:instrText xml:space="preserve"> PAGEREF _Toc92435813 \h </w:instrText>
        </w:r>
        <w:r>
          <w:rPr>
            <w:webHidden/>
          </w:rPr>
        </w:r>
      </w:ins>
      <w:r>
        <w:rPr>
          <w:webHidden/>
        </w:rPr>
        <w:fldChar w:fldCharType="separate"/>
      </w:r>
      <w:ins w:id="205" w:author="lenovo" w:date="2022-01-07T08:16:00Z">
        <w:r>
          <w:rPr>
            <w:webHidden/>
          </w:rPr>
          <w:t>14</w:t>
        </w:r>
        <w:r>
          <w:rPr>
            <w:webHidden/>
          </w:rPr>
          <w:fldChar w:fldCharType="end"/>
        </w:r>
        <w:r w:rsidRPr="00557734">
          <w:rPr>
            <w:rStyle w:val="Hyperlink"/>
          </w:rPr>
          <w:fldChar w:fldCharType="end"/>
        </w:r>
      </w:ins>
    </w:p>
    <w:p w14:paraId="05E81D30" w14:textId="4D4A1359" w:rsidR="00AC38C2" w:rsidRPr="00AC38C2" w:rsidRDefault="00AC38C2" w:rsidP="00AC38C2">
      <w:pPr>
        <w:pStyle w:val="TOC2"/>
        <w:rPr>
          <w:ins w:id="206" w:author="lenovo" w:date="2022-01-07T08:16:00Z"/>
          <w:rFonts w:asciiTheme="minorHAnsi" w:eastAsiaTheme="minorEastAsia" w:hAnsiTheme="minorHAnsi" w:cstheme="minorBidi"/>
          <w:sz w:val="22"/>
          <w:szCs w:val="22"/>
        </w:rPr>
      </w:pPr>
      <w:ins w:id="207" w:author="lenovo" w:date="2022-01-07T08:16:00Z">
        <w:r w:rsidRPr="00AC38C2">
          <w:rPr>
            <w:rStyle w:val="Hyperlink"/>
          </w:rPr>
          <w:fldChar w:fldCharType="begin"/>
        </w:r>
        <w:r w:rsidRPr="00AC38C2">
          <w:rPr>
            <w:rStyle w:val="Hyperlink"/>
          </w:rPr>
          <w:instrText xml:space="preserve"> </w:instrText>
        </w:r>
        <w:r w:rsidRPr="00AC38C2">
          <w:instrText>HYPERLINK \l "_Toc92435815"</w:instrText>
        </w:r>
        <w:r w:rsidRPr="00AC38C2">
          <w:rPr>
            <w:rStyle w:val="Hyperlink"/>
          </w:rPr>
          <w:instrText xml:space="preserve"> </w:instrText>
        </w:r>
        <w:r w:rsidRPr="00AC38C2">
          <w:rPr>
            <w:rStyle w:val="Hyperlink"/>
          </w:rPr>
        </w:r>
        <w:r w:rsidRPr="00AC38C2">
          <w:rPr>
            <w:rStyle w:val="Hyperlink"/>
          </w:rPr>
          <w:fldChar w:fldCharType="separate"/>
        </w:r>
        <w:r w:rsidRPr="00AC38C2">
          <w:rPr>
            <w:rStyle w:val="Hyperlink"/>
            <w:rPrChange w:id="208" w:author="lenovo" w:date="2022-01-07T08:17:00Z">
              <w:rPr>
                <w:rStyle w:val="Hyperlink"/>
                <w:b/>
                <w:noProof/>
                <w:lang w:val="da-DK"/>
              </w:rPr>
            </w:rPrChange>
          </w:rPr>
          <w:t>1.2</w:t>
        </w:r>
        <w:r w:rsidRPr="00AC38C2">
          <w:rPr>
            <w:rFonts w:asciiTheme="minorHAnsi" w:eastAsiaTheme="minorEastAsia" w:hAnsiTheme="minorHAnsi" w:cstheme="minorBidi"/>
            <w:sz w:val="22"/>
            <w:szCs w:val="22"/>
          </w:rPr>
          <w:tab/>
        </w:r>
        <w:r w:rsidRPr="00AC38C2">
          <w:rPr>
            <w:rStyle w:val="Hyperlink"/>
            <w:rPrChange w:id="209" w:author="lenovo" w:date="2022-01-07T08:17:00Z">
              <w:rPr>
                <w:rStyle w:val="Hyperlink"/>
                <w:b/>
                <w:noProof/>
                <w:lang w:val="da-DK"/>
              </w:rPr>
            </w:rPrChange>
          </w:rPr>
          <w:t>Các đề tài liên quan</w:t>
        </w:r>
        <w:r w:rsidRPr="00AC38C2">
          <w:rPr>
            <w:webHidden/>
          </w:rPr>
          <w:tab/>
        </w:r>
        <w:r w:rsidRPr="00AC38C2">
          <w:rPr>
            <w:webHidden/>
          </w:rPr>
          <w:fldChar w:fldCharType="begin"/>
        </w:r>
        <w:r w:rsidRPr="00AC38C2">
          <w:rPr>
            <w:webHidden/>
          </w:rPr>
          <w:instrText xml:space="preserve"> PAGEREF _Toc92435815 \h </w:instrText>
        </w:r>
        <w:r w:rsidRPr="00AC38C2">
          <w:rPr>
            <w:webHidden/>
          </w:rPr>
        </w:r>
      </w:ins>
      <w:r w:rsidRPr="00AC38C2">
        <w:rPr>
          <w:webHidden/>
        </w:rPr>
        <w:fldChar w:fldCharType="separate"/>
      </w:r>
      <w:ins w:id="210" w:author="lenovo" w:date="2022-01-07T08:16:00Z">
        <w:r w:rsidRPr="00AC38C2">
          <w:rPr>
            <w:webHidden/>
          </w:rPr>
          <w:t>14</w:t>
        </w:r>
        <w:r w:rsidRPr="00AC38C2">
          <w:rPr>
            <w:webHidden/>
          </w:rPr>
          <w:fldChar w:fldCharType="end"/>
        </w:r>
        <w:r w:rsidRPr="00AC38C2">
          <w:rPr>
            <w:rStyle w:val="Hyperlink"/>
          </w:rPr>
          <w:fldChar w:fldCharType="end"/>
        </w:r>
      </w:ins>
    </w:p>
    <w:p w14:paraId="34B462E6" w14:textId="34483EA3" w:rsidR="00AC38C2" w:rsidRPr="00AC38C2" w:rsidRDefault="00AC38C2" w:rsidP="00AC38C2">
      <w:pPr>
        <w:pStyle w:val="TOC2"/>
        <w:rPr>
          <w:ins w:id="211" w:author="lenovo" w:date="2022-01-07T08:16:00Z"/>
          <w:rFonts w:asciiTheme="minorHAnsi" w:eastAsiaTheme="minorEastAsia" w:hAnsiTheme="minorHAnsi" w:cstheme="minorBidi"/>
          <w:sz w:val="22"/>
          <w:szCs w:val="22"/>
        </w:rPr>
      </w:pPr>
      <w:ins w:id="212" w:author="lenovo" w:date="2022-01-07T08:16:00Z">
        <w:r w:rsidRPr="00AC38C2">
          <w:rPr>
            <w:rStyle w:val="Hyperlink"/>
          </w:rPr>
          <w:fldChar w:fldCharType="begin"/>
        </w:r>
        <w:r w:rsidRPr="00AC38C2">
          <w:rPr>
            <w:rStyle w:val="Hyperlink"/>
          </w:rPr>
          <w:instrText xml:space="preserve"> </w:instrText>
        </w:r>
        <w:r w:rsidRPr="00AC38C2">
          <w:instrText>HYPERLINK \l "_Toc92435816"</w:instrText>
        </w:r>
        <w:r w:rsidRPr="00AC38C2">
          <w:rPr>
            <w:rStyle w:val="Hyperlink"/>
          </w:rPr>
          <w:instrText xml:space="preserve"> </w:instrText>
        </w:r>
        <w:r w:rsidRPr="00AC38C2">
          <w:rPr>
            <w:rStyle w:val="Hyperlink"/>
          </w:rPr>
        </w:r>
        <w:r w:rsidRPr="00AC38C2">
          <w:rPr>
            <w:rStyle w:val="Hyperlink"/>
          </w:rPr>
          <w:fldChar w:fldCharType="separate"/>
        </w:r>
        <w:r w:rsidRPr="00AC38C2">
          <w:rPr>
            <w:rStyle w:val="Hyperlink"/>
            <w:rPrChange w:id="213" w:author="lenovo" w:date="2022-01-07T08:17:00Z">
              <w:rPr>
                <w:rStyle w:val="Hyperlink"/>
                <w:b/>
                <w:noProof/>
                <w:lang w:val="da-DK"/>
              </w:rPr>
            </w:rPrChange>
          </w:rPr>
          <w:t>1.3</w:t>
        </w:r>
        <w:r w:rsidRPr="00AC38C2">
          <w:rPr>
            <w:rFonts w:asciiTheme="minorHAnsi" w:eastAsiaTheme="minorEastAsia" w:hAnsiTheme="minorHAnsi" w:cstheme="minorBidi"/>
            <w:sz w:val="22"/>
            <w:szCs w:val="22"/>
          </w:rPr>
          <w:tab/>
        </w:r>
        <w:r w:rsidRPr="00AC38C2">
          <w:rPr>
            <w:rStyle w:val="Hyperlink"/>
            <w:rPrChange w:id="214" w:author="lenovo" w:date="2022-01-07T08:17:00Z">
              <w:rPr>
                <w:rStyle w:val="Hyperlink"/>
                <w:b/>
                <w:noProof/>
                <w:lang w:val="da-DK"/>
              </w:rPr>
            </w:rPrChange>
          </w:rPr>
          <w:t>Mục tiêu và phạm vi đề tài</w:t>
        </w:r>
        <w:r w:rsidRPr="00AC38C2">
          <w:rPr>
            <w:webHidden/>
          </w:rPr>
          <w:tab/>
        </w:r>
        <w:r w:rsidRPr="00AC38C2">
          <w:rPr>
            <w:webHidden/>
          </w:rPr>
          <w:fldChar w:fldCharType="begin"/>
        </w:r>
        <w:r w:rsidRPr="00AC38C2">
          <w:rPr>
            <w:webHidden/>
          </w:rPr>
          <w:instrText xml:space="preserve"> PAGEREF _Toc92435816 \h </w:instrText>
        </w:r>
        <w:r w:rsidRPr="00AC38C2">
          <w:rPr>
            <w:webHidden/>
          </w:rPr>
        </w:r>
      </w:ins>
      <w:r w:rsidRPr="00AC38C2">
        <w:rPr>
          <w:webHidden/>
        </w:rPr>
        <w:fldChar w:fldCharType="separate"/>
      </w:r>
      <w:ins w:id="215" w:author="lenovo" w:date="2022-01-07T08:16:00Z">
        <w:r w:rsidRPr="00AC38C2">
          <w:rPr>
            <w:webHidden/>
          </w:rPr>
          <w:t>14</w:t>
        </w:r>
        <w:r w:rsidRPr="00AC38C2">
          <w:rPr>
            <w:webHidden/>
          </w:rPr>
          <w:fldChar w:fldCharType="end"/>
        </w:r>
        <w:r w:rsidRPr="00AC38C2">
          <w:rPr>
            <w:rStyle w:val="Hyperlink"/>
          </w:rPr>
          <w:fldChar w:fldCharType="end"/>
        </w:r>
      </w:ins>
    </w:p>
    <w:p w14:paraId="0742EEB2" w14:textId="2601DA69" w:rsidR="00AC38C2" w:rsidRPr="00AC38C2" w:rsidRDefault="00AC38C2" w:rsidP="00AC38C2">
      <w:pPr>
        <w:pStyle w:val="TOC2"/>
        <w:rPr>
          <w:ins w:id="216" w:author="lenovo" w:date="2022-01-07T08:16:00Z"/>
          <w:rFonts w:asciiTheme="minorHAnsi" w:eastAsiaTheme="minorEastAsia" w:hAnsiTheme="minorHAnsi" w:cstheme="minorBidi"/>
          <w:sz w:val="22"/>
          <w:szCs w:val="22"/>
        </w:rPr>
      </w:pPr>
      <w:ins w:id="217" w:author="lenovo" w:date="2022-01-07T08:16:00Z">
        <w:r w:rsidRPr="00AC38C2">
          <w:rPr>
            <w:rStyle w:val="Hyperlink"/>
          </w:rPr>
          <w:fldChar w:fldCharType="begin"/>
        </w:r>
        <w:r w:rsidRPr="00AC38C2">
          <w:rPr>
            <w:rStyle w:val="Hyperlink"/>
          </w:rPr>
          <w:instrText xml:space="preserve"> </w:instrText>
        </w:r>
        <w:r w:rsidRPr="00AC38C2">
          <w:instrText>HYPERLINK \l "_Toc92435817"</w:instrText>
        </w:r>
        <w:r w:rsidRPr="00AC38C2">
          <w:rPr>
            <w:rStyle w:val="Hyperlink"/>
          </w:rPr>
          <w:instrText xml:space="preserve"> </w:instrText>
        </w:r>
        <w:r w:rsidRPr="00AC38C2">
          <w:rPr>
            <w:rStyle w:val="Hyperlink"/>
          </w:rPr>
        </w:r>
        <w:r w:rsidRPr="00AC38C2">
          <w:rPr>
            <w:rStyle w:val="Hyperlink"/>
          </w:rPr>
          <w:fldChar w:fldCharType="separate"/>
        </w:r>
        <w:r w:rsidRPr="00AC38C2">
          <w:rPr>
            <w:rStyle w:val="Hyperlink"/>
            <w:rPrChange w:id="218" w:author="lenovo" w:date="2022-01-07T08:18:00Z">
              <w:rPr>
                <w:rStyle w:val="Hyperlink"/>
                <w:b/>
                <w:bCs/>
                <w:noProof/>
                <w:lang w:val="da-DK"/>
              </w:rPr>
            </w:rPrChange>
          </w:rPr>
          <w:t>1.4</w:t>
        </w:r>
        <w:r w:rsidRPr="00AC38C2">
          <w:rPr>
            <w:rFonts w:asciiTheme="minorHAnsi" w:eastAsiaTheme="minorEastAsia" w:hAnsiTheme="minorHAnsi" w:cstheme="minorBidi"/>
            <w:sz w:val="22"/>
            <w:szCs w:val="22"/>
          </w:rPr>
          <w:tab/>
        </w:r>
        <w:r w:rsidRPr="00AC38C2">
          <w:rPr>
            <w:rStyle w:val="Hyperlink"/>
            <w:rPrChange w:id="219" w:author="lenovo" w:date="2022-01-07T08:18:00Z">
              <w:rPr>
                <w:rStyle w:val="Hyperlink"/>
                <w:b/>
                <w:bCs/>
                <w:noProof/>
                <w:lang w:val="da-DK"/>
              </w:rPr>
            </w:rPrChange>
          </w:rPr>
          <w:t>Đối tượng nghiên cứu</w:t>
        </w:r>
        <w:r w:rsidRPr="00AC38C2">
          <w:rPr>
            <w:webHidden/>
          </w:rPr>
          <w:tab/>
        </w:r>
        <w:r w:rsidRPr="00AC38C2">
          <w:rPr>
            <w:webHidden/>
          </w:rPr>
          <w:fldChar w:fldCharType="begin"/>
        </w:r>
        <w:r w:rsidRPr="00AC38C2">
          <w:rPr>
            <w:webHidden/>
          </w:rPr>
          <w:instrText xml:space="preserve"> PAGEREF _Toc92435817 \h </w:instrText>
        </w:r>
        <w:r w:rsidRPr="00AC38C2">
          <w:rPr>
            <w:webHidden/>
          </w:rPr>
        </w:r>
      </w:ins>
      <w:r w:rsidRPr="00AC38C2">
        <w:rPr>
          <w:webHidden/>
        </w:rPr>
        <w:fldChar w:fldCharType="separate"/>
      </w:r>
      <w:ins w:id="220" w:author="lenovo" w:date="2022-01-07T08:16:00Z">
        <w:r w:rsidRPr="00AC38C2">
          <w:rPr>
            <w:webHidden/>
          </w:rPr>
          <w:t>14</w:t>
        </w:r>
        <w:r w:rsidRPr="00AC38C2">
          <w:rPr>
            <w:webHidden/>
          </w:rPr>
          <w:fldChar w:fldCharType="end"/>
        </w:r>
        <w:r w:rsidRPr="00AC38C2">
          <w:rPr>
            <w:rStyle w:val="Hyperlink"/>
          </w:rPr>
          <w:fldChar w:fldCharType="end"/>
        </w:r>
      </w:ins>
    </w:p>
    <w:p w14:paraId="2DCBCDAD" w14:textId="356A94FB" w:rsidR="00AC38C2" w:rsidRDefault="00AC38C2" w:rsidP="00AC38C2">
      <w:pPr>
        <w:pStyle w:val="TOC2"/>
        <w:rPr>
          <w:ins w:id="221" w:author="lenovo" w:date="2022-01-07T08:16:00Z"/>
          <w:rFonts w:asciiTheme="minorHAnsi" w:eastAsiaTheme="minorEastAsia" w:hAnsiTheme="minorHAnsi" w:cstheme="minorBidi"/>
          <w:sz w:val="22"/>
          <w:szCs w:val="22"/>
        </w:rPr>
      </w:pPr>
      <w:ins w:id="222" w:author="lenovo" w:date="2022-01-07T08:16:00Z">
        <w:r w:rsidRPr="00557734">
          <w:rPr>
            <w:rStyle w:val="Hyperlink"/>
          </w:rPr>
          <w:fldChar w:fldCharType="begin"/>
        </w:r>
        <w:r w:rsidRPr="00557734">
          <w:rPr>
            <w:rStyle w:val="Hyperlink"/>
          </w:rPr>
          <w:instrText xml:space="preserve"> </w:instrText>
        </w:r>
        <w:r>
          <w:instrText>HYPERLINK \l "_Toc92435821"</w:instrText>
        </w:r>
        <w:r w:rsidRPr="00557734">
          <w:rPr>
            <w:rStyle w:val="Hyperlink"/>
          </w:rPr>
          <w:instrText xml:space="preserve"> </w:instrText>
        </w:r>
        <w:r w:rsidRPr="00557734">
          <w:rPr>
            <w:rStyle w:val="Hyperlink"/>
          </w:rPr>
        </w:r>
        <w:r w:rsidRPr="00557734">
          <w:rPr>
            <w:rStyle w:val="Hyperlink"/>
          </w:rPr>
          <w:fldChar w:fldCharType="separate"/>
        </w:r>
        <w:r w:rsidRPr="00557734">
          <w:rPr>
            <w:rStyle w:val="Hyperlink"/>
          </w:rPr>
          <w:t>1.5</w:t>
        </w:r>
        <w:r>
          <w:rPr>
            <w:rFonts w:asciiTheme="minorHAnsi" w:eastAsiaTheme="minorEastAsia" w:hAnsiTheme="minorHAnsi" w:cstheme="minorBidi"/>
            <w:sz w:val="22"/>
            <w:szCs w:val="22"/>
          </w:rPr>
          <w:tab/>
        </w:r>
        <w:r w:rsidRPr="00557734">
          <w:rPr>
            <w:rStyle w:val="Hyperlink"/>
          </w:rPr>
          <w:t>Phạm vi nghiên cứu</w:t>
        </w:r>
        <w:r>
          <w:rPr>
            <w:webHidden/>
          </w:rPr>
          <w:tab/>
        </w:r>
        <w:r>
          <w:rPr>
            <w:webHidden/>
          </w:rPr>
          <w:fldChar w:fldCharType="begin"/>
        </w:r>
        <w:r>
          <w:rPr>
            <w:webHidden/>
          </w:rPr>
          <w:instrText xml:space="preserve"> PAGEREF _Toc92435821 \h </w:instrText>
        </w:r>
        <w:r>
          <w:rPr>
            <w:webHidden/>
          </w:rPr>
        </w:r>
      </w:ins>
      <w:r>
        <w:rPr>
          <w:webHidden/>
        </w:rPr>
        <w:fldChar w:fldCharType="separate"/>
      </w:r>
      <w:ins w:id="223" w:author="lenovo" w:date="2022-01-07T08:16:00Z">
        <w:r>
          <w:rPr>
            <w:webHidden/>
          </w:rPr>
          <w:t>14</w:t>
        </w:r>
        <w:r>
          <w:rPr>
            <w:webHidden/>
          </w:rPr>
          <w:fldChar w:fldCharType="end"/>
        </w:r>
        <w:r w:rsidRPr="00557734">
          <w:rPr>
            <w:rStyle w:val="Hyperlink"/>
          </w:rPr>
          <w:fldChar w:fldCharType="end"/>
        </w:r>
      </w:ins>
    </w:p>
    <w:p w14:paraId="7E9E235C" w14:textId="05294E0F" w:rsidR="00AC38C2" w:rsidRDefault="00AC38C2" w:rsidP="00AC38C2">
      <w:pPr>
        <w:pStyle w:val="TOC2"/>
        <w:rPr>
          <w:ins w:id="224" w:author="lenovo" w:date="2022-01-07T08:16:00Z"/>
          <w:rFonts w:asciiTheme="minorHAnsi" w:eastAsiaTheme="minorEastAsia" w:hAnsiTheme="minorHAnsi" w:cstheme="minorBidi"/>
          <w:sz w:val="22"/>
          <w:szCs w:val="22"/>
        </w:rPr>
      </w:pPr>
      <w:ins w:id="225" w:author="lenovo" w:date="2022-01-07T08:16:00Z">
        <w:r w:rsidRPr="00557734">
          <w:rPr>
            <w:rStyle w:val="Hyperlink"/>
          </w:rPr>
          <w:fldChar w:fldCharType="begin"/>
        </w:r>
        <w:r w:rsidRPr="00557734">
          <w:rPr>
            <w:rStyle w:val="Hyperlink"/>
          </w:rPr>
          <w:instrText xml:space="preserve"> </w:instrText>
        </w:r>
        <w:r>
          <w:instrText>HYPERLINK \l "_Toc92435822"</w:instrText>
        </w:r>
        <w:r w:rsidRPr="00557734">
          <w:rPr>
            <w:rStyle w:val="Hyperlink"/>
          </w:rPr>
          <w:instrText xml:space="preserve"> </w:instrText>
        </w:r>
        <w:r w:rsidRPr="00557734">
          <w:rPr>
            <w:rStyle w:val="Hyperlink"/>
          </w:rPr>
        </w:r>
        <w:r w:rsidRPr="00557734">
          <w:rPr>
            <w:rStyle w:val="Hyperlink"/>
          </w:rPr>
          <w:fldChar w:fldCharType="separate"/>
        </w:r>
        <w:r w:rsidRPr="00557734">
          <w:rPr>
            <w:rStyle w:val="Hyperlink"/>
          </w:rPr>
          <w:t>1.6</w:t>
        </w:r>
        <w:r>
          <w:rPr>
            <w:rFonts w:asciiTheme="minorHAnsi" w:eastAsiaTheme="minorEastAsia" w:hAnsiTheme="minorHAnsi" w:cstheme="minorBidi"/>
            <w:sz w:val="22"/>
            <w:szCs w:val="22"/>
          </w:rPr>
          <w:tab/>
        </w:r>
        <w:r w:rsidRPr="00557734">
          <w:rPr>
            <w:rStyle w:val="Hyperlink"/>
          </w:rPr>
          <w:t>Các công cụ, thiết bị được sử dụng</w:t>
        </w:r>
        <w:r>
          <w:rPr>
            <w:webHidden/>
          </w:rPr>
          <w:tab/>
        </w:r>
        <w:r>
          <w:rPr>
            <w:webHidden/>
          </w:rPr>
          <w:fldChar w:fldCharType="begin"/>
        </w:r>
        <w:r>
          <w:rPr>
            <w:webHidden/>
          </w:rPr>
          <w:instrText xml:space="preserve"> PAGEREF _Toc92435822 \h </w:instrText>
        </w:r>
        <w:r>
          <w:rPr>
            <w:webHidden/>
          </w:rPr>
        </w:r>
      </w:ins>
      <w:r>
        <w:rPr>
          <w:webHidden/>
        </w:rPr>
        <w:fldChar w:fldCharType="separate"/>
      </w:r>
      <w:ins w:id="226" w:author="lenovo" w:date="2022-01-07T08:16:00Z">
        <w:r>
          <w:rPr>
            <w:webHidden/>
          </w:rPr>
          <w:t>14</w:t>
        </w:r>
        <w:r>
          <w:rPr>
            <w:webHidden/>
          </w:rPr>
          <w:fldChar w:fldCharType="end"/>
        </w:r>
        <w:r w:rsidRPr="00557734">
          <w:rPr>
            <w:rStyle w:val="Hyperlink"/>
          </w:rPr>
          <w:fldChar w:fldCharType="end"/>
        </w:r>
      </w:ins>
    </w:p>
    <w:p w14:paraId="13BF857F" w14:textId="4713D4B9" w:rsidR="00AC38C2" w:rsidRDefault="00AC38C2" w:rsidP="00AC38C2">
      <w:pPr>
        <w:pStyle w:val="TOC2"/>
        <w:rPr>
          <w:ins w:id="227" w:author="lenovo" w:date="2022-01-07T08:16:00Z"/>
          <w:rFonts w:asciiTheme="minorHAnsi" w:eastAsiaTheme="minorEastAsia" w:hAnsiTheme="minorHAnsi" w:cstheme="minorBidi"/>
          <w:sz w:val="22"/>
          <w:szCs w:val="22"/>
        </w:rPr>
      </w:pPr>
      <w:ins w:id="228" w:author="lenovo" w:date="2022-01-07T08:16:00Z">
        <w:r w:rsidRPr="00557734">
          <w:rPr>
            <w:rStyle w:val="Hyperlink"/>
          </w:rPr>
          <w:fldChar w:fldCharType="begin"/>
        </w:r>
        <w:r w:rsidRPr="00557734">
          <w:rPr>
            <w:rStyle w:val="Hyperlink"/>
          </w:rPr>
          <w:instrText xml:space="preserve"> </w:instrText>
        </w:r>
        <w:r>
          <w:instrText>HYPERLINK \l "_Toc92435831"</w:instrText>
        </w:r>
        <w:r w:rsidRPr="00557734">
          <w:rPr>
            <w:rStyle w:val="Hyperlink"/>
          </w:rPr>
          <w:instrText xml:space="preserve"> </w:instrText>
        </w:r>
        <w:r w:rsidRPr="00557734">
          <w:rPr>
            <w:rStyle w:val="Hyperlink"/>
          </w:rPr>
        </w:r>
        <w:r w:rsidRPr="00557734">
          <w:rPr>
            <w:rStyle w:val="Hyperlink"/>
          </w:rPr>
          <w:fldChar w:fldCharType="separate"/>
        </w:r>
        <w:r w:rsidRPr="00557734">
          <w:rPr>
            <w:rStyle w:val="Hyperlink"/>
          </w:rPr>
          <w:t>1.7</w:t>
        </w:r>
        <w:r>
          <w:rPr>
            <w:rFonts w:asciiTheme="minorHAnsi" w:eastAsiaTheme="minorEastAsia" w:hAnsiTheme="minorHAnsi" w:cstheme="minorBidi"/>
            <w:sz w:val="22"/>
            <w:szCs w:val="22"/>
          </w:rPr>
          <w:tab/>
        </w:r>
        <w:r w:rsidRPr="00557734">
          <w:rPr>
            <w:rStyle w:val="Hyperlink"/>
          </w:rPr>
          <w:t>Kết chương</w:t>
        </w:r>
        <w:r>
          <w:rPr>
            <w:webHidden/>
          </w:rPr>
          <w:tab/>
        </w:r>
        <w:r>
          <w:rPr>
            <w:webHidden/>
          </w:rPr>
          <w:fldChar w:fldCharType="begin"/>
        </w:r>
        <w:r>
          <w:rPr>
            <w:webHidden/>
          </w:rPr>
          <w:instrText xml:space="preserve"> PAGEREF _Toc92435831 \h </w:instrText>
        </w:r>
        <w:r>
          <w:rPr>
            <w:webHidden/>
          </w:rPr>
        </w:r>
      </w:ins>
      <w:r>
        <w:rPr>
          <w:webHidden/>
        </w:rPr>
        <w:fldChar w:fldCharType="separate"/>
      </w:r>
      <w:ins w:id="229" w:author="lenovo" w:date="2022-01-07T08:16:00Z">
        <w:r>
          <w:rPr>
            <w:webHidden/>
          </w:rPr>
          <w:t>14</w:t>
        </w:r>
        <w:r>
          <w:rPr>
            <w:webHidden/>
          </w:rPr>
          <w:fldChar w:fldCharType="end"/>
        </w:r>
        <w:r w:rsidRPr="00557734">
          <w:rPr>
            <w:rStyle w:val="Hyperlink"/>
          </w:rPr>
          <w:fldChar w:fldCharType="end"/>
        </w:r>
      </w:ins>
    </w:p>
    <w:p w14:paraId="35712364" w14:textId="72C52EB1" w:rsidR="00AC38C2" w:rsidRDefault="00AC38C2">
      <w:pPr>
        <w:pStyle w:val="TOC1"/>
        <w:rPr>
          <w:ins w:id="230" w:author="lenovo" w:date="2022-01-07T08:16:00Z"/>
          <w:rFonts w:asciiTheme="minorHAnsi" w:eastAsiaTheme="minorEastAsia" w:hAnsiTheme="minorHAnsi" w:cstheme="minorBidi"/>
          <w:b w:val="0"/>
          <w:sz w:val="22"/>
          <w:szCs w:val="22"/>
          <w:lang w:val="en-US"/>
        </w:rPr>
      </w:pPr>
      <w:ins w:id="231" w:author="lenovo" w:date="2022-01-07T08:16:00Z">
        <w:r w:rsidRPr="00557734">
          <w:rPr>
            <w:rStyle w:val="Hyperlink"/>
          </w:rPr>
          <w:fldChar w:fldCharType="begin"/>
        </w:r>
        <w:r w:rsidRPr="00557734">
          <w:rPr>
            <w:rStyle w:val="Hyperlink"/>
          </w:rPr>
          <w:instrText xml:space="preserve"> </w:instrText>
        </w:r>
        <w:r>
          <w:instrText>HYPERLINK \l "_Toc92435832"</w:instrText>
        </w:r>
        <w:r w:rsidRPr="00557734">
          <w:rPr>
            <w:rStyle w:val="Hyperlink"/>
          </w:rPr>
          <w:instrText xml:space="preserve"> </w:instrText>
        </w:r>
        <w:r w:rsidRPr="00557734">
          <w:rPr>
            <w:rStyle w:val="Hyperlink"/>
          </w:rPr>
        </w:r>
        <w:r w:rsidRPr="00557734">
          <w:rPr>
            <w:rStyle w:val="Hyperlink"/>
          </w:rPr>
          <w:fldChar w:fldCharType="separate"/>
        </w:r>
        <w:r w:rsidRPr="00557734">
          <w:rPr>
            <w:rStyle w:val="Hyperlink"/>
          </w:rPr>
          <w:t>CHƯƠNG 2. CƠ SỞ LÝ THUYẾT</w:t>
        </w:r>
        <w:r>
          <w:rPr>
            <w:webHidden/>
          </w:rPr>
          <w:tab/>
        </w:r>
        <w:r>
          <w:rPr>
            <w:webHidden/>
          </w:rPr>
          <w:fldChar w:fldCharType="begin"/>
        </w:r>
        <w:r>
          <w:rPr>
            <w:webHidden/>
          </w:rPr>
          <w:instrText xml:space="preserve"> PAGEREF _Toc92435832 \h </w:instrText>
        </w:r>
        <w:r>
          <w:rPr>
            <w:webHidden/>
          </w:rPr>
        </w:r>
      </w:ins>
      <w:r>
        <w:rPr>
          <w:webHidden/>
        </w:rPr>
        <w:fldChar w:fldCharType="separate"/>
      </w:r>
      <w:ins w:id="232" w:author="lenovo" w:date="2022-01-07T08:16:00Z">
        <w:r>
          <w:rPr>
            <w:webHidden/>
          </w:rPr>
          <w:t>13</w:t>
        </w:r>
        <w:r>
          <w:rPr>
            <w:webHidden/>
          </w:rPr>
          <w:fldChar w:fldCharType="end"/>
        </w:r>
        <w:r w:rsidRPr="00557734">
          <w:rPr>
            <w:rStyle w:val="Hyperlink"/>
          </w:rPr>
          <w:fldChar w:fldCharType="end"/>
        </w:r>
      </w:ins>
    </w:p>
    <w:p w14:paraId="50678D64" w14:textId="1D613B92" w:rsidR="00AC38C2" w:rsidRDefault="00AC38C2" w:rsidP="00AC38C2">
      <w:pPr>
        <w:pStyle w:val="TOC2"/>
        <w:rPr>
          <w:ins w:id="233" w:author="lenovo" w:date="2022-01-07T08:16:00Z"/>
          <w:rFonts w:asciiTheme="minorHAnsi" w:eastAsiaTheme="minorEastAsia" w:hAnsiTheme="minorHAnsi" w:cstheme="minorBidi"/>
          <w:sz w:val="22"/>
          <w:szCs w:val="22"/>
        </w:rPr>
      </w:pPr>
      <w:ins w:id="234" w:author="lenovo" w:date="2022-01-07T08:16:00Z">
        <w:r w:rsidRPr="00557734">
          <w:rPr>
            <w:rStyle w:val="Hyperlink"/>
          </w:rPr>
          <w:fldChar w:fldCharType="begin"/>
        </w:r>
        <w:r w:rsidRPr="00557734">
          <w:rPr>
            <w:rStyle w:val="Hyperlink"/>
          </w:rPr>
          <w:instrText xml:space="preserve"> </w:instrText>
        </w:r>
        <w:r>
          <w:instrText>HYPERLINK \l "_Toc92435833"</w:instrText>
        </w:r>
        <w:r w:rsidRPr="00557734">
          <w:rPr>
            <w:rStyle w:val="Hyperlink"/>
          </w:rPr>
          <w:instrText xml:space="preserve"> </w:instrText>
        </w:r>
        <w:r w:rsidRPr="00557734">
          <w:rPr>
            <w:rStyle w:val="Hyperlink"/>
          </w:rPr>
        </w:r>
        <w:r w:rsidRPr="00557734">
          <w:rPr>
            <w:rStyle w:val="Hyperlink"/>
          </w:rPr>
          <w:fldChar w:fldCharType="separate"/>
        </w:r>
        <w:r w:rsidRPr="00557734">
          <w:rPr>
            <w:rStyle w:val="Hyperlink"/>
          </w:rPr>
          <w:t>2.1</w:t>
        </w:r>
        <w:r>
          <w:rPr>
            <w:rFonts w:asciiTheme="minorHAnsi" w:eastAsiaTheme="minorEastAsia" w:hAnsiTheme="minorHAnsi" w:cstheme="minorBidi"/>
            <w:sz w:val="22"/>
            <w:szCs w:val="22"/>
          </w:rPr>
          <w:tab/>
        </w:r>
        <w:r w:rsidRPr="00557734">
          <w:rPr>
            <w:rStyle w:val="Hyperlink"/>
          </w:rPr>
          <w:t>GIỚI THIỆU</w:t>
        </w:r>
        <w:r>
          <w:rPr>
            <w:webHidden/>
          </w:rPr>
          <w:tab/>
        </w:r>
        <w:r>
          <w:rPr>
            <w:webHidden/>
          </w:rPr>
          <w:fldChar w:fldCharType="begin"/>
        </w:r>
        <w:r>
          <w:rPr>
            <w:webHidden/>
          </w:rPr>
          <w:instrText xml:space="preserve"> PAGEREF _Toc92435833 \h </w:instrText>
        </w:r>
        <w:r>
          <w:rPr>
            <w:webHidden/>
          </w:rPr>
        </w:r>
      </w:ins>
      <w:r>
        <w:rPr>
          <w:webHidden/>
        </w:rPr>
        <w:fldChar w:fldCharType="separate"/>
      </w:r>
      <w:ins w:id="235" w:author="lenovo" w:date="2022-01-07T08:16:00Z">
        <w:r>
          <w:rPr>
            <w:webHidden/>
          </w:rPr>
          <w:t>13</w:t>
        </w:r>
        <w:r>
          <w:rPr>
            <w:webHidden/>
          </w:rPr>
          <w:fldChar w:fldCharType="end"/>
        </w:r>
        <w:r w:rsidRPr="00557734">
          <w:rPr>
            <w:rStyle w:val="Hyperlink"/>
          </w:rPr>
          <w:fldChar w:fldCharType="end"/>
        </w:r>
      </w:ins>
    </w:p>
    <w:p w14:paraId="2FA81BE8" w14:textId="23CABF9E" w:rsidR="00AC38C2" w:rsidRDefault="00AC38C2">
      <w:pPr>
        <w:pStyle w:val="TOC3"/>
        <w:rPr>
          <w:ins w:id="236" w:author="lenovo" w:date="2022-01-07T08:16:00Z"/>
          <w:rFonts w:asciiTheme="minorHAnsi" w:eastAsiaTheme="minorEastAsia" w:hAnsiTheme="minorHAnsi" w:cstheme="minorBidi"/>
          <w:noProof/>
          <w:sz w:val="22"/>
          <w:szCs w:val="22"/>
        </w:rPr>
      </w:pPr>
      <w:ins w:id="237"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"_Toc92435834"</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2.1.1</w:t>
        </w:r>
        <w:r>
          <w:rPr>
            <w:rFonts w:asciiTheme="minorHAnsi" w:eastAsiaTheme="minorEastAsia" w:hAnsiTheme="minorHAnsi" w:cstheme="minorBidi"/>
            <w:noProof/>
            <w:sz w:val="22"/>
            <w:szCs w:val="22"/>
          </w:rPr>
          <w:tab/>
        </w:r>
        <w:r w:rsidRPr="00557734">
          <w:rPr>
            <w:rStyle w:val="Hyperlink"/>
            <w:noProof/>
            <w:lang w:val="da-DK"/>
          </w:rPr>
          <w:t>Data Warehouse là gì?</w:t>
        </w:r>
        <w:r>
          <w:rPr>
            <w:noProof/>
            <w:webHidden/>
          </w:rPr>
          <w:tab/>
        </w:r>
        <w:r>
          <w:rPr>
            <w:noProof/>
            <w:webHidden/>
          </w:rPr>
          <w:fldChar w:fldCharType="begin"/>
        </w:r>
        <w:r>
          <w:rPr>
            <w:noProof/>
            <w:webHidden/>
          </w:rPr>
          <w:instrText xml:space="preserve"> PAGEREF _Toc92435834 \h </w:instrText>
        </w:r>
        <w:r>
          <w:rPr>
            <w:noProof/>
            <w:webHidden/>
          </w:rPr>
        </w:r>
      </w:ins>
      <w:r>
        <w:rPr>
          <w:noProof/>
          <w:webHidden/>
        </w:rPr>
        <w:fldChar w:fldCharType="separate"/>
      </w:r>
      <w:ins w:id="238" w:author="lenovo" w:date="2022-01-07T08:16:00Z">
        <w:r>
          <w:rPr>
            <w:noProof/>
            <w:webHidden/>
          </w:rPr>
          <w:t>13</w:t>
        </w:r>
        <w:r>
          <w:rPr>
            <w:noProof/>
            <w:webHidden/>
          </w:rPr>
          <w:fldChar w:fldCharType="end"/>
        </w:r>
        <w:r w:rsidRPr="00557734">
          <w:rPr>
            <w:rStyle w:val="Hyperlink"/>
            <w:noProof/>
          </w:rPr>
          <w:fldChar w:fldCharType="end"/>
        </w:r>
      </w:ins>
    </w:p>
    <w:p w14:paraId="5F43604E" w14:textId="1CD3346D" w:rsidR="00AC38C2" w:rsidRDefault="00AC38C2">
      <w:pPr>
        <w:pStyle w:val="TOC3"/>
        <w:rPr>
          <w:ins w:id="239" w:author="lenovo" w:date="2022-01-07T08:16:00Z"/>
          <w:rFonts w:asciiTheme="minorHAnsi" w:eastAsiaTheme="minorEastAsia" w:hAnsiTheme="minorHAnsi" w:cstheme="minorBidi"/>
          <w:noProof/>
          <w:sz w:val="22"/>
          <w:szCs w:val="22"/>
        </w:rPr>
      </w:pPr>
      <w:ins w:id="240"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"_Toc92435835"</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2.1.2</w:t>
        </w:r>
        <w:r>
          <w:rPr>
            <w:rFonts w:asciiTheme="minorHAnsi" w:eastAsiaTheme="minorEastAsia" w:hAnsiTheme="minorHAnsi" w:cstheme="minorBidi"/>
            <w:noProof/>
            <w:sz w:val="22"/>
            <w:szCs w:val="22"/>
          </w:rPr>
          <w:tab/>
        </w:r>
        <w:r w:rsidRPr="00557734">
          <w:rPr>
            <w:rStyle w:val="Hyperlink"/>
            <w:noProof/>
            <w:lang w:val="da-DK"/>
          </w:rPr>
          <w:t>Đặc điểm của kho dữ liệu</w:t>
        </w:r>
        <w:r>
          <w:rPr>
            <w:noProof/>
            <w:webHidden/>
          </w:rPr>
          <w:tab/>
        </w:r>
        <w:r>
          <w:rPr>
            <w:noProof/>
            <w:webHidden/>
          </w:rPr>
          <w:fldChar w:fldCharType="begin"/>
        </w:r>
        <w:r>
          <w:rPr>
            <w:noProof/>
            <w:webHidden/>
          </w:rPr>
          <w:instrText xml:space="preserve"> PAGEREF _Toc92435835 \h </w:instrText>
        </w:r>
        <w:r>
          <w:rPr>
            <w:noProof/>
            <w:webHidden/>
          </w:rPr>
        </w:r>
      </w:ins>
      <w:r>
        <w:rPr>
          <w:noProof/>
          <w:webHidden/>
        </w:rPr>
        <w:fldChar w:fldCharType="separate"/>
      </w:r>
      <w:ins w:id="241" w:author="lenovo" w:date="2022-01-07T08:16:00Z">
        <w:r>
          <w:rPr>
            <w:noProof/>
            <w:webHidden/>
          </w:rPr>
          <w:t>15</w:t>
        </w:r>
        <w:r>
          <w:rPr>
            <w:noProof/>
            <w:webHidden/>
          </w:rPr>
          <w:fldChar w:fldCharType="end"/>
        </w:r>
        <w:r w:rsidRPr="00557734">
          <w:rPr>
            <w:rStyle w:val="Hyperlink"/>
            <w:noProof/>
          </w:rPr>
          <w:fldChar w:fldCharType="end"/>
        </w:r>
      </w:ins>
    </w:p>
    <w:p w14:paraId="36D2860D" w14:textId="527CA649" w:rsidR="00AC38C2" w:rsidRDefault="00AC38C2">
      <w:pPr>
        <w:pStyle w:val="TOC3"/>
        <w:rPr>
          <w:ins w:id="242" w:author="lenovo" w:date="2022-01-07T08:16:00Z"/>
          <w:rFonts w:asciiTheme="minorHAnsi" w:eastAsiaTheme="minorEastAsia" w:hAnsiTheme="minorHAnsi" w:cstheme="minorBidi"/>
          <w:noProof/>
          <w:sz w:val="22"/>
          <w:szCs w:val="22"/>
        </w:rPr>
      </w:pPr>
      <w:ins w:id="243"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"_Toc92435836"</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2.1.3</w:t>
        </w:r>
        <w:r>
          <w:rPr>
            <w:rFonts w:asciiTheme="minorHAnsi" w:eastAsiaTheme="minorEastAsia" w:hAnsiTheme="minorHAnsi" w:cstheme="minorBidi"/>
            <w:noProof/>
            <w:sz w:val="22"/>
            <w:szCs w:val="22"/>
          </w:rPr>
          <w:tab/>
        </w:r>
        <w:r w:rsidRPr="00557734">
          <w:rPr>
            <w:rStyle w:val="Hyperlink"/>
            <w:noProof/>
            <w:lang w:val="da-DK"/>
          </w:rPr>
          <w:t>Kiến trúc của kho dữ liệu</w:t>
        </w:r>
        <w:r>
          <w:rPr>
            <w:noProof/>
            <w:webHidden/>
          </w:rPr>
          <w:tab/>
        </w:r>
        <w:r>
          <w:rPr>
            <w:noProof/>
            <w:webHidden/>
          </w:rPr>
          <w:fldChar w:fldCharType="begin"/>
        </w:r>
        <w:r>
          <w:rPr>
            <w:noProof/>
            <w:webHidden/>
          </w:rPr>
          <w:instrText xml:space="preserve"> PAGEREF _Toc92435836 \h </w:instrText>
        </w:r>
        <w:r>
          <w:rPr>
            <w:noProof/>
            <w:webHidden/>
          </w:rPr>
        </w:r>
      </w:ins>
      <w:r>
        <w:rPr>
          <w:noProof/>
          <w:webHidden/>
        </w:rPr>
        <w:fldChar w:fldCharType="separate"/>
      </w:r>
      <w:ins w:id="244" w:author="lenovo" w:date="2022-01-07T08:16:00Z">
        <w:r>
          <w:rPr>
            <w:noProof/>
            <w:webHidden/>
          </w:rPr>
          <w:t>15</w:t>
        </w:r>
        <w:r>
          <w:rPr>
            <w:noProof/>
            <w:webHidden/>
          </w:rPr>
          <w:fldChar w:fldCharType="end"/>
        </w:r>
        <w:r w:rsidRPr="00557734">
          <w:rPr>
            <w:rStyle w:val="Hyperlink"/>
            <w:noProof/>
          </w:rPr>
          <w:fldChar w:fldCharType="end"/>
        </w:r>
      </w:ins>
    </w:p>
    <w:p w14:paraId="456D61E9" w14:textId="4C1F096F" w:rsidR="00AC38C2" w:rsidRDefault="00AC38C2">
      <w:pPr>
        <w:pStyle w:val="TOC3"/>
        <w:rPr>
          <w:ins w:id="245" w:author="lenovo" w:date="2022-01-07T08:16:00Z"/>
          <w:rFonts w:asciiTheme="minorHAnsi" w:eastAsiaTheme="minorEastAsia" w:hAnsiTheme="minorHAnsi" w:cstheme="minorBidi"/>
          <w:noProof/>
          <w:sz w:val="22"/>
          <w:szCs w:val="22"/>
        </w:rPr>
      </w:pPr>
      <w:ins w:id="246"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"_Toc92435837"</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rPr>
          <w:t>2.1.4</w:t>
        </w:r>
        <w:r>
          <w:rPr>
            <w:rFonts w:asciiTheme="minorHAnsi" w:eastAsiaTheme="minorEastAsia" w:hAnsiTheme="minorHAnsi" w:cstheme="minorBidi"/>
            <w:noProof/>
            <w:sz w:val="22"/>
            <w:szCs w:val="22"/>
          </w:rPr>
          <w:tab/>
        </w:r>
        <w:r w:rsidRPr="00557734">
          <w:rPr>
            <w:rStyle w:val="Hyperlink"/>
            <w:noProof/>
            <w:lang w:val="da-DK"/>
          </w:rPr>
          <w:t>Mô hình kho dữ liệu</w:t>
        </w:r>
        <w:r>
          <w:rPr>
            <w:noProof/>
            <w:webHidden/>
          </w:rPr>
          <w:tab/>
        </w:r>
        <w:r>
          <w:rPr>
            <w:noProof/>
            <w:webHidden/>
          </w:rPr>
          <w:fldChar w:fldCharType="begin"/>
        </w:r>
        <w:r>
          <w:rPr>
            <w:noProof/>
            <w:webHidden/>
          </w:rPr>
          <w:instrText xml:space="preserve"> PAGEREF _Toc92435837 \h </w:instrText>
        </w:r>
        <w:r>
          <w:rPr>
            <w:noProof/>
            <w:webHidden/>
          </w:rPr>
        </w:r>
      </w:ins>
      <w:r>
        <w:rPr>
          <w:noProof/>
          <w:webHidden/>
        </w:rPr>
        <w:fldChar w:fldCharType="separate"/>
      </w:r>
      <w:ins w:id="247" w:author="lenovo" w:date="2022-01-07T08:16:00Z">
        <w:r>
          <w:rPr>
            <w:noProof/>
            <w:webHidden/>
          </w:rPr>
          <w:t>18</w:t>
        </w:r>
        <w:r>
          <w:rPr>
            <w:noProof/>
            <w:webHidden/>
          </w:rPr>
          <w:fldChar w:fldCharType="end"/>
        </w:r>
        <w:r w:rsidRPr="00557734">
          <w:rPr>
            <w:rStyle w:val="Hyperlink"/>
            <w:noProof/>
          </w:rPr>
          <w:fldChar w:fldCharType="end"/>
        </w:r>
      </w:ins>
    </w:p>
    <w:p w14:paraId="10520289" w14:textId="52CC2535" w:rsidR="00AC38C2" w:rsidRDefault="00AC38C2" w:rsidP="00AC38C2">
      <w:pPr>
        <w:pStyle w:val="TOC2"/>
        <w:rPr>
          <w:ins w:id="248" w:author="lenovo" w:date="2022-01-07T08:16:00Z"/>
          <w:rFonts w:asciiTheme="minorHAnsi" w:eastAsiaTheme="minorEastAsia" w:hAnsiTheme="minorHAnsi" w:cstheme="minorBidi"/>
          <w:sz w:val="22"/>
          <w:szCs w:val="22"/>
        </w:rPr>
      </w:pPr>
      <w:ins w:id="249" w:author="lenovo" w:date="2022-01-07T08:16:00Z">
        <w:r w:rsidRPr="00557734">
          <w:rPr>
            <w:rStyle w:val="Hyperlink"/>
          </w:rPr>
          <w:fldChar w:fldCharType="begin"/>
        </w:r>
        <w:r w:rsidRPr="00557734">
          <w:rPr>
            <w:rStyle w:val="Hyperlink"/>
          </w:rPr>
          <w:instrText xml:space="preserve"> </w:instrText>
        </w:r>
        <w:r>
          <w:instrText>HYPERLINK \l "_Toc92435841"</w:instrText>
        </w:r>
        <w:r w:rsidRPr="00557734">
          <w:rPr>
            <w:rStyle w:val="Hyperlink"/>
          </w:rPr>
          <w:instrText xml:space="preserve"> </w:instrText>
        </w:r>
        <w:r w:rsidRPr="00557734">
          <w:rPr>
            <w:rStyle w:val="Hyperlink"/>
          </w:rPr>
        </w:r>
        <w:r w:rsidRPr="00557734">
          <w:rPr>
            <w:rStyle w:val="Hyperlink"/>
          </w:rPr>
          <w:fldChar w:fldCharType="separate"/>
        </w:r>
        <w:r w:rsidRPr="00557734">
          <w:rPr>
            <w:rStyle w:val="Hyperlink"/>
            <w:lang w:val="vi-VN"/>
          </w:rPr>
          <w:t>2.2</w:t>
        </w:r>
        <w:r>
          <w:rPr>
            <w:rFonts w:asciiTheme="minorHAnsi" w:eastAsiaTheme="minorEastAsia" w:hAnsiTheme="minorHAnsi" w:cstheme="minorBidi"/>
            <w:sz w:val="22"/>
            <w:szCs w:val="22"/>
          </w:rPr>
          <w:tab/>
        </w:r>
        <w:r w:rsidRPr="00557734">
          <w:rPr>
            <w:rStyle w:val="Hyperlink"/>
            <w:lang w:val="vi-VN"/>
          </w:rPr>
          <w:t>MÔI TRƯỜNG THỰC HIỆN</w:t>
        </w:r>
        <w:r>
          <w:rPr>
            <w:webHidden/>
          </w:rPr>
          <w:tab/>
        </w:r>
        <w:r>
          <w:rPr>
            <w:webHidden/>
          </w:rPr>
          <w:fldChar w:fldCharType="begin"/>
        </w:r>
        <w:r>
          <w:rPr>
            <w:webHidden/>
          </w:rPr>
          <w:instrText xml:space="preserve"> PAGEREF _Toc92435841 \h </w:instrText>
        </w:r>
        <w:r>
          <w:rPr>
            <w:webHidden/>
          </w:rPr>
        </w:r>
      </w:ins>
      <w:r>
        <w:rPr>
          <w:webHidden/>
        </w:rPr>
        <w:fldChar w:fldCharType="separate"/>
      </w:r>
      <w:ins w:id="250" w:author="lenovo" w:date="2022-01-07T08:16:00Z">
        <w:r>
          <w:rPr>
            <w:webHidden/>
          </w:rPr>
          <w:t>20</w:t>
        </w:r>
        <w:r>
          <w:rPr>
            <w:webHidden/>
          </w:rPr>
          <w:fldChar w:fldCharType="end"/>
        </w:r>
        <w:r w:rsidRPr="00557734">
          <w:rPr>
            <w:rStyle w:val="Hyperlink"/>
          </w:rPr>
          <w:fldChar w:fldCharType="end"/>
        </w:r>
      </w:ins>
    </w:p>
    <w:p w14:paraId="353801E9" w14:textId="75A57C26" w:rsidR="00AC38C2" w:rsidRDefault="00AC38C2">
      <w:pPr>
        <w:pStyle w:val="TOC3"/>
        <w:rPr>
          <w:ins w:id="251" w:author="lenovo" w:date="2022-01-07T08:16:00Z"/>
          <w:rFonts w:asciiTheme="minorHAnsi" w:eastAsiaTheme="minorEastAsia" w:hAnsiTheme="minorHAnsi" w:cstheme="minorBidi"/>
          <w:noProof/>
          <w:sz w:val="22"/>
          <w:szCs w:val="22"/>
        </w:rPr>
      </w:pPr>
      <w:ins w:id="252"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"_Toc92435842"</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vi-VN"/>
          </w:rPr>
          <w:t>2.2.1</w:t>
        </w:r>
        <w:r>
          <w:rPr>
            <w:rFonts w:asciiTheme="minorHAnsi" w:eastAsiaTheme="minorEastAsia" w:hAnsiTheme="minorHAnsi" w:cstheme="minorBidi"/>
            <w:noProof/>
            <w:sz w:val="22"/>
            <w:szCs w:val="22"/>
          </w:rPr>
          <w:tab/>
        </w:r>
        <w:r w:rsidRPr="00557734">
          <w:rPr>
            <w:rStyle w:val="Hyperlink"/>
            <w:noProof/>
            <w:lang w:val="vi-VN"/>
          </w:rPr>
          <w:t>Giới thiệu các công cụ, thiết bị được sử dụng</w:t>
        </w:r>
        <w:r>
          <w:rPr>
            <w:noProof/>
            <w:webHidden/>
          </w:rPr>
          <w:tab/>
        </w:r>
        <w:r>
          <w:rPr>
            <w:noProof/>
            <w:webHidden/>
          </w:rPr>
          <w:fldChar w:fldCharType="begin"/>
        </w:r>
        <w:r>
          <w:rPr>
            <w:noProof/>
            <w:webHidden/>
          </w:rPr>
          <w:instrText xml:space="preserve"> PAGEREF _Toc92435842 \h </w:instrText>
        </w:r>
        <w:r>
          <w:rPr>
            <w:noProof/>
            <w:webHidden/>
          </w:rPr>
        </w:r>
      </w:ins>
      <w:r>
        <w:rPr>
          <w:noProof/>
          <w:webHidden/>
        </w:rPr>
        <w:fldChar w:fldCharType="separate"/>
      </w:r>
      <w:ins w:id="253" w:author="lenovo" w:date="2022-01-07T08:16:00Z">
        <w:r>
          <w:rPr>
            <w:noProof/>
            <w:webHidden/>
          </w:rPr>
          <w:t>20</w:t>
        </w:r>
        <w:r>
          <w:rPr>
            <w:noProof/>
            <w:webHidden/>
          </w:rPr>
          <w:fldChar w:fldCharType="end"/>
        </w:r>
        <w:r w:rsidRPr="00557734">
          <w:rPr>
            <w:rStyle w:val="Hyperlink"/>
            <w:noProof/>
          </w:rPr>
          <w:fldChar w:fldCharType="end"/>
        </w:r>
      </w:ins>
    </w:p>
    <w:p w14:paraId="40AE0DB4" w14:textId="2E75B2A0" w:rsidR="00AC38C2" w:rsidRDefault="00AC38C2">
      <w:pPr>
        <w:pStyle w:val="TOC3"/>
        <w:rPr>
          <w:ins w:id="254" w:author="lenovo" w:date="2022-01-07T08:16:00Z"/>
          <w:rFonts w:asciiTheme="minorHAnsi" w:eastAsiaTheme="minorEastAsia" w:hAnsiTheme="minorHAnsi" w:cstheme="minorBidi"/>
          <w:noProof/>
          <w:sz w:val="22"/>
          <w:szCs w:val="22"/>
        </w:rPr>
      </w:pPr>
      <w:ins w:id="255"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"_Toc92435843"</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rPr>
          <w:t>2.2.2</w:t>
        </w:r>
        <w:r>
          <w:rPr>
            <w:rFonts w:asciiTheme="minorHAnsi" w:eastAsiaTheme="minorEastAsia" w:hAnsiTheme="minorHAnsi" w:cstheme="minorBidi"/>
            <w:noProof/>
            <w:sz w:val="22"/>
            <w:szCs w:val="22"/>
          </w:rPr>
          <w:tab/>
        </w:r>
        <w:r w:rsidRPr="00557734">
          <w:rPr>
            <w:rStyle w:val="Hyperlink"/>
            <w:noProof/>
            <w:shd w:val="clear" w:color="auto" w:fill="FFFFFF"/>
          </w:rPr>
          <w:t>Hướng dẫn cài đặt</w:t>
        </w:r>
        <w:r>
          <w:rPr>
            <w:noProof/>
            <w:webHidden/>
          </w:rPr>
          <w:tab/>
        </w:r>
        <w:r>
          <w:rPr>
            <w:noProof/>
            <w:webHidden/>
          </w:rPr>
          <w:fldChar w:fldCharType="begin"/>
        </w:r>
        <w:r>
          <w:rPr>
            <w:noProof/>
            <w:webHidden/>
          </w:rPr>
          <w:instrText xml:space="preserve"> PAGEREF _Toc92435843 \h </w:instrText>
        </w:r>
        <w:r>
          <w:rPr>
            <w:noProof/>
            <w:webHidden/>
          </w:rPr>
        </w:r>
      </w:ins>
      <w:r>
        <w:rPr>
          <w:noProof/>
          <w:webHidden/>
        </w:rPr>
        <w:fldChar w:fldCharType="separate"/>
      </w:r>
      <w:ins w:id="256" w:author="lenovo" w:date="2022-01-07T08:16:00Z">
        <w:r>
          <w:rPr>
            <w:noProof/>
            <w:webHidden/>
          </w:rPr>
          <w:t>34</w:t>
        </w:r>
        <w:r>
          <w:rPr>
            <w:noProof/>
            <w:webHidden/>
          </w:rPr>
          <w:fldChar w:fldCharType="end"/>
        </w:r>
        <w:r w:rsidRPr="00557734">
          <w:rPr>
            <w:rStyle w:val="Hyperlink"/>
            <w:noProof/>
          </w:rPr>
          <w:fldChar w:fldCharType="end"/>
        </w:r>
      </w:ins>
    </w:p>
    <w:p w14:paraId="705085DC" w14:textId="4DB0CBCD" w:rsidR="00AC38C2" w:rsidRDefault="00AC38C2" w:rsidP="00AC38C2">
      <w:pPr>
        <w:pStyle w:val="TOC2"/>
        <w:rPr>
          <w:ins w:id="257" w:author="lenovo" w:date="2022-01-07T08:16:00Z"/>
          <w:rFonts w:asciiTheme="minorHAnsi" w:eastAsiaTheme="minorEastAsia" w:hAnsiTheme="minorHAnsi" w:cstheme="minorBidi"/>
          <w:sz w:val="22"/>
          <w:szCs w:val="22"/>
        </w:rPr>
      </w:pPr>
      <w:ins w:id="258" w:author="lenovo" w:date="2022-01-07T08:16:00Z">
        <w:r w:rsidRPr="00557734">
          <w:rPr>
            <w:rStyle w:val="Hyperlink"/>
          </w:rPr>
          <w:fldChar w:fldCharType="begin"/>
        </w:r>
        <w:r w:rsidRPr="00557734">
          <w:rPr>
            <w:rStyle w:val="Hyperlink"/>
          </w:rPr>
          <w:instrText xml:space="preserve"> </w:instrText>
        </w:r>
        <w:r>
          <w:instrText>HYPERLINK \l "_Toc92435844"</w:instrText>
        </w:r>
        <w:r w:rsidRPr="00557734">
          <w:rPr>
            <w:rStyle w:val="Hyperlink"/>
          </w:rPr>
          <w:instrText xml:space="preserve"> </w:instrText>
        </w:r>
        <w:r w:rsidRPr="00557734">
          <w:rPr>
            <w:rStyle w:val="Hyperlink"/>
          </w:rPr>
        </w:r>
        <w:r w:rsidRPr="00557734">
          <w:rPr>
            <w:rStyle w:val="Hyperlink"/>
          </w:rPr>
          <w:fldChar w:fldCharType="separate"/>
        </w:r>
        <w:r w:rsidRPr="00557734">
          <w:rPr>
            <w:rStyle w:val="Hyperlink"/>
          </w:rPr>
          <w:t>2.3</w:t>
        </w:r>
        <w:r>
          <w:rPr>
            <w:rFonts w:asciiTheme="minorHAnsi" w:eastAsiaTheme="minorEastAsia" w:hAnsiTheme="minorHAnsi" w:cstheme="minorBidi"/>
            <w:sz w:val="22"/>
            <w:szCs w:val="22"/>
          </w:rPr>
          <w:tab/>
        </w:r>
        <w:r w:rsidRPr="00557734">
          <w:rPr>
            <w:rStyle w:val="Hyperlink"/>
            <w:shd w:val="clear" w:color="auto" w:fill="FFFFFF"/>
          </w:rPr>
          <w:t>KẾT CHƯƠNG</w:t>
        </w:r>
        <w:r>
          <w:rPr>
            <w:webHidden/>
          </w:rPr>
          <w:tab/>
        </w:r>
        <w:r>
          <w:rPr>
            <w:webHidden/>
          </w:rPr>
          <w:fldChar w:fldCharType="begin"/>
        </w:r>
        <w:r>
          <w:rPr>
            <w:webHidden/>
          </w:rPr>
          <w:instrText xml:space="preserve"> PAGEREF _Toc92435844 \h </w:instrText>
        </w:r>
        <w:r>
          <w:rPr>
            <w:webHidden/>
          </w:rPr>
        </w:r>
      </w:ins>
      <w:r>
        <w:rPr>
          <w:webHidden/>
        </w:rPr>
        <w:fldChar w:fldCharType="separate"/>
      </w:r>
      <w:ins w:id="259" w:author="lenovo" w:date="2022-01-07T08:16:00Z">
        <w:r>
          <w:rPr>
            <w:webHidden/>
          </w:rPr>
          <w:t>34</w:t>
        </w:r>
        <w:r>
          <w:rPr>
            <w:webHidden/>
          </w:rPr>
          <w:fldChar w:fldCharType="end"/>
        </w:r>
        <w:r w:rsidRPr="00557734">
          <w:rPr>
            <w:rStyle w:val="Hyperlink"/>
          </w:rPr>
          <w:fldChar w:fldCharType="end"/>
        </w:r>
      </w:ins>
    </w:p>
    <w:p w14:paraId="5C2C3019" w14:textId="01227AD2" w:rsidR="00AC38C2" w:rsidRDefault="00AC38C2">
      <w:pPr>
        <w:pStyle w:val="TOC1"/>
        <w:rPr>
          <w:ins w:id="260" w:author="lenovo" w:date="2022-01-07T08:16:00Z"/>
          <w:rFonts w:asciiTheme="minorHAnsi" w:eastAsiaTheme="minorEastAsia" w:hAnsiTheme="minorHAnsi" w:cstheme="minorBidi"/>
          <w:b w:val="0"/>
          <w:sz w:val="22"/>
          <w:szCs w:val="22"/>
          <w:lang w:val="en-US"/>
        </w:rPr>
      </w:pPr>
      <w:ins w:id="261" w:author="lenovo" w:date="2022-01-07T08:16:00Z">
        <w:r w:rsidRPr="00557734">
          <w:rPr>
            <w:rStyle w:val="Hyperlink"/>
          </w:rPr>
          <w:fldChar w:fldCharType="begin"/>
        </w:r>
        <w:r w:rsidRPr="00557734">
          <w:rPr>
            <w:rStyle w:val="Hyperlink"/>
          </w:rPr>
          <w:instrText xml:space="preserve"> </w:instrText>
        </w:r>
        <w:r>
          <w:instrText>HYPERLINK \l "_Toc92435845"</w:instrText>
        </w:r>
        <w:r w:rsidRPr="00557734">
          <w:rPr>
            <w:rStyle w:val="Hyperlink"/>
          </w:rPr>
          <w:instrText xml:space="preserve"> </w:instrText>
        </w:r>
        <w:r w:rsidRPr="00557734">
          <w:rPr>
            <w:rStyle w:val="Hyperlink"/>
          </w:rPr>
        </w:r>
        <w:r w:rsidRPr="00557734">
          <w:rPr>
            <w:rStyle w:val="Hyperlink"/>
          </w:rPr>
          <w:fldChar w:fldCharType="separate"/>
        </w:r>
        <w:r w:rsidRPr="00557734">
          <w:rPr>
            <w:rStyle w:val="Hyperlink"/>
          </w:rPr>
          <w:t>CHƯƠNG 3. THIẾT KẾ KHO DỮ LIỆU</w:t>
        </w:r>
        <w:r>
          <w:rPr>
            <w:webHidden/>
          </w:rPr>
          <w:tab/>
        </w:r>
        <w:r>
          <w:rPr>
            <w:webHidden/>
          </w:rPr>
          <w:fldChar w:fldCharType="begin"/>
        </w:r>
        <w:r>
          <w:rPr>
            <w:webHidden/>
          </w:rPr>
          <w:instrText xml:space="preserve"> PAGEREF _Toc92435845 \h </w:instrText>
        </w:r>
        <w:r>
          <w:rPr>
            <w:webHidden/>
          </w:rPr>
        </w:r>
      </w:ins>
      <w:r>
        <w:rPr>
          <w:webHidden/>
        </w:rPr>
        <w:fldChar w:fldCharType="separate"/>
      </w:r>
      <w:ins w:id="262" w:author="lenovo" w:date="2022-01-07T08:16:00Z">
        <w:r>
          <w:rPr>
            <w:webHidden/>
          </w:rPr>
          <w:t>35</w:t>
        </w:r>
        <w:r>
          <w:rPr>
            <w:webHidden/>
          </w:rPr>
          <w:fldChar w:fldCharType="end"/>
        </w:r>
        <w:r w:rsidRPr="00557734">
          <w:rPr>
            <w:rStyle w:val="Hyperlink"/>
          </w:rPr>
          <w:fldChar w:fldCharType="end"/>
        </w:r>
      </w:ins>
    </w:p>
    <w:p w14:paraId="263E0D92" w14:textId="460DA934" w:rsidR="00AC38C2" w:rsidRDefault="00AC38C2" w:rsidP="00AC38C2">
      <w:pPr>
        <w:pStyle w:val="TOC2"/>
        <w:rPr>
          <w:ins w:id="263" w:author="lenovo" w:date="2022-01-07T08:16:00Z"/>
          <w:rFonts w:asciiTheme="minorHAnsi" w:eastAsiaTheme="minorEastAsia" w:hAnsiTheme="minorHAnsi" w:cstheme="minorBidi"/>
          <w:sz w:val="22"/>
          <w:szCs w:val="22"/>
        </w:rPr>
      </w:pPr>
      <w:ins w:id="264" w:author="lenovo" w:date="2022-01-07T08:16:00Z">
        <w:r w:rsidRPr="00557734">
          <w:rPr>
            <w:rStyle w:val="Hyperlink"/>
          </w:rPr>
          <w:fldChar w:fldCharType="begin"/>
        </w:r>
        <w:r w:rsidRPr="00557734">
          <w:rPr>
            <w:rStyle w:val="Hyperlink"/>
          </w:rPr>
          <w:instrText xml:space="preserve"> </w:instrText>
        </w:r>
        <w:r>
          <w:instrText>HYPERLINK \l "_Toc92435846"</w:instrText>
        </w:r>
        <w:r w:rsidRPr="00557734">
          <w:rPr>
            <w:rStyle w:val="Hyperlink"/>
          </w:rPr>
          <w:instrText xml:space="preserve"> </w:instrText>
        </w:r>
        <w:r w:rsidRPr="00557734">
          <w:rPr>
            <w:rStyle w:val="Hyperlink"/>
          </w:rPr>
        </w:r>
        <w:r w:rsidRPr="00557734">
          <w:rPr>
            <w:rStyle w:val="Hyperlink"/>
          </w:rPr>
          <w:fldChar w:fldCharType="separate"/>
        </w:r>
        <w:r w:rsidRPr="00557734">
          <w:rPr>
            <w:rStyle w:val="Hyperlink"/>
          </w:rPr>
          <w:t>3.1</w:t>
        </w:r>
        <w:r>
          <w:rPr>
            <w:rFonts w:asciiTheme="minorHAnsi" w:eastAsiaTheme="minorEastAsia" w:hAnsiTheme="minorHAnsi" w:cstheme="minorBidi"/>
            <w:sz w:val="22"/>
            <w:szCs w:val="22"/>
          </w:rPr>
          <w:tab/>
        </w:r>
        <w:r w:rsidRPr="00557734">
          <w:rPr>
            <w:rStyle w:val="Hyperlink"/>
          </w:rPr>
          <w:t>GIỚI THIỆU</w:t>
        </w:r>
        <w:r>
          <w:rPr>
            <w:webHidden/>
          </w:rPr>
          <w:tab/>
        </w:r>
        <w:r>
          <w:rPr>
            <w:webHidden/>
          </w:rPr>
          <w:fldChar w:fldCharType="begin"/>
        </w:r>
        <w:r>
          <w:rPr>
            <w:webHidden/>
          </w:rPr>
          <w:instrText xml:space="preserve"> PAGEREF _Toc92435846 \h </w:instrText>
        </w:r>
        <w:r>
          <w:rPr>
            <w:webHidden/>
          </w:rPr>
        </w:r>
      </w:ins>
      <w:r>
        <w:rPr>
          <w:webHidden/>
        </w:rPr>
        <w:fldChar w:fldCharType="separate"/>
      </w:r>
      <w:ins w:id="265" w:author="lenovo" w:date="2022-01-07T08:16:00Z">
        <w:r>
          <w:rPr>
            <w:webHidden/>
          </w:rPr>
          <w:t>35</w:t>
        </w:r>
        <w:r>
          <w:rPr>
            <w:webHidden/>
          </w:rPr>
          <w:fldChar w:fldCharType="end"/>
        </w:r>
        <w:r w:rsidRPr="00557734">
          <w:rPr>
            <w:rStyle w:val="Hyperlink"/>
          </w:rPr>
          <w:fldChar w:fldCharType="end"/>
        </w:r>
      </w:ins>
    </w:p>
    <w:p w14:paraId="359B4F64" w14:textId="5406C9E6" w:rsidR="00AC38C2" w:rsidRDefault="00AC38C2" w:rsidP="00AC38C2">
      <w:pPr>
        <w:pStyle w:val="TOC2"/>
        <w:rPr>
          <w:ins w:id="266" w:author="lenovo" w:date="2022-01-07T08:16:00Z"/>
          <w:rFonts w:asciiTheme="minorHAnsi" w:eastAsiaTheme="minorEastAsia" w:hAnsiTheme="minorHAnsi" w:cstheme="minorBidi"/>
          <w:sz w:val="22"/>
          <w:szCs w:val="22"/>
        </w:rPr>
      </w:pPr>
      <w:ins w:id="267" w:author="lenovo" w:date="2022-01-07T08:16:00Z">
        <w:r w:rsidRPr="00557734">
          <w:rPr>
            <w:rStyle w:val="Hyperlink"/>
          </w:rPr>
          <w:fldChar w:fldCharType="begin"/>
        </w:r>
        <w:r w:rsidRPr="00557734">
          <w:rPr>
            <w:rStyle w:val="Hyperlink"/>
          </w:rPr>
          <w:instrText xml:space="preserve"> </w:instrText>
        </w:r>
        <w:r>
          <w:instrText>HYPERLINK \l "_Toc92435847"</w:instrText>
        </w:r>
        <w:r w:rsidRPr="00557734">
          <w:rPr>
            <w:rStyle w:val="Hyperlink"/>
          </w:rPr>
          <w:instrText xml:space="preserve"> </w:instrText>
        </w:r>
        <w:r w:rsidRPr="00557734">
          <w:rPr>
            <w:rStyle w:val="Hyperlink"/>
          </w:rPr>
        </w:r>
        <w:r w:rsidRPr="00557734">
          <w:rPr>
            <w:rStyle w:val="Hyperlink"/>
          </w:rPr>
          <w:fldChar w:fldCharType="separate"/>
        </w:r>
        <w:r w:rsidRPr="00557734">
          <w:rPr>
            <w:rStyle w:val="Hyperlink"/>
          </w:rPr>
          <w:t>3.2</w:t>
        </w:r>
        <w:r>
          <w:rPr>
            <w:rFonts w:asciiTheme="minorHAnsi" w:eastAsiaTheme="minorEastAsia" w:hAnsiTheme="minorHAnsi" w:cstheme="minorBidi"/>
            <w:sz w:val="22"/>
            <w:szCs w:val="22"/>
          </w:rPr>
          <w:tab/>
        </w:r>
        <w:r w:rsidRPr="00557734">
          <w:rPr>
            <w:rStyle w:val="Hyperlink"/>
          </w:rPr>
          <w:t>CÁC THÀNH PHẦN KHO DỮ LIỆU</w:t>
        </w:r>
        <w:r>
          <w:rPr>
            <w:webHidden/>
          </w:rPr>
          <w:tab/>
        </w:r>
        <w:r>
          <w:rPr>
            <w:webHidden/>
          </w:rPr>
          <w:fldChar w:fldCharType="begin"/>
        </w:r>
        <w:r>
          <w:rPr>
            <w:webHidden/>
          </w:rPr>
          <w:instrText xml:space="preserve"> PAGEREF _Toc92435847 \h </w:instrText>
        </w:r>
        <w:r>
          <w:rPr>
            <w:webHidden/>
          </w:rPr>
        </w:r>
      </w:ins>
      <w:r>
        <w:rPr>
          <w:webHidden/>
        </w:rPr>
        <w:fldChar w:fldCharType="separate"/>
      </w:r>
      <w:ins w:id="268" w:author="lenovo" w:date="2022-01-07T08:16:00Z">
        <w:r>
          <w:rPr>
            <w:webHidden/>
          </w:rPr>
          <w:t>35</w:t>
        </w:r>
        <w:r>
          <w:rPr>
            <w:webHidden/>
          </w:rPr>
          <w:fldChar w:fldCharType="end"/>
        </w:r>
        <w:r w:rsidRPr="00557734">
          <w:rPr>
            <w:rStyle w:val="Hyperlink"/>
          </w:rPr>
          <w:fldChar w:fldCharType="end"/>
        </w:r>
      </w:ins>
    </w:p>
    <w:p w14:paraId="22416F65" w14:textId="5FA2BB36" w:rsidR="00AC38C2" w:rsidRDefault="00AC38C2">
      <w:pPr>
        <w:pStyle w:val="TOC3"/>
        <w:rPr>
          <w:ins w:id="269" w:author="lenovo" w:date="2022-01-07T08:16:00Z"/>
          <w:rFonts w:asciiTheme="minorHAnsi" w:eastAsiaTheme="minorEastAsia" w:hAnsiTheme="minorHAnsi" w:cstheme="minorBidi"/>
          <w:noProof/>
          <w:sz w:val="22"/>
          <w:szCs w:val="22"/>
        </w:rPr>
      </w:pPr>
      <w:ins w:id="270"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"_Toc92435848"</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3.2.1</w:t>
        </w:r>
        <w:r>
          <w:rPr>
            <w:rFonts w:asciiTheme="minorHAnsi" w:eastAsiaTheme="minorEastAsia" w:hAnsiTheme="minorHAnsi" w:cstheme="minorBidi"/>
            <w:noProof/>
            <w:sz w:val="22"/>
            <w:szCs w:val="22"/>
          </w:rPr>
          <w:tab/>
        </w:r>
        <w:r w:rsidRPr="00557734">
          <w:rPr>
            <w:rStyle w:val="Hyperlink"/>
            <w:noProof/>
          </w:rPr>
          <w:t>Nguồn dữ liệu (Operational Source Systems)</w:t>
        </w:r>
        <w:r>
          <w:rPr>
            <w:noProof/>
            <w:webHidden/>
          </w:rPr>
          <w:tab/>
        </w:r>
        <w:r>
          <w:rPr>
            <w:noProof/>
            <w:webHidden/>
          </w:rPr>
          <w:fldChar w:fldCharType="begin"/>
        </w:r>
        <w:r>
          <w:rPr>
            <w:noProof/>
            <w:webHidden/>
          </w:rPr>
          <w:instrText xml:space="preserve"> PAGEREF _Toc92435848 \h </w:instrText>
        </w:r>
        <w:r>
          <w:rPr>
            <w:noProof/>
            <w:webHidden/>
          </w:rPr>
        </w:r>
      </w:ins>
      <w:r>
        <w:rPr>
          <w:noProof/>
          <w:webHidden/>
        </w:rPr>
        <w:fldChar w:fldCharType="separate"/>
      </w:r>
      <w:ins w:id="271" w:author="lenovo" w:date="2022-01-07T08:16:00Z">
        <w:r>
          <w:rPr>
            <w:noProof/>
            <w:webHidden/>
          </w:rPr>
          <w:t>35</w:t>
        </w:r>
        <w:r>
          <w:rPr>
            <w:noProof/>
            <w:webHidden/>
          </w:rPr>
          <w:fldChar w:fldCharType="end"/>
        </w:r>
        <w:r w:rsidRPr="00557734">
          <w:rPr>
            <w:rStyle w:val="Hyperlink"/>
            <w:noProof/>
          </w:rPr>
          <w:fldChar w:fldCharType="end"/>
        </w:r>
      </w:ins>
    </w:p>
    <w:p w14:paraId="435B34C8" w14:textId="6061116F" w:rsidR="00AC38C2" w:rsidRDefault="00AC38C2">
      <w:pPr>
        <w:pStyle w:val="TOC3"/>
        <w:rPr>
          <w:ins w:id="272" w:author="lenovo" w:date="2022-01-07T08:16:00Z"/>
          <w:rFonts w:asciiTheme="minorHAnsi" w:eastAsiaTheme="minorEastAsia" w:hAnsiTheme="minorHAnsi" w:cstheme="minorBidi"/>
          <w:noProof/>
          <w:sz w:val="22"/>
          <w:szCs w:val="22"/>
        </w:rPr>
      </w:pPr>
      <w:ins w:id="273"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"_Toc92435849"</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3.2.2</w:t>
        </w:r>
        <w:r>
          <w:rPr>
            <w:rFonts w:asciiTheme="minorHAnsi" w:eastAsiaTheme="minorEastAsia" w:hAnsiTheme="minorHAnsi" w:cstheme="minorBidi"/>
            <w:noProof/>
            <w:sz w:val="22"/>
            <w:szCs w:val="22"/>
          </w:rPr>
          <w:tab/>
        </w:r>
        <w:r w:rsidRPr="00557734">
          <w:rPr>
            <w:rStyle w:val="Hyperlink"/>
            <w:noProof/>
          </w:rPr>
          <w:t>Khu vực xử lý (Staging Area)</w:t>
        </w:r>
        <w:r>
          <w:rPr>
            <w:noProof/>
            <w:webHidden/>
          </w:rPr>
          <w:tab/>
        </w:r>
        <w:r>
          <w:rPr>
            <w:noProof/>
            <w:webHidden/>
          </w:rPr>
          <w:fldChar w:fldCharType="begin"/>
        </w:r>
        <w:r>
          <w:rPr>
            <w:noProof/>
            <w:webHidden/>
          </w:rPr>
          <w:instrText xml:space="preserve"> PAGEREF _Toc92435849 \h </w:instrText>
        </w:r>
        <w:r>
          <w:rPr>
            <w:noProof/>
            <w:webHidden/>
          </w:rPr>
        </w:r>
      </w:ins>
      <w:r>
        <w:rPr>
          <w:noProof/>
          <w:webHidden/>
        </w:rPr>
        <w:fldChar w:fldCharType="separate"/>
      </w:r>
      <w:ins w:id="274" w:author="lenovo" w:date="2022-01-07T08:16:00Z">
        <w:r>
          <w:rPr>
            <w:noProof/>
            <w:webHidden/>
          </w:rPr>
          <w:t>35</w:t>
        </w:r>
        <w:r>
          <w:rPr>
            <w:noProof/>
            <w:webHidden/>
          </w:rPr>
          <w:fldChar w:fldCharType="end"/>
        </w:r>
        <w:r w:rsidRPr="00557734">
          <w:rPr>
            <w:rStyle w:val="Hyperlink"/>
            <w:noProof/>
          </w:rPr>
          <w:fldChar w:fldCharType="end"/>
        </w:r>
      </w:ins>
    </w:p>
    <w:p w14:paraId="1D04B440" w14:textId="1481A5FB" w:rsidR="00AC38C2" w:rsidRDefault="00AC38C2">
      <w:pPr>
        <w:pStyle w:val="TOC3"/>
        <w:rPr>
          <w:ins w:id="275" w:author="lenovo" w:date="2022-01-07T08:16:00Z"/>
          <w:rFonts w:asciiTheme="minorHAnsi" w:eastAsiaTheme="minorEastAsia" w:hAnsiTheme="minorHAnsi" w:cstheme="minorBidi"/>
          <w:noProof/>
          <w:sz w:val="22"/>
          <w:szCs w:val="22"/>
        </w:rPr>
      </w:pPr>
      <w:ins w:id="276"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"_Toc92435850"</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3.2.3</w:t>
        </w:r>
        <w:r>
          <w:rPr>
            <w:rFonts w:asciiTheme="minorHAnsi" w:eastAsiaTheme="minorEastAsia" w:hAnsiTheme="minorHAnsi" w:cstheme="minorBidi"/>
            <w:noProof/>
            <w:sz w:val="22"/>
            <w:szCs w:val="22"/>
          </w:rPr>
          <w:tab/>
        </w:r>
        <w:r w:rsidRPr="00557734">
          <w:rPr>
            <w:rStyle w:val="Hyperlink"/>
            <w:noProof/>
          </w:rPr>
          <w:t>Khu vực trình bày (Data Presentation Area)</w:t>
        </w:r>
        <w:r>
          <w:rPr>
            <w:noProof/>
            <w:webHidden/>
          </w:rPr>
          <w:tab/>
        </w:r>
        <w:r>
          <w:rPr>
            <w:noProof/>
            <w:webHidden/>
          </w:rPr>
          <w:fldChar w:fldCharType="begin"/>
        </w:r>
        <w:r>
          <w:rPr>
            <w:noProof/>
            <w:webHidden/>
          </w:rPr>
          <w:instrText xml:space="preserve"> PAGEREF _Toc92435850 \h </w:instrText>
        </w:r>
        <w:r>
          <w:rPr>
            <w:noProof/>
            <w:webHidden/>
          </w:rPr>
        </w:r>
      </w:ins>
      <w:r>
        <w:rPr>
          <w:noProof/>
          <w:webHidden/>
        </w:rPr>
        <w:fldChar w:fldCharType="separate"/>
      </w:r>
      <w:ins w:id="277" w:author="lenovo" w:date="2022-01-07T08:16:00Z">
        <w:r>
          <w:rPr>
            <w:noProof/>
            <w:webHidden/>
          </w:rPr>
          <w:t>35</w:t>
        </w:r>
        <w:r>
          <w:rPr>
            <w:noProof/>
            <w:webHidden/>
          </w:rPr>
          <w:fldChar w:fldCharType="end"/>
        </w:r>
        <w:r w:rsidRPr="00557734">
          <w:rPr>
            <w:rStyle w:val="Hyperlink"/>
            <w:noProof/>
          </w:rPr>
          <w:fldChar w:fldCharType="end"/>
        </w:r>
      </w:ins>
    </w:p>
    <w:p w14:paraId="5883BBB0" w14:textId="07BC0E0E" w:rsidR="00AC38C2" w:rsidRDefault="00AC38C2">
      <w:pPr>
        <w:pStyle w:val="TOC3"/>
        <w:rPr>
          <w:ins w:id="278" w:author="lenovo" w:date="2022-01-07T08:16:00Z"/>
          <w:rFonts w:asciiTheme="minorHAnsi" w:eastAsiaTheme="minorEastAsia" w:hAnsiTheme="minorHAnsi" w:cstheme="minorBidi"/>
          <w:noProof/>
          <w:sz w:val="22"/>
          <w:szCs w:val="22"/>
        </w:rPr>
      </w:pPr>
      <w:ins w:id="279"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"_Toc92435851"</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3.2.4</w:t>
        </w:r>
        <w:r>
          <w:rPr>
            <w:rFonts w:asciiTheme="minorHAnsi" w:eastAsiaTheme="minorEastAsia" w:hAnsiTheme="minorHAnsi" w:cstheme="minorBidi"/>
            <w:noProof/>
            <w:sz w:val="22"/>
            <w:szCs w:val="22"/>
          </w:rPr>
          <w:tab/>
        </w:r>
        <w:r w:rsidRPr="00557734">
          <w:rPr>
            <w:rStyle w:val="Hyperlink"/>
            <w:noProof/>
          </w:rPr>
          <w:t>Công cụ truy cập (Data Access Tools)</w:t>
        </w:r>
        <w:r>
          <w:rPr>
            <w:noProof/>
            <w:webHidden/>
          </w:rPr>
          <w:tab/>
        </w:r>
        <w:r>
          <w:rPr>
            <w:noProof/>
            <w:webHidden/>
          </w:rPr>
          <w:fldChar w:fldCharType="begin"/>
        </w:r>
        <w:r>
          <w:rPr>
            <w:noProof/>
            <w:webHidden/>
          </w:rPr>
          <w:instrText xml:space="preserve"> PAGEREF _Toc92435851 \h </w:instrText>
        </w:r>
        <w:r>
          <w:rPr>
            <w:noProof/>
            <w:webHidden/>
          </w:rPr>
        </w:r>
      </w:ins>
      <w:r>
        <w:rPr>
          <w:noProof/>
          <w:webHidden/>
        </w:rPr>
        <w:fldChar w:fldCharType="separate"/>
      </w:r>
      <w:ins w:id="280" w:author="lenovo" w:date="2022-01-07T08:16:00Z">
        <w:r>
          <w:rPr>
            <w:noProof/>
            <w:webHidden/>
          </w:rPr>
          <w:t>35</w:t>
        </w:r>
        <w:r>
          <w:rPr>
            <w:noProof/>
            <w:webHidden/>
          </w:rPr>
          <w:fldChar w:fldCharType="end"/>
        </w:r>
        <w:r w:rsidRPr="00557734">
          <w:rPr>
            <w:rStyle w:val="Hyperlink"/>
            <w:noProof/>
          </w:rPr>
          <w:fldChar w:fldCharType="end"/>
        </w:r>
      </w:ins>
    </w:p>
    <w:p w14:paraId="50C430DE" w14:textId="5C1FF279" w:rsidR="00AC38C2" w:rsidRDefault="00AC38C2" w:rsidP="00AC38C2">
      <w:pPr>
        <w:pStyle w:val="TOC2"/>
        <w:rPr>
          <w:ins w:id="281" w:author="lenovo" w:date="2022-01-07T08:16:00Z"/>
          <w:rFonts w:asciiTheme="minorHAnsi" w:eastAsiaTheme="minorEastAsia" w:hAnsiTheme="minorHAnsi" w:cstheme="minorBidi"/>
          <w:sz w:val="22"/>
          <w:szCs w:val="22"/>
        </w:rPr>
      </w:pPr>
      <w:ins w:id="282" w:author="lenovo" w:date="2022-01-07T08:16:00Z">
        <w:r w:rsidRPr="00557734">
          <w:rPr>
            <w:rStyle w:val="Hyperlink"/>
          </w:rPr>
          <w:fldChar w:fldCharType="begin"/>
        </w:r>
        <w:r w:rsidRPr="00557734">
          <w:rPr>
            <w:rStyle w:val="Hyperlink"/>
          </w:rPr>
          <w:instrText xml:space="preserve"> </w:instrText>
        </w:r>
        <w:r>
          <w:instrText>HYPERLINK \l "_Toc92435852"</w:instrText>
        </w:r>
        <w:r w:rsidRPr="00557734">
          <w:rPr>
            <w:rStyle w:val="Hyperlink"/>
          </w:rPr>
          <w:instrText xml:space="preserve"> </w:instrText>
        </w:r>
        <w:r w:rsidRPr="00557734">
          <w:rPr>
            <w:rStyle w:val="Hyperlink"/>
          </w:rPr>
        </w:r>
        <w:r w:rsidRPr="00557734">
          <w:rPr>
            <w:rStyle w:val="Hyperlink"/>
          </w:rPr>
          <w:fldChar w:fldCharType="separate"/>
        </w:r>
        <w:r w:rsidRPr="00557734">
          <w:rPr>
            <w:rStyle w:val="Hyperlink"/>
          </w:rPr>
          <w:t>3.3</w:t>
        </w:r>
        <w:r>
          <w:rPr>
            <w:rFonts w:asciiTheme="minorHAnsi" w:eastAsiaTheme="minorEastAsia" w:hAnsiTheme="minorHAnsi" w:cstheme="minorBidi"/>
            <w:sz w:val="22"/>
            <w:szCs w:val="22"/>
          </w:rPr>
          <w:tab/>
        </w:r>
        <w:r w:rsidRPr="00557734">
          <w:rPr>
            <w:rStyle w:val="Hyperlink"/>
          </w:rPr>
          <w:t>NGUỒN DỮ LIỆU</w:t>
        </w:r>
        <w:r>
          <w:rPr>
            <w:webHidden/>
          </w:rPr>
          <w:tab/>
        </w:r>
        <w:r>
          <w:rPr>
            <w:webHidden/>
          </w:rPr>
          <w:fldChar w:fldCharType="begin"/>
        </w:r>
        <w:r>
          <w:rPr>
            <w:webHidden/>
          </w:rPr>
          <w:instrText xml:space="preserve"> PAGEREF _Toc92435852 \h </w:instrText>
        </w:r>
        <w:r>
          <w:rPr>
            <w:webHidden/>
          </w:rPr>
        </w:r>
      </w:ins>
      <w:r>
        <w:rPr>
          <w:webHidden/>
        </w:rPr>
        <w:fldChar w:fldCharType="separate"/>
      </w:r>
      <w:ins w:id="283" w:author="lenovo" w:date="2022-01-07T08:16:00Z">
        <w:r>
          <w:rPr>
            <w:webHidden/>
          </w:rPr>
          <w:t>36</w:t>
        </w:r>
        <w:r>
          <w:rPr>
            <w:webHidden/>
          </w:rPr>
          <w:fldChar w:fldCharType="end"/>
        </w:r>
        <w:r w:rsidRPr="00557734">
          <w:rPr>
            <w:rStyle w:val="Hyperlink"/>
          </w:rPr>
          <w:fldChar w:fldCharType="end"/>
        </w:r>
      </w:ins>
    </w:p>
    <w:p w14:paraId="11939E00" w14:textId="33671C64" w:rsidR="00AC38C2" w:rsidRDefault="00AC38C2" w:rsidP="00AC38C2">
      <w:pPr>
        <w:pStyle w:val="TOC2"/>
        <w:rPr>
          <w:ins w:id="284" w:author="lenovo" w:date="2022-01-07T08:16:00Z"/>
          <w:rFonts w:asciiTheme="minorHAnsi" w:eastAsiaTheme="minorEastAsia" w:hAnsiTheme="minorHAnsi" w:cstheme="minorBidi"/>
          <w:sz w:val="22"/>
          <w:szCs w:val="22"/>
        </w:rPr>
      </w:pPr>
      <w:ins w:id="285" w:author="lenovo" w:date="2022-01-07T08:16:00Z">
        <w:r w:rsidRPr="00557734">
          <w:rPr>
            <w:rStyle w:val="Hyperlink"/>
          </w:rPr>
          <w:fldChar w:fldCharType="begin"/>
        </w:r>
        <w:r w:rsidRPr="00557734">
          <w:rPr>
            <w:rStyle w:val="Hyperlink"/>
          </w:rPr>
          <w:instrText xml:space="preserve"> </w:instrText>
        </w:r>
        <w:r>
          <w:instrText>HYPERLINK \l "_Toc92435853"</w:instrText>
        </w:r>
        <w:r w:rsidRPr="00557734">
          <w:rPr>
            <w:rStyle w:val="Hyperlink"/>
          </w:rPr>
          <w:instrText xml:space="preserve"> </w:instrText>
        </w:r>
        <w:r w:rsidRPr="00557734">
          <w:rPr>
            <w:rStyle w:val="Hyperlink"/>
          </w:rPr>
        </w:r>
        <w:r w:rsidRPr="00557734">
          <w:rPr>
            <w:rStyle w:val="Hyperlink"/>
          </w:rPr>
          <w:fldChar w:fldCharType="separate"/>
        </w:r>
        <w:r w:rsidRPr="00557734">
          <w:rPr>
            <w:rStyle w:val="Hyperlink"/>
          </w:rPr>
          <w:t>3.4</w:t>
        </w:r>
        <w:r>
          <w:rPr>
            <w:rFonts w:asciiTheme="minorHAnsi" w:eastAsiaTheme="minorEastAsia" w:hAnsiTheme="minorHAnsi" w:cstheme="minorBidi"/>
            <w:sz w:val="22"/>
            <w:szCs w:val="22"/>
          </w:rPr>
          <w:tab/>
        </w:r>
        <w:r w:rsidRPr="00557734">
          <w:rPr>
            <w:rStyle w:val="Hyperlink"/>
          </w:rPr>
          <w:t>CƠ SỞ DỮ LIỆU ỨNG DỤNG</w:t>
        </w:r>
        <w:r>
          <w:rPr>
            <w:webHidden/>
          </w:rPr>
          <w:tab/>
        </w:r>
        <w:r>
          <w:rPr>
            <w:webHidden/>
          </w:rPr>
          <w:fldChar w:fldCharType="begin"/>
        </w:r>
        <w:r>
          <w:rPr>
            <w:webHidden/>
          </w:rPr>
          <w:instrText xml:space="preserve"> PAGEREF _Toc92435853 \h </w:instrText>
        </w:r>
        <w:r>
          <w:rPr>
            <w:webHidden/>
          </w:rPr>
        </w:r>
      </w:ins>
      <w:r>
        <w:rPr>
          <w:webHidden/>
        </w:rPr>
        <w:fldChar w:fldCharType="separate"/>
      </w:r>
      <w:ins w:id="286" w:author="lenovo" w:date="2022-01-07T08:16:00Z">
        <w:r>
          <w:rPr>
            <w:webHidden/>
          </w:rPr>
          <w:t>36</w:t>
        </w:r>
        <w:r>
          <w:rPr>
            <w:webHidden/>
          </w:rPr>
          <w:fldChar w:fldCharType="end"/>
        </w:r>
        <w:r w:rsidRPr="00557734">
          <w:rPr>
            <w:rStyle w:val="Hyperlink"/>
          </w:rPr>
          <w:fldChar w:fldCharType="end"/>
        </w:r>
      </w:ins>
    </w:p>
    <w:p w14:paraId="6721284F" w14:textId="7EFB0F6D" w:rsidR="00AC38C2" w:rsidRDefault="00AC38C2" w:rsidP="00AC38C2">
      <w:pPr>
        <w:pStyle w:val="TOC2"/>
        <w:rPr>
          <w:ins w:id="287" w:author="lenovo" w:date="2022-01-07T08:16:00Z"/>
          <w:rFonts w:asciiTheme="minorHAnsi" w:eastAsiaTheme="minorEastAsia" w:hAnsiTheme="minorHAnsi" w:cstheme="minorBidi"/>
          <w:sz w:val="22"/>
          <w:szCs w:val="22"/>
        </w:rPr>
      </w:pPr>
      <w:ins w:id="288" w:author="lenovo" w:date="2022-01-07T08:16:00Z">
        <w:r w:rsidRPr="00557734">
          <w:rPr>
            <w:rStyle w:val="Hyperlink"/>
          </w:rPr>
          <w:fldChar w:fldCharType="begin"/>
        </w:r>
        <w:r w:rsidRPr="00557734">
          <w:rPr>
            <w:rStyle w:val="Hyperlink"/>
          </w:rPr>
          <w:instrText xml:space="preserve"> </w:instrText>
        </w:r>
        <w:r>
          <w:instrText>HYPERLINK \l "_Toc92435854"</w:instrText>
        </w:r>
        <w:r w:rsidRPr="00557734">
          <w:rPr>
            <w:rStyle w:val="Hyperlink"/>
          </w:rPr>
          <w:instrText xml:space="preserve"> </w:instrText>
        </w:r>
        <w:r w:rsidRPr="00557734">
          <w:rPr>
            <w:rStyle w:val="Hyperlink"/>
          </w:rPr>
        </w:r>
        <w:r w:rsidRPr="00557734">
          <w:rPr>
            <w:rStyle w:val="Hyperlink"/>
          </w:rPr>
          <w:fldChar w:fldCharType="separate"/>
        </w:r>
        <w:r w:rsidRPr="00557734">
          <w:rPr>
            <w:rStyle w:val="Hyperlink"/>
          </w:rPr>
          <w:t>3.5</w:t>
        </w:r>
        <w:r>
          <w:rPr>
            <w:rFonts w:asciiTheme="minorHAnsi" w:eastAsiaTheme="minorEastAsia" w:hAnsiTheme="minorHAnsi" w:cstheme="minorBidi"/>
            <w:sz w:val="22"/>
            <w:szCs w:val="22"/>
          </w:rPr>
          <w:tab/>
        </w:r>
        <w:r w:rsidRPr="00557734">
          <w:rPr>
            <w:rStyle w:val="Hyperlink"/>
          </w:rPr>
          <w:t>CƠ SỞ DỮ LIỆU WEB</w:t>
        </w:r>
        <w:r>
          <w:rPr>
            <w:webHidden/>
          </w:rPr>
          <w:tab/>
        </w:r>
        <w:r>
          <w:rPr>
            <w:webHidden/>
          </w:rPr>
          <w:fldChar w:fldCharType="begin"/>
        </w:r>
        <w:r>
          <w:rPr>
            <w:webHidden/>
          </w:rPr>
          <w:instrText xml:space="preserve"> PAGEREF _Toc92435854 \h </w:instrText>
        </w:r>
        <w:r>
          <w:rPr>
            <w:webHidden/>
          </w:rPr>
        </w:r>
      </w:ins>
      <w:r>
        <w:rPr>
          <w:webHidden/>
        </w:rPr>
        <w:fldChar w:fldCharType="separate"/>
      </w:r>
      <w:ins w:id="289" w:author="lenovo" w:date="2022-01-07T08:16:00Z">
        <w:r>
          <w:rPr>
            <w:webHidden/>
          </w:rPr>
          <w:t>40</w:t>
        </w:r>
        <w:r>
          <w:rPr>
            <w:webHidden/>
          </w:rPr>
          <w:fldChar w:fldCharType="end"/>
        </w:r>
        <w:r w:rsidRPr="00557734">
          <w:rPr>
            <w:rStyle w:val="Hyperlink"/>
          </w:rPr>
          <w:fldChar w:fldCharType="end"/>
        </w:r>
      </w:ins>
    </w:p>
    <w:p w14:paraId="7E145562" w14:textId="3A84A5D2" w:rsidR="00AC38C2" w:rsidRDefault="00AC38C2" w:rsidP="00AC38C2">
      <w:pPr>
        <w:pStyle w:val="TOC2"/>
        <w:rPr>
          <w:ins w:id="290" w:author="lenovo" w:date="2022-01-07T08:16:00Z"/>
          <w:rFonts w:asciiTheme="minorHAnsi" w:eastAsiaTheme="minorEastAsia" w:hAnsiTheme="minorHAnsi" w:cstheme="minorBidi"/>
          <w:sz w:val="22"/>
          <w:szCs w:val="22"/>
        </w:rPr>
      </w:pPr>
      <w:ins w:id="291" w:author="lenovo" w:date="2022-01-07T08:16:00Z">
        <w:r w:rsidRPr="00557734">
          <w:rPr>
            <w:rStyle w:val="Hyperlink"/>
          </w:rPr>
          <w:fldChar w:fldCharType="begin"/>
        </w:r>
        <w:r w:rsidRPr="00557734">
          <w:rPr>
            <w:rStyle w:val="Hyperlink"/>
          </w:rPr>
          <w:instrText xml:space="preserve"> </w:instrText>
        </w:r>
        <w:r>
          <w:instrText>HYPERLINK \l "_Toc92435855"</w:instrText>
        </w:r>
        <w:r w:rsidRPr="00557734">
          <w:rPr>
            <w:rStyle w:val="Hyperlink"/>
          </w:rPr>
          <w:instrText xml:space="preserve"> </w:instrText>
        </w:r>
        <w:r w:rsidRPr="00557734">
          <w:rPr>
            <w:rStyle w:val="Hyperlink"/>
          </w:rPr>
        </w:r>
        <w:r w:rsidRPr="00557734">
          <w:rPr>
            <w:rStyle w:val="Hyperlink"/>
          </w:rPr>
          <w:fldChar w:fldCharType="separate"/>
        </w:r>
        <w:r w:rsidRPr="00557734">
          <w:rPr>
            <w:rStyle w:val="Hyperlink"/>
          </w:rPr>
          <w:t>3.6</w:t>
        </w:r>
        <w:r>
          <w:rPr>
            <w:rFonts w:asciiTheme="minorHAnsi" w:eastAsiaTheme="minorEastAsia" w:hAnsiTheme="minorHAnsi" w:cstheme="minorBidi"/>
            <w:sz w:val="22"/>
            <w:szCs w:val="22"/>
          </w:rPr>
          <w:tab/>
        </w:r>
        <w:r w:rsidRPr="00557734">
          <w:rPr>
            <w:rStyle w:val="Hyperlink"/>
          </w:rPr>
          <w:t>THIẾT KẾ KHO DỮ LIỆU</w:t>
        </w:r>
        <w:r>
          <w:rPr>
            <w:webHidden/>
          </w:rPr>
          <w:tab/>
        </w:r>
        <w:r>
          <w:rPr>
            <w:webHidden/>
          </w:rPr>
          <w:fldChar w:fldCharType="begin"/>
        </w:r>
        <w:r>
          <w:rPr>
            <w:webHidden/>
          </w:rPr>
          <w:instrText xml:space="preserve"> PAGEREF _Toc92435855 \h </w:instrText>
        </w:r>
        <w:r>
          <w:rPr>
            <w:webHidden/>
          </w:rPr>
        </w:r>
      </w:ins>
      <w:r>
        <w:rPr>
          <w:webHidden/>
        </w:rPr>
        <w:fldChar w:fldCharType="separate"/>
      </w:r>
      <w:ins w:id="292" w:author="lenovo" w:date="2022-01-07T08:16:00Z">
        <w:r>
          <w:rPr>
            <w:webHidden/>
          </w:rPr>
          <w:t>44</w:t>
        </w:r>
        <w:r>
          <w:rPr>
            <w:webHidden/>
          </w:rPr>
          <w:fldChar w:fldCharType="end"/>
        </w:r>
        <w:r w:rsidRPr="00557734">
          <w:rPr>
            <w:rStyle w:val="Hyperlink"/>
          </w:rPr>
          <w:fldChar w:fldCharType="end"/>
        </w:r>
      </w:ins>
    </w:p>
    <w:p w14:paraId="6D1C8603" w14:textId="79594E36" w:rsidR="00AC38C2" w:rsidRDefault="00AC38C2">
      <w:pPr>
        <w:pStyle w:val="TOC3"/>
        <w:rPr>
          <w:ins w:id="293" w:author="lenovo" w:date="2022-01-07T08:16:00Z"/>
          <w:rFonts w:asciiTheme="minorHAnsi" w:eastAsiaTheme="minorEastAsia" w:hAnsiTheme="minorHAnsi" w:cstheme="minorBidi"/>
          <w:noProof/>
          <w:sz w:val="22"/>
          <w:szCs w:val="22"/>
        </w:rPr>
      </w:pPr>
      <w:ins w:id="294"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"_Toc92435860"</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3.6.1</w:t>
        </w:r>
        <w:r>
          <w:rPr>
            <w:rFonts w:asciiTheme="minorHAnsi" w:eastAsiaTheme="minorEastAsia" w:hAnsiTheme="minorHAnsi" w:cstheme="minorBidi"/>
            <w:noProof/>
            <w:sz w:val="22"/>
            <w:szCs w:val="22"/>
          </w:rPr>
          <w:tab/>
        </w:r>
        <w:r w:rsidRPr="00557734">
          <w:rPr>
            <w:rStyle w:val="Hyperlink"/>
            <w:noProof/>
            <w:lang w:val="da-DK"/>
          </w:rPr>
          <w:t>Lược đồ kho dữ liệu</w:t>
        </w:r>
        <w:r>
          <w:rPr>
            <w:noProof/>
            <w:webHidden/>
          </w:rPr>
          <w:tab/>
        </w:r>
        <w:r>
          <w:rPr>
            <w:noProof/>
            <w:webHidden/>
          </w:rPr>
          <w:fldChar w:fldCharType="begin"/>
        </w:r>
        <w:r>
          <w:rPr>
            <w:noProof/>
            <w:webHidden/>
          </w:rPr>
          <w:instrText xml:space="preserve"> PAGEREF _Toc92435860 \h </w:instrText>
        </w:r>
        <w:r>
          <w:rPr>
            <w:noProof/>
            <w:webHidden/>
          </w:rPr>
        </w:r>
      </w:ins>
      <w:r>
        <w:rPr>
          <w:noProof/>
          <w:webHidden/>
        </w:rPr>
        <w:fldChar w:fldCharType="separate"/>
      </w:r>
      <w:ins w:id="295" w:author="lenovo" w:date="2022-01-07T08:16:00Z">
        <w:r>
          <w:rPr>
            <w:noProof/>
            <w:webHidden/>
          </w:rPr>
          <w:t>44</w:t>
        </w:r>
        <w:r>
          <w:rPr>
            <w:noProof/>
            <w:webHidden/>
          </w:rPr>
          <w:fldChar w:fldCharType="end"/>
        </w:r>
        <w:r w:rsidRPr="00557734">
          <w:rPr>
            <w:rStyle w:val="Hyperlink"/>
            <w:noProof/>
          </w:rPr>
          <w:fldChar w:fldCharType="end"/>
        </w:r>
      </w:ins>
    </w:p>
    <w:p w14:paraId="7A4E1334" w14:textId="6B524336" w:rsidR="00AC38C2" w:rsidRDefault="00AC38C2">
      <w:pPr>
        <w:pStyle w:val="TOC3"/>
        <w:rPr>
          <w:ins w:id="296" w:author="lenovo" w:date="2022-01-07T08:16:00Z"/>
          <w:rFonts w:asciiTheme="minorHAnsi" w:eastAsiaTheme="minorEastAsia" w:hAnsiTheme="minorHAnsi" w:cstheme="minorBidi"/>
          <w:noProof/>
          <w:sz w:val="22"/>
          <w:szCs w:val="22"/>
        </w:rPr>
      </w:pPr>
      <w:ins w:id="297" w:author="lenovo" w:date="2022-01-07T08:16:00Z">
        <w:r w:rsidRPr="00557734">
          <w:rPr>
            <w:rStyle w:val="Hyperlink"/>
            <w:noProof/>
          </w:rPr>
          <w:lastRenderedPageBreak/>
          <w:fldChar w:fldCharType="begin"/>
        </w:r>
        <w:r w:rsidRPr="00557734">
          <w:rPr>
            <w:rStyle w:val="Hyperlink"/>
            <w:noProof/>
          </w:rPr>
          <w:instrText xml:space="preserve"> </w:instrText>
        </w:r>
        <w:r>
          <w:rPr>
            <w:noProof/>
          </w:rPr>
          <w:instrText>HYPERLINK \l "_Toc92435861"</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3.6.2</w:t>
        </w:r>
        <w:r>
          <w:rPr>
            <w:rFonts w:asciiTheme="minorHAnsi" w:eastAsiaTheme="minorEastAsia" w:hAnsiTheme="minorHAnsi" w:cstheme="minorBidi"/>
            <w:noProof/>
            <w:sz w:val="22"/>
            <w:szCs w:val="22"/>
          </w:rPr>
          <w:tab/>
        </w:r>
        <w:r w:rsidRPr="00557734">
          <w:rPr>
            <w:rStyle w:val="Hyperlink"/>
            <w:noProof/>
            <w:lang w:val="da-DK"/>
          </w:rPr>
          <w:t>Xây dựng kho dữ liệu</w:t>
        </w:r>
        <w:r>
          <w:rPr>
            <w:noProof/>
            <w:webHidden/>
          </w:rPr>
          <w:tab/>
        </w:r>
        <w:r>
          <w:rPr>
            <w:noProof/>
            <w:webHidden/>
          </w:rPr>
          <w:fldChar w:fldCharType="begin"/>
        </w:r>
        <w:r>
          <w:rPr>
            <w:noProof/>
            <w:webHidden/>
          </w:rPr>
          <w:instrText xml:space="preserve"> PAGEREF _Toc92435861 \h </w:instrText>
        </w:r>
        <w:r>
          <w:rPr>
            <w:noProof/>
            <w:webHidden/>
          </w:rPr>
        </w:r>
      </w:ins>
      <w:r>
        <w:rPr>
          <w:noProof/>
          <w:webHidden/>
        </w:rPr>
        <w:fldChar w:fldCharType="separate"/>
      </w:r>
      <w:ins w:id="298" w:author="lenovo" w:date="2022-01-07T08:16:00Z">
        <w:r>
          <w:rPr>
            <w:noProof/>
            <w:webHidden/>
          </w:rPr>
          <w:t>44</w:t>
        </w:r>
        <w:r>
          <w:rPr>
            <w:noProof/>
            <w:webHidden/>
          </w:rPr>
          <w:fldChar w:fldCharType="end"/>
        </w:r>
        <w:r w:rsidRPr="00557734">
          <w:rPr>
            <w:rStyle w:val="Hyperlink"/>
            <w:noProof/>
          </w:rPr>
          <w:fldChar w:fldCharType="end"/>
        </w:r>
      </w:ins>
    </w:p>
    <w:p w14:paraId="2043A44F" w14:textId="09934FD2" w:rsidR="00AC38C2" w:rsidRDefault="00AC38C2" w:rsidP="00AC38C2">
      <w:pPr>
        <w:pStyle w:val="TOC2"/>
        <w:rPr>
          <w:ins w:id="299" w:author="lenovo" w:date="2022-01-07T08:16:00Z"/>
          <w:rFonts w:asciiTheme="minorHAnsi" w:eastAsiaTheme="minorEastAsia" w:hAnsiTheme="minorHAnsi" w:cstheme="minorBidi"/>
          <w:sz w:val="22"/>
          <w:szCs w:val="22"/>
        </w:rPr>
      </w:pPr>
      <w:ins w:id="300" w:author="lenovo" w:date="2022-01-07T08:16:00Z">
        <w:r w:rsidRPr="00557734">
          <w:rPr>
            <w:rStyle w:val="Hyperlink"/>
          </w:rPr>
          <w:fldChar w:fldCharType="begin"/>
        </w:r>
        <w:r w:rsidRPr="00557734">
          <w:rPr>
            <w:rStyle w:val="Hyperlink"/>
          </w:rPr>
          <w:instrText xml:space="preserve"> </w:instrText>
        </w:r>
        <w:r>
          <w:instrText>HYPERLINK \l "_Toc92435862"</w:instrText>
        </w:r>
        <w:r w:rsidRPr="00557734">
          <w:rPr>
            <w:rStyle w:val="Hyperlink"/>
          </w:rPr>
          <w:instrText xml:space="preserve"> </w:instrText>
        </w:r>
        <w:r w:rsidRPr="00557734">
          <w:rPr>
            <w:rStyle w:val="Hyperlink"/>
          </w:rPr>
        </w:r>
        <w:r w:rsidRPr="00557734">
          <w:rPr>
            <w:rStyle w:val="Hyperlink"/>
          </w:rPr>
          <w:fldChar w:fldCharType="separate"/>
        </w:r>
        <w:r w:rsidRPr="00557734">
          <w:rPr>
            <w:rStyle w:val="Hyperlink"/>
          </w:rPr>
          <w:t>3.7</w:t>
        </w:r>
        <w:r>
          <w:rPr>
            <w:rFonts w:asciiTheme="minorHAnsi" w:eastAsiaTheme="minorEastAsia" w:hAnsiTheme="minorHAnsi" w:cstheme="minorBidi"/>
            <w:sz w:val="22"/>
            <w:szCs w:val="22"/>
          </w:rPr>
          <w:tab/>
        </w:r>
        <w:r w:rsidRPr="00557734">
          <w:rPr>
            <w:rStyle w:val="Hyperlink"/>
          </w:rPr>
          <w:t>NẠP DỮ LIỆU VÀO KHO DỮ LIỆU</w:t>
        </w:r>
        <w:r>
          <w:rPr>
            <w:webHidden/>
          </w:rPr>
          <w:tab/>
        </w:r>
        <w:r>
          <w:rPr>
            <w:webHidden/>
          </w:rPr>
          <w:fldChar w:fldCharType="begin"/>
        </w:r>
        <w:r>
          <w:rPr>
            <w:webHidden/>
          </w:rPr>
          <w:instrText xml:space="preserve"> PAGEREF _Toc92435862 \h </w:instrText>
        </w:r>
        <w:r>
          <w:rPr>
            <w:webHidden/>
          </w:rPr>
        </w:r>
      </w:ins>
      <w:r>
        <w:rPr>
          <w:webHidden/>
        </w:rPr>
        <w:fldChar w:fldCharType="separate"/>
      </w:r>
      <w:ins w:id="301" w:author="lenovo" w:date="2022-01-07T08:16:00Z">
        <w:r>
          <w:rPr>
            <w:webHidden/>
          </w:rPr>
          <w:t>48</w:t>
        </w:r>
        <w:r>
          <w:rPr>
            <w:webHidden/>
          </w:rPr>
          <w:fldChar w:fldCharType="end"/>
        </w:r>
        <w:r w:rsidRPr="00557734">
          <w:rPr>
            <w:rStyle w:val="Hyperlink"/>
          </w:rPr>
          <w:fldChar w:fldCharType="end"/>
        </w:r>
      </w:ins>
    </w:p>
    <w:p w14:paraId="5E032C43" w14:textId="3A1B7F1D" w:rsidR="00AC38C2" w:rsidRDefault="00AC38C2" w:rsidP="00AC38C2">
      <w:pPr>
        <w:pStyle w:val="TOC2"/>
        <w:rPr>
          <w:ins w:id="302" w:author="lenovo" w:date="2022-01-07T08:16:00Z"/>
          <w:rFonts w:asciiTheme="minorHAnsi" w:eastAsiaTheme="minorEastAsia" w:hAnsiTheme="minorHAnsi" w:cstheme="minorBidi"/>
          <w:sz w:val="22"/>
          <w:szCs w:val="22"/>
        </w:rPr>
      </w:pPr>
      <w:ins w:id="303" w:author="lenovo" w:date="2022-01-07T08:16:00Z">
        <w:r w:rsidRPr="00557734">
          <w:rPr>
            <w:rStyle w:val="Hyperlink"/>
          </w:rPr>
          <w:fldChar w:fldCharType="begin"/>
        </w:r>
        <w:r w:rsidRPr="00557734">
          <w:rPr>
            <w:rStyle w:val="Hyperlink"/>
          </w:rPr>
          <w:instrText xml:space="preserve"> </w:instrText>
        </w:r>
        <w:r>
          <w:instrText>HYPERLINK \l "_Toc92435863"</w:instrText>
        </w:r>
        <w:r w:rsidRPr="00557734">
          <w:rPr>
            <w:rStyle w:val="Hyperlink"/>
          </w:rPr>
          <w:instrText xml:space="preserve"> </w:instrText>
        </w:r>
        <w:r w:rsidRPr="00557734">
          <w:rPr>
            <w:rStyle w:val="Hyperlink"/>
          </w:rPr>
        </w:r>
        <w:r w:rsidRPr="00557734">
          <w:rPr>
            <w:rStyle w:val="Hyperlink"/>
          </w:rPr>
          <w:fldChar w:fldCharType="separate"/>
        </w:r>
        <w:r w:rsidRPr="00557734">
          <w:rPr>
            <w:rStyle w:val="Hyperlink"/>
          </w:rPr>
          <w:t>3.8</w:t>
        </w:r>
        <w:r>
          <w:rPr>
            <w:rFonts w:asciiTheme="minorHAnsi" w:eastAsiaTheme="minorEastAsia" w:hAnsiTheme="minorHAnsi" w:cstheme="minorBidi"/>
            <w:sz w:val="22"/>
            <w:szCs w:val="22"/>
          </w:rPr>
          <w:tab/>
        </w:r>
        <w:r w:rsidRPr="00557734">
          <w:rPr>
            <w:rStyle w:val="Hyperlink"/>
          </w:rPr>
          <w:t>PHÂN TÍCH TRỰC TUYẾN (OLAP)</w:t>
        </w:r>
        <w:r>
          <w:rPr>
            <w:webHidden/>
          </w:rPr>
          <w:tab/>
        </w:r>
        <w:r>
          <w:rPr>
            <w:webHidden/>
          </w:rPr>
          <w:fldChar w:fldCharType="begin"/>
        </w:r>
        <w:r>
          <w:rPr>
            <w:webHidden/>
          </w:rPr>
          <w:instrText xml:space="preserve"> PAGEREF _Toc92435863 \h </w:instrText>
        </w:r>
        <w:r>
          <w:rPr>
            <w:webHidden/>
          </w:rPr>
        </w:r>
      </w:ins>
      <w:r>
        <w:rPr>
          <w:webHidden/>
        </w:rPr>
        <w:fldChar w:fldCharType="separate"/>
      </w:r>
      <w:ins w:id="304" w:author="lenovo" w:date="2022-01-07T08:16:00Z">
        <w:r>
          <w:rPr>
            <w:webHidden/>
          </w:rPr>
          <w:t>75</w:t>
        </w:r>
        <w:r>
          <w:rPr>
            <w:webHidden/>
          </w:rPr>
          <w:fldChar w:fldCharType="end"/>
        </w:r>
        <w:r w:rsidRPr="00557734">
          <w:rPr>
            <w:rStyle w:val="Hyperlink"/>
          </w:rPr>
          <w:fldChar w:fldCharType="end"/>
        </w:r>
      </w:ins>
    </w:p>
    <w:p w14:paraId="3AC5DDB5" w14:textId="190CBD42" w:rsidR="00AC38C2" w:rsidRDefault="00AC38C2">
      <w:pPr>
        <w:pStyle w:val="TOC3"/>
        <w:rPr>
          <w:ins w:id="305" w:author="lenovo" w:date="2022-01-07T08:16:00Z"/>
          <w:rFonts w:asciiTheme="minorHAnsi" w:eastAsiaTheme="minorEastAsia" w:hAnsiTheme="minorHAnsi" w:cstheme="minorBidi"/>
          <w:noProof/>
          <w:sz w:val="22"/>
          <w:szCs w:val="22"/>
        </w:rPr>
      </w:pPr>
      <w:ins w:id="306"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"_Toc92435864"</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3.8.1</w:t>
        </w:r>
        <w:r>
          <w:rPr>
            <w:rFonts w:asciiTheme="minorHAnsi" w:eastAsiaTheme="minorEastAsia" w:hAnsiTheme="minorHAnsi" w:cstheme="minorBidi"/>
            <w:noProof/>
            <w:sz w:val="22"/>
            <w:szCs w:val="22"/>
          </w:rPr>
          <w:tab/>
        </w:r>
        <w:r w:rsidRPr="00557734">
          <w:rPr>
            <w:rStyle w:val="Hyperlink"/>
            <w:noProof/>
            <w:lang w:val="da-DK"/>
          </w:rPr>
          <w:t>SSAS (SQL Server Analysis Services)</w:t>
        </w:r>
        <w:r>
          <w:rPr>
            <w:noProof/>
            <w:webHidden/>
          </w:rPr>
          <w:tab/>
        </w:r>
        <w:r>
          <w:rPr>
            <w:noProof/>
            <w:webHidden/>
          </w:rPr>
          <w:fldChar w:fldCharType="begin"/>
        </w:r>
        <w:r>
          <w:rPr>
            <w:noProof/>
            <w:webHidden/>
          </w:rPr>
          <w:instrText xml:space="preserve"> PAGEREF _Toc92435864 \h </w:instrText>
        </w:r>
        <w:r>
          <w:rPr>
            <w:noProof/>
            <w:webHidden/>
          </w:rPr>
        </w:r>
      </w:ins>
      <w:r>
        <w:rPr>
          <w:noProof/>
          <w:webHidden/>
        </w:rPr>
        <w:fldChar w:fldCharType="separate"/>
      </w:r>
      <w:ins w:id="307" w:author="lenovo" w:date="2022-01-07T08:16:00Z">
        <w:r>
          <w:rPr>
            <w:noProof/>
            <w:webHidden/>
          </w:rPr>
          <w:t>75</w:t>
        </w:r>
        <w:r>
          <w:rPr>
            <w:noProof/>
            <w:webHidden/>
          </w:rPr>
          <w:fldChar w:fldCharType="end"/>
        </w:r>
        <w:r w:rsidRPr="00557734">
          <w:rPr>
            <w:rStyle w:val="Hyperlink"/>
            <w:noProof/>
          </w:rPr>
          <w:fldChar w:fldCharType="end"/>
        </w:r>
      </w:ins>
    </w:p>
    <w:p w14:paraId="53D73AA6" w14:textId="29E9D38C" w:rsidR="00AC38C2" w:rsidRDefault="00AC38C2">
      <w:pPr>
        <w:pStyle w:val="TOC3"/>
        <w:rPr>
          <w:ins w:id="308" w:author="lenovo" w:date="2022-01-07T08:16:00Z"/>
          <w:rFonts w:asciiTheme="minorHAnsi" w:eastAsiaTheme="minorEastAsia" w:hAnsiTheme="minorHAnsi" w:cstheme="minorBidi"/>
          <w:noProof/>
          <w:sz w:val="22"/>
          <w:szCs w:val="22"/>
        </w:rPr>
      </w:pPr>
      <w:ins w:id="309"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"_Toc92435865"</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3.8.2</w:t>
        </w:r>
        <w:r>
          <w:rPr>
            <w:rFonts w:asciiTheme="minorHAnsi" w:eastAsiaTheme="minorEastAsia" w:hAnsiTheme="minorHAnsi" w:cstheme="minorBidi"/>
            <w:noProof/>
            <w:sz w:val="22"/>
            <w:szCs w:val="22"/>
          </w:rPr>
          <w:tab/>
        </w:r>
        <w:r w:rsidRPr="00557734">
          <w:rPr>
            <w:rStyle w:val="Hyperlink"/>
            <w:noProof/>
            <w:lang w:val="da-DK"/>
          </w:rPr>
          <w:t>Data Mining</w:t>
        </w:r>
        <w:r>
          <w:rPr>
            <w:noProof/>
            <w:webHidden/>
          </w:rPr>
          <w:tab/>
        </w:r>
        <w:r>
          <w:rPr>
            <w:noProof/>
            <w:webHidden/>
          </w:rPr>
          <w:fldChar w:fldCharType="begin"/>
        </w:r>
        <w:r>
          <w:rPr>
            <w:noProof/>
            <w:webHidden/>
          </w:rPr>
          <w:instrText xml:space="preserve"> PAGEREF _Toc92435865 \h </w:instrText>
        </w:r>
        <w:r>
          <w:rPr>
            <w:noProof/>
            <w:webHidden/>
          </w:rPr>
        </w:r>
      </w:ins>
      <w:r>
        <w:rPr>
          <w:noProof/>
          <w:webHidden/>
        </w:rPr>
        <w:fldChar w:fldCharType="separate"/>
      </w:r>
      <w:ins w:id="310" w:author="lenovo" w:date="2022-01-07T08:16:00Z">
        <w:r>
          <w:rPr>
            <w:noProof/>
            <w:webHidden/>
          </w:rPr>
          <w:t>84</w:t>
        </w:r>
        <w:r>
          <w:rPr>
            <w:noProof/>
            <w:webHidden/>
          </w:rPr>
          <w:fldChar w:fldCharType="end"/>
        </w:r>
        <w:r w:rsidRPr="00557734">
          <w:rPr>
            <w:rStyle w:val="Hyperlink"/>
            <w:noProof/>
          </w:rPr>
          <w:fldChar w:fldCharType="end"/>
        </w:r>
      </w:ins>
    </w:p>
    <w:p w14:paraId="02F1E09A" w14:textId="468B1B10" w:rsidR="00AC38C2" w:rsidRDefault="00AC38C2">
      <w:pPr>
        <w:pStyle w:val="TOC3"/>
        <w:rPr>
          <w:ins w:id="311" w:author="lenovo" w:date="2022-01-07T08:16:00Z"/>
          <w:rFonts w:asciiTheme="minorHAnsi" w:eastAsiaTheme="minorEastAsia" w:hAnsiTheme="minorHAnsi" w:cstheme="minorBidi"/>
          <w:noProof/>
          <w:sz w:val="22"/>
          <w:szCs w:val="22"/>
        </w:rPr>
      </w:pPr>
      <w:ins w:id="312"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"_Toc92435866"</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3.8.3 Ngôn ngữ truy vấn MDX</w:t>
        </w:r>
        <w:r>
          <w:rPr>
            <w:noProof/>
            <w:webHidden/>
          </w:rPr>
          <w:tab/>
        </w:r>
        <w:r>
          <w:rPr>
            <w:noProof/>
            <w:webHidden/>
          </w:rPr>
          <w:fldChar w:fldCharType="begin"/>
        </w:r>
        <w:r>
          <w:rPr>
            <w:noProof/>
            <w:webHidden/>
          </w:rPr>
          <w:instrText xml:space="preserve"> PAGEREF _Toc92435866 \h </w:instrText>
        </w:r>
        <w:r>
          <w:rPr>
            <w:noProof/>
            <w:webHidden/>
          </w:rPr>
        </w:r>
      </w:ins>
      <w:r>
        <w:rPr>
          <w:noProof/>
          <w:webHidden/>
        </w:rPr>
        <w:fldChar w:fldCharType="separate"/>
      </w:r>
      <w:ins w:id="313" w:author="lenovo" w:date="2022-01-07T08:16:00Z">
        <w:r>
          <w:rPr>
            <w:noProof/>
            <w:webHidden/>
          </w:rPr>
          <w:t>89</w:t>
        </w:r>
        <w:r>
          <w:rPr>
            <w:noProof/>
            <w:webHidden/>
          </w:rPr>
          <w:fldChar w:fldCharType="end"/>
        </w:r>
        <w:r w:rsidRPr="00557734">
          <w:rPr>
            <w:rStyle w:val="Hyperlink"/>
            <w:noProof/>
          </w:rPr>
          <w:fldChar w:fldCharType="end"/>
        </w:r>
      </w:ins>
    </w:p>
    <w:p w14:paraId="144235CF" w14:textId="7CBEF073" w:rsidR="00AC38C2" w:rsidRDefault="00AC38C2">
      <w:pPr>
        <w:pStyle w:val="TOC3"/>
        <w:rPr>
          <w:ins w:id="314" w:author="lenovo" w:date="2022-01-07T08:16:00Z"/>
          <w:rFonts w:asciiTheme="minorHAnsi" w:eastAsiaTheme="minorEastAsia" w:hAnsiTheme="minorHAnsi" w:cstheme="minorBidi"/>
          <w:noProof/>
          <w:sz w:val="22"/>
          <w:szCs w:val="22"/>
        </w:rPr>
      </w:pPr>
      <w:ins w:id="315"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"_Toc92435867"</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rPr>
          <w:t>3.8.4 Business Intelligence (BI)</w:t>
        </w:r>
        <w:r>
          <w:rPr>
            <w:noProof/>
            <w:webHidden/>
          </w:rPr>
          <w:tab/>
        </w:r>
        <w:r>
          <w:rPr>
            <w:noProof/>
            <w:webHidden/>
          </w:rPr>
          <w:fldChar w:fldCharType="begin"/>
        </w:r>
        <w:r>
          <w:rPr>
            <w:noProof/>
            <w:webHidden/>
          </w:rPr>
          <w:instrText xml:space="preserve"> PAGEREF _Toc92435867 \h </w:instrText>
        </w:r>
        <w:r>
          <w:rPr>
            <w:noProof/>
            <w:webHidden/>
          </w:rPr>
        </w:r>
      </w:ins>
      <w:r>
        <w:rPr>
          <w:noProof/>
          <w:webHidden/>
        </w:rPr>
        <w:fldChar w:fldCharType="separate"/>
      </w:r>
      <w:ins w:id="316" w:author="lenovo" w:date="2022-01-07T08:16:00Z">
        <w:r>
          <w:rPr>
            <w:noProof/>
            <w:webHidden/>
          </w:rPr>
          <w:t>93</w:t>
        </w:r>
        <w:r>
          <w:rPr>
            <w:noProof/>
            <w:webHidden/>
          </w:rPr>
          <w:fldChar w:fldCharType="end"/>
        </w:r>
        <w:r w:rsidRPr="00557734">
          <w:rPr>
            <w:rStyle w:val="Hyperlink"/>
            <w:noProof/>
          </w:rPr>
          <w:fldChar w:fldCharType="end"/>
        </w:r>
      </w:ins>
    </w:p>
    <w:p w14:paraId="4B171314" w14:textId="6B514B38" w:rsidR="00AC38C2" w:rsidRDefault="00AC38C2" w:rsidP="00AC38C2">
      <w:pPr>
        <w:pStyle w:val="TOC2"/>
        <w:rPr>
          <w:ins w:id="317" w:author="lenovo" w:date="2022-01-07T08:16:00Z"/>
          <w:rFonts w:asciiTheme="minorHAnsi" w:eastAsiaTheme="minorEastAsia" w:hAnsiTheme="minorHAnsi" w:cstheme="minorBidi"/>
          <w:sz w:val="22"/>
          <w:szCs w:val="22"/>
        </w:rPr>
      </w:pPr>
      <w:ins w:id="318" w:author="lenovo" w:date="2022-01-07T08:16:00Z">
        <w:r w:rsidRPr="00557734">
          <w:rPr>
            <w:rStyle w:val="Hyperlink"/>
          </w:rPr>
          <w:fldChar w:fldCharType="begin"/>
        </w:r>
        <w:r w:rsidRPr="00557734">
          <w:rPr>
            <w:rStyle w:val="Hyperlink"/>
          </w:rPr>
          <w:instrText xml:space="preserve"> </w:instrText>
        </w:r>
        <w:r>
          <w:instrText>HYPERLINK \l "_Toc92435868"</w:instrText>
        </w:r>
        <w:r w:rsidRPr="00557734">
          <w:rPr>
            <w:rStyle w:val="Hyperlink"/>
          </w:rPr>
          <w:instrText xml:space="preserve"> </w:instrText>
        </w:r>
        <w:r w:rsidRPr="00557734">
          <w:rPr>
            <w:rStyle w:val="Hyperlink"/>
          </w:rPr>
        </w:r>
        <w:r w:rsidRPr="00557734">
          <w:rPr>
            <w:rStyle w:val="Hyperlink"/>
          </w:rPr>
          <w:fldChar w:fldCharType="separate"/>
        </w:r>
        <w:r w:rsidRPr="00557734">
          <w:rPr>
            <w:rStyle w:val="Hyperlink"/>
            <w:kern w:val="32"/>
          </w:rPr>
          <w:t>3.9</w:t>
        </w:r>
        <w:r>
          <w:rPr>
            <w:rFonts w:asciiTheme="minorHAnsi" w:eastAsiaTheme="minorEastAsia" w:hAnsiTheme="minorHAnsi" w:cstheme="minorBidi"/>
            <w:sz w:val="22"/>
            <w:szCs w:val="22"/>
          </w:rPr>
          <w:tab/>
        </w:r>
        <w:r w:rsidRPr="00557734">
          <w:rPr>
            <w:rStyle w:val="Hyperlink"/>
          </w:rPr>
          <w:t>KẾT CHƯƠNG</w:t>
        </w:r>
        <w:r>
          <w:rPr>
            <w:webHidden/>
          </w:rPr>
          <w:tab/>
        </w:r>
        <w:r>
          <w:rPr>
            <w:webHidden/>
          </w:rPr>
          <w:fldChar w:fldCharType="begin"/>
        </w:r>
        <w:r>
          <w:rPr>
            <w:webHidden/>
          </w:rPr>
          <w:instrText xml:space="preserve"> PAGEREF _Toc92435868 \h </w:instrText>
        </w:r>
        <w:r>
          <w:rPr>
            <w:webHidden/>
          </w:rPr>
        </w:r>
      </w:ins>
      <w:r>
        <w:rPr>
          <w:webHidden/>
        </w:rPr>
        <w:fldChar w:fldCharType="separate"/>
      </w:r>
      <w:ins w:id="319" w:author="lenovo" w:date="2022-01-07T08:16:00Z">
        <w:r>
          <w:rPr>
            <w:webHidden/>
          </w:rPr>
          <w:t>95</w:t>
        </w:r>
        <w:r>
          <w:rPr>
            <w:webHidden/>
          </w:rPr>
          <w:fldChar w:fldCharType="end"/>
        </w:r>
        <w:r w:rsidRPr="00557734">
          <w:rPr>
            <w:rStyle w:val="Hyperlink"/>
          </w:rPr>
          <w:fldChar w:fldCharType="end"/>
        </w:r>
      </w:ins>
    </w:p>
    <w:p w14:paraId="4F43BEAE" w14:textId="68AE9F19" w:rsidR="00AC38C2" w:rsidRDefault="00AC38C2">
      <w:pPr>
        <w:pStyle w:val="TOC1"/>
        <w:rPr>
          <w:ins w:id="320" w:author="lenovo" w:date="2022-01-07T08:16:00Z"/>
          <w:rFonts w:asciiTheme="minorHAnsi" w:eastAsiaTheme="minorEastAsia" w:hAnsiTheme="minorHAnsi" w:cstheme="minorBidi"/>
          <w:b w:val="0"/>
          <w:sz w:val="22"/>
          <w:szCs w:val="22"/>
          <w:lang w:val="en-US"/>
        </w:rPr>
      </w:pPr>
      <w:ins w:id="321" w:author="lenovo" w:date="2022-01-07T08:16:00Z">
        <w:r w:rsidRPr="00557734">
          <w:rPr>
            <w:rStyle w:val="Hyperlink"/>
          </w:rPr>
          <w:fldChar w:fldCharType="begin"/>
        </w:r>
        <w:r w:rsidRPr="00557734">
          <w:rPr>
            <w:rStyle w:val="Hyperlink"/>
          </w:rPr>
          <w:instrText xml:space="preserve"> </w:instrText>
        </w:r>
        <w:r>
          <w:instrText>HYPERLINK \l "_Toc92435869"</w:instrText>
        </w:r>
        <w:r w:rsidRPr="00557734">
          <w:rPr>
            <w:rStyle w:val="Hyperlink"/>
          </w:rPr>
          <w:instrText xml:space="preserve"> </w:instrText>
        </w:r>
        <w:r w:rsidRPr="00557734">
          <w:rPr>
            <w:rStyle w:val="Hyperlink"/>
          </w:rPr>
        </w:r>
        <w:r w:rsidRPr="00557734">
          <w:rPr>
            <w:rStyle w:val="Hyperlink"/>
          </w:rPr>
          <w:fldChar w:fldCharType="separate"/>
        </w:r>
        <w:r w:rsidRPr="00557734">
          <w:rPr>
            <w:rStyle w:val="Hyperlink"/>
          </w:rPr>
          <w:t>CHƯƠNG 4. CÀI ĐẶT</w:t>
        </w:r>
        <w:r>
          <w:rPr>
            <w:webHidden/>
          </w:rPr>
          <w:tab/>
        </w:r>
        <w:r>
          <w:rPr>
            <w:webHidden/>
          </w:rPr>
          <w:fldChar w:fldCharType="begin"/>
        </w:r>
        <w:r>
          <w:rPr>
            <w:webHidden/>
          </w:rPr>
          <w:instrText xml:space="preserve"> PAGEREF _Toc92435869 \h </w:instrText>
        </w:r>
        <w:r>
          <w:rPr>
            <w:webHidden/>
          </w:rPr>
        </w:r>
      </w:ins>
      <w:r>
        <w:rPr>
          <w:webHidden/>
        </w:rPr>
        <w:fldChar w:fldCharType="separate"/>
      </w:r>
      <w:ins w:id="322" w:author="lenovo" w:date="2022-01-07T08:16:00Z">
        <w:r>
          <w:rPr>
            <w:webHidden/>
          </w:rPr>
          <w:t>96</w:t>
        </w:r>
        <w:r>
          <w:rPr>
            <w:webHidden/>
          </w:rPr>
          <w:fldChar w:fldCharType="end"/>
        </w:r>
        <w:r w:rsidRPr="00557734">
          <w:rPr>
            <w:rStyle w:val="Hyperlink"/>
          </w:rPr>
          <w:fldChar w:fldCharType="end"/>
        </w:r>
      </w:ins>
    </w:p>
    <w:p w14:paraId="74F6FFEF" w14:textId="74EFDA70" w:rsidR="00AC38C2" w:rsidRDefault="00AC38C2" w:rsidP="00AC38C2">
      <w:pPr>
        <w:pStyle w:val="TOC2"/>
        <w:rPr>
          <w:ins w:id="323" w:author="lenovo" w:date="2022-01-07T08:16:00Z"/>
          <w:rFonts w:asciiTheme="minorHAnsi" w:eastAsiaTheme="minorEastAsia" w:hAnsiTheme="minorHAnsi" w:cstheme="minorBidi"/>
          <w:sz w:val="22"/>
          <w:szCs w:val="22"/>
        </w:rPr>
      </w:pPr>
      <w:ins w:id="324" w:author="lenovo" w:date="2022-01-07T08:16:00Z">
        <w:r w:rsidRPr="00557734">
          <w:rPr>
            <w:rStyle w:val="Hyperlink"/>
          </w:rPr>
          <w:fldChar w:fldCharType="begin"/>
        </w:r>
        <w:r w:rsidRPr="00557734">
          <w:rPr>
            <w:rStyle w:val="Hyperlink"/>
          </w:rPr>
          <w:instrText xml:space="preserve"> </w:instrText>
        </w:r>
        <w:r>
          <w:instrText>HYPERLINK \l "_Toc92435870"</w:instrText>
        </w:r>
        <w:r w:rsidRPr="00557734">
          <w:rPr>
            <w:rStyle w:val="Hyperlink"/>
          </w:rPr>
          <w:instrText xml:space="preserve"> </w:instrText>
        </w:r>
        <w:r w:rsidRPr="00557734">
          <w:rPr>
            <w:rStyle w:val="Hyperlink"/>
          </w:rPr>
        </w:r>
        <w:r w:rsidRPr="00557734">
          <w:rPr>
            <w:rStyle w:val="Hyperlink"/>
          </w:rPr>
          <w:fldChar w:fldCharType="separate"/>
        </w:r>
        <w:r w:rsidRPr="00557734">
          <w:rPr>
            <w:rStyle w:val="Hyperlink"/>
          </w:rPr>
          <w:t>4.1</w:t>
        </w:r>
        <w:r>
          <w:rPr>
            <w:rFonts w:asciiTheme="minorHAnsi" w:eastAsiaTheme="minorEastAsia" w:hAnsiTheme="minorHAnsi" w:cstheme="minorBidi"/>
            <w:sz w:val="22"/>
            <w:szCs w:val="22"/>
          </w:rPr>
          <w:tab/>
        </w:r>
        <w:r w:rsidRPr="00557734">
          <w:rPr>
            <w:rStyle w:val="Hyperlink"/>
          </w:rPr>
          <w:t>GIAO DIỆN ĐĂNG NHẬP KHO DỮ LIỆU</w:t>
        </w:r>
        <w:r>
          <w:rPr>
            <w:webHidden/>
          </w:rPr>
          <w:tab/>
        </w:r>
        <w:r>
          <w:rPr>
            <w:webHidden/>
          </w:rPr>
          <w:fldChar w:fldCharType="begin"/>
        </w:r>
        <w:r>
          <w:rPr>
            <w:webHidden/>
          </w:rPr>
          <w:instrText xml:space="preserve"> PAGEREF _Toc92435870 \h </w:instrText>
        </w:r>
        <w:r>
          <w:rPr>
            <w:webHidden/>
          </w:rPr>
        </w:r>
      </w:ins>
      <w:r>
        <w:rPr>
          <w:webHidden/>
        </w:rPr>
        <w:fldChar w:fldCharType="separate"/>
      </w:r>
      <w:ins w:id="325" w:author="lenovo" w:date="2022-01-07T08:16:00Z">
        <w:r>
          <w:rPr>
            <w:webHidden/>
          </w:rPr>
          <w:t>96</w:t>
        </w:r>
        <w:r>
          <w:rPr>
            <w:webHidden/>
          </w:rPr>
          <w:fldChar w:fldCharType="end"/>
        </w:r>
        <w:r w:rsidRPr="00557734">
          <w:rPr>
            <w:rStyle w:val="Hyperlink"/>
          </w:rPr>
          <w:fldChar w:fldCharType="end"/>
        </w:r>
      </w:ins>
    </w:p>
    <w:p w14:paraId="42C57527" w14:textId="094BBF65" w:rsidR="00AC38C2" w:rsidRDefault="00AC38C2" w:rsidP="00AC38C2">
      <w:pPr>
        <w:pStyle w:val="TOC2"/>
        <w:rPr>
          <w:ins w:id="326" w:author="lenovo" w:date="2022-01-07T08:16:00Z"/>
          <w:rFonts w:asciiTheme="minorHAnsi" w:eastAsiaTheme="minorEastAsia" w:hAnsiTheme="minorHAnsi" w:cstheme="minorBidi"/>
          <w:sz w:val="22"/>
          <w:szCs w:val="22"/>
        </w:rPr>
      </w:pPr>
      <w:ins w:id="327" w:author="lenovo" w:date="2022-01-07T08:16:00Z">
        <w:r w:rsidRPr="00557734">
          <w:rPr>
            <w:rStyle w:val="Hyperlink"/>
          </w:rPr>
          <w:fldChar w:fldCharType="begin"/>
        </w:r>
        <w:r w:rsidRPr="00557734">
          <w:rPr>
            <w:rStyle w:val="Hyperlink"/>
          </w:rPr>
          <w:instrText xml:space="preserve"> </w:instrText>
        </w:r>
        <w:r>
          <w:instrText>HYPERLINK \l "_Toc92435871"</w:instrText>
        </w:r>
        <w:r w:rsidRPr="00557734">
          <w:rPr>
            <w:rStyle w:val="Hyperlink"/>
          </w:rPr>
          <w:instrText xml:space="preserve"> </w:instrText>
        </w:r>
        <w:r w:rsidRPr="00557734">
          <w:rPr>
            <w:rStyle w:val="Hyperlink"/>
          </w:rPr>
        </w:r>
        <w:r w:rsidRPr="00557734">
          <w:rPr>
            <w:rStyle w:val="Hyperlink"/>
          </w:rPr>
          <w:fldChar w:fldCharType="separate"/>
        </w:r>
        <w:r w:rsidRPr="00557734">
          <w:rPr>
            <w:rStyle w:val="Hyperlink"/>
          </w:rPr>
          <w:t>4.2</w:t>
        </w:r>
        <w:r>
          <w:rPr>
            <w:rFonts w:asciiTheme="minorHAnsi" w:eastAsiaTheme="minorEastAsia" w:hAnsiTheme="minorHAnsi" w:cstheme="minorBidi"/>
            <w:sz w:val="22"/>
            <w:szCs w:val="22"/>
          </w:rPr>
          <w:tab/>
        </w:r>
        <w:r w:rsidRPr="00557734">
          <w:rPr>
            <w:rStyle w:val="Hyperlink"/>
          </w:rPr>
          <w:t>GIAO DIỆN HỆ THỐNG KHO DỮ LIỆU</w:t>
        </w:r>
        <w:r>
          <w:rPr>
            <w:webHidden/>
          </w:rPr>
          <w:tab/>
        </w:r>
        <w:r>
          <w:rPr>
            <w:webHidden/>
          </w:rPr>
          <w:fldChar w:fldCharType="begin"/>
        </w:r>
        <w:r>
          <w:rPr>
            <w:webHidden/>
          </w:rPr>
          <w:instrText xml:space="preserve"> PAGEREF _Toc92435871 \h </w:instrText>
        </w:r>
        <w:r>
          <w:rPr>
            <w:webHidden/>
          </w:rPr>
        </w:r>
      </w:ins>
      <w:r>
        <w:rPr>
          <w:webHidden/>
        </w:rPr>
        <w:fldChar w:fldCharType="separate"/>
      </w:r>
      <w:ins w:id="328" w:author="lenovo" w:date="2022-01-07T08:16:00Z">
        <w:r>
          <w:rPr>
            <w:webHidden/>
          </w:rPr>
          <w:t>97</w:t>
        </w:r>
        <w:r>
          <w:rPr>
            <w:webHidden/>
          </w:rPr>
          <w:fldChar w:fldCharType="end"/>
        </w:r>
        <w:r w:rsidRPr="00557734">
          <w:rPr>
            <w:rStyle w:val="Hyperlink"/>
          </w:rPr>
          <w:fldChar w:fldCharType="end"/>
        </w:r>
      </w:ins>
    </w:p>
    <w:p w14:paraId="2C2C206D" w14:textId="753FC5EE" w:rsidR="00AC38C2" w:rsidRDefault="00AC38C2">
      <w:pPr>
        <w:pStyle w:val="TOC3"/>
        <w:rPr>
          <w:ins w:id="329" w:author="lenovo" w:date="2022-01-07T08:16:00Z"/>
          <w:rFonts w:asciiTheme="minorHAnsi" w:eastAsiaTheme="minorEastAsia" w:hAnsiTheme="minorHAnsi" w:cstheme="minorBidi"/>
          <w:noProof/>
          <w:sz w:val="22"/>
          <w:szCs w:val="22"/>
        </w:rPr>
      </w:pPr>
      <w:ins w:id="330"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"_Toc92435872"</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4.2.1</w:t>
        </w:r>
        <w:r>
          <w:rPr>
            <w:rFonts w:asciiTheme="minorHAnsi" w:eastAsiaTheme="minorEastAsia" w:hAnsiTheme="minorHAnsi" w:cstheme="minorBidi"/>
            <w:noProof/>
            <w:sz w:val="22"/>
            <w:szCs w:val="22"/>
          </w:rPr>
          <w:tab/>
        </w:r>
        <w:r w:rsidRPr="00557734">
          <w:rPr>
            <w:rStyle w:val="Hyperlink"/>
            <w:noProof/>
            <w:lang w:val="da-DK"/>
          </w:rPr>
          <w:t>Giao diện Sao lưu và phục hồi</w:t>
        </w:r>
        <w:r>
          <w:rPr>
            <w:noProof/>
            <w:webHidden/>
          </w:rPr>
          <w:tab/>
        </w:r>
        <w:r>
          <w:rPr>
            <w:noProof/>
            <w:webHidden/>
          </w:rPr>
          <w:fldChar w:fldCharType="begin"/>
        </w:r>
        <w:r>
          <w:rPr>
            <w:noProof/>
            <w:webHidden/>
          </w:rPr>
          <w:instrText xml:space="preserve"> PAGEREF _Toc92435872 \h </w:instrText>
        </w:r>
        <w:r>
          <w:rPr>
            <w:noProof/>
            <w:webHidden/>
          </w:rPr>
        </w:r>
      </w:ins>
      <w:r>
        <w:rPr>
          <w:noProof/>
          <w:webHidden/>
        </w:rPr>
        <w:fldChar w:fldCharType="separate"/>
      </w:r>
      <w:ins w:id="331" w:author="lenovo" w:date="2022-01-07T08:16:00Z">
        <w:r>
          <w:rPr>
            <w:noProof/>
            <w:webHidden/>
          </w:rPr>
          <w:t>98</w:t>
        </w:r>
        <w:r>
          <w:rPr>
            <w:noProof/>
            <w:webHidden/>
          </w:rPr>
          <w:fldChar w:fldCharType="end"/>
        </w:r>
        <w:r w:rsidRPr="00557734">
          <w:rPr>
            <w:rStyle w:val="Hyperlink"/>
            <w:noProof/>
          </w:rPr>
          <w:fldChar w:fldCharType="end"/>
        </w:r>
      </w:ins>
    </w:p>
    <w:p w14:paraId="33E4C579" w14:textId="38D6D65E" w:rsidR="00AC38C2" w:rsidRDefault="00AC38C2">
      <w:pPr>
        <w:pStyle w:val="TOC3"/>
        <w:rPr>
          <w:ins w:id="332" w:author="lenovo" w:date="2022-01-07T08:16:00Z"/>
          <w:rFonts w:asciiTheme="minorHAnsi" w:eastAsiaTheme="minorEastAsia" w:hAnsiTheme="minorHAnsi" w:cstheme="minorBidi"/>
          <w:noProof/>
          <w:sz w:val="22"/>
          <w:szCs w:val="22"/>
        </w:rPr>
      </w:pPr>
      <w:ins w:id="333"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"_Toc92435873"</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4.2.2</w:t>
        </w:r>
        <w:r>
          <w:rPr>
            <w:rFonts w:asciiTheme="minorHAnsi" w:eastAsiaTheme="minorEastAsia" w:hAnsiTheme="minorHAnsi" w:cstheme="minorBidi"/>
            <w:noProof/>
            <w:sz w:val="22"/>
            <w:szCs w:val="22"/>
          </w:rPr>
          <w:tab/>
        </w:r>
        <w:r w:rsidRPr="00557734">
          <w:rPr>
            <w:rStyle w:val="Hyperlink"/>
            <w:noProof/>
            <w:lang w:val="da-DK"/>
          </w:rPr>
          <w:t>Giao diện nạp từ Excel</w:t>
        </w:r>
        <w:r>
          <w:rPr>
            <w:noProof/>
            <w:webHidden/>
          </w:rPr>
          <w:tab/>
        </w:r>
        <w:r>
          <w:rPr>
            <w:noProof/>
            <w:webHidden/>
          </w:rPr>
          <w:fldChar w:fldCharType="begin"/>
        </w:r>
        <w:r>
          <w:rPr>
            <w:noProof/>
            <w:webHidden/>
          </w:rPr>
          <w:instrText xml:space="preserve"> PAGEREF _Toc92435873 \h </w:instrText>
        </w:r>
        <w:r>
          <w:rPr>
            <w:noProof/>
            <w:webHidden/>
          </w:rPr>
        </w:r>
      </w:ins>
      <w:r>
        <w:rPr>
          <w:noProof/>
          <w:webHidden/>
        </w:rPr>
        <w:fldChar w:fldCharType="separate"/>
      </w:r>
      <w:ins w:id="334" w:author="lenovo" w:date="2022-01-07T08:16:00Z">
        <w:r>
          <w:rPr>
            <w:noProof/>
            <w:webHidden/>
          </w:rPr>
          <w:t>101</w:t>
        </w:r>
        <w:r>
          <w:rPr>
            <w:noProof/>
            <w:webHidden/>
          </w:rPr>
          <w:fldChar w:fldCharType="end"/>
        </w:r>
        <w:r w:rsidRPr="00557734">
          <w:rPr>
            <w:rStyle w:val="Hyperlink"/>
            <w:noProof/>
          </w:rPr>
          <w:fldChar w:fldCharType="end"/>
        </w:r>
      </w:ins>
    </w:p>
    <w:p w14:paraId="6A787E8F" w14:textId="443FBF4D" w:rsidR="00AC38C2" w:rsidRDefault="00AC38C2">
      <w:pPr>
        <w:pStyle w:val="TOC3"/>
        <w:rPr>
          <w:ins w:id="335" w:author="lenovo" w:date="2022-01-07T08:16:00Z"/>
          <w:rFonts w:asciiTheme="minorHAnsi" w:eastAsiaTheme="minorEastAsia" w:hAnsiTheme="minorHAnsi" w:cstheme="minorBidi"/>
          <w:noProof/>
          <w:sz w:val="22"/>
          <w:szCs w:val="22"/>
        </w:rPr>
      </w:pPr>
      <w:ins w:id="336"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"_Toc92435874"</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4.2.3</w:t>
        </w:r>
        <w:r>
          <w:rPr>
            <w:rFonts w:asciiTheme="minorHAnsi" w:eastAsiaTheme="minorEastAsia" w:hAnsiTheme="minorHAnsi" w:cstheme="minorBidi"/>
            <w:noProof/>
            <w:sz w:val="22"/>
            <w:szCs w:val="22"/>
          </w:rPr>
          <w:tab/>
        </w:r>
        <w:r w:rsidRPr="00557734">
          <w:rPr>
            <w:rStyle w:val="Hyperlink"/>
            <w:noProof/>
            <w:lang w:val="da-DK"/>
          </w:rPr>
          <w:t>Giao diện nạp từ hệ thống</w:t>
        </w:r>
        <w:r>
          <w:rPr>
            <w:noProof/>
            <w:webHidden/>
          </w:rPr>
          <w:tab/>
        </w:r>
        <w:r>
          <w:rPr>
            <w:noProof/>
            <w:webHidden/>
          </w:rPr>
          <w:fldChar w:fldCharType="begin"/>
        </w:r>
        <w:r>
          <w:rPr>
            <w:noProof/>
            <w:webHidden/>
          </w:rPr>
          <w:instrText xml:space="preserve"> PAGEREF _Toc92435874 \h </w:instrText>
        </w:r>
        <w:r>
          <w:rPr>
            <w:noProof/>
            <w:webHidden/>
          </w:rPr>
        </w:r>
      </w:ins>
      <w:r>
        <w:rPr>
          <w:noProof/>
          <w:webHidden/>
        </w:rPr>
        <w:fldChar w:fldCharType="separate"/>
      </w:r>
      <w:ins w:id="337" w:author="lenovo" w:date="2022-01-07T08:16:00Z">
        <w:r>
          <w:rPr>
            <w:noProof/>
            <w:webHidden/>
          </w:rPr>
          <w:t>104</w:t>
        </w:r>
        <w:r>
          <w:rPr>
            <w:noProof/>
            <w:webHidden/>
          </w:rPr>
          <w:fldChar w:fldCharType="end"/>
        </w:r>
        <w:r w:rsidRPr="00557734">
          <w:rPr>
            <w:rStyle w:val="Hyperlink"/>
            <w:noProof/>
          </w:rPr>
          <w:fldChar w:fldCharType="end"/>
        </w:r>
      </w:ins>
    </w:p>
    <w:p w14:paraId="2B9C185B" w14:textId="7C45DCD7" w:rsidR="00AC38C2" w:rsidRDefault="00AC38C2">
      <w:pPr>
        <w:pStyle w:val="TOC3"/>
        <w:rPr>
          <w:ins w:id="338" w:author="lenovo" w:date="2022-01-07T08:16:00Z"/>
          <w:rFonts w:asciiTheme="minorHAnsi" w:eastAsiaTheme="minorEastAsia" w:hAnsiTheme="minorHAnsi" w:cstheme="minorBidi"/>
          <w:noProof/>
          <w:sz w:val="22"/>
          <w:szCs w:val="22"/>
        </w:rPr>
      </w:pPr>
      <w:ins w:id="339"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"_Toc92435875"</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4.2.4</w:t>
        </w:r>
        <w:r>
          <w:rPr>
            <w:rFonts w:asciiTheme="minorHAnsi" w:eastAsiaTheme="minorEastAsia" w:hAnsiTheme="minorHAnsi" w:cstheme="minorBidi"/>
            <w:noProof/>
            <w:sz w:val="22"/>
            <w:szCs w:val="22"/>
          </w:rPr>
          <w:tab/>
        </w:r>
        <w:r w:rsidRPr="00557734">
          <w:rPr>
            <w:rStyle w:val="Hyperlink"/>
            <w:noProof/>
            <w:lang w:val="da-DK"/>
          </w:rPr>
          <w:t>Giao diện nạp từ Access</w:t>
        </w:r>
        <w:r>
          <w:rPr>
            <w:noProof/>
            <w:webHidden/>
          </w:rPr>
          <w:tab/>
        </w:r>
        <w:r>
          <w:rPr>
            <w:noProof/>
            <w:webHidden/>
          </w:rPr>
          <w:fldChar w:fldCharType="begin"/>
        </w:r>
        <w:r>
          <w:rPr>
            <w:noProof/>
            <w:webHidden/>
          </w:rPr>
          <w:instrText xml:space="preserve"> PAGEREF _Toc92435875 \h </w:instrText>
        </w:r>
        <w:r>
          <w:rPr>
            <w:noProof/>
            <w:webHidden/>
          </w:rPr>
        </w:r>
      </w:ins>
      <w:r>
        <w:rPr>
          <w:noProof/>
          <w:webHidden/>
        </w:rPr>
        <w:fldChar w:fldCharType="separate"/>
      </w:r>
      <w:ins w:id="340" w:author="lenovo" w:date="2022-01-07T08:16:00Z">
        <w:r>
          <w:rPr>
            <w:noProof/>
            <w:webHidden/>
          </w:rPr>
          <w:t>110</w:t>
        </w:r>
        <w:r>
          <w:rPr>
            <w:noProof/>
            <w:webHidden/>
          </w:rPr>
          <w:fldChar w:fldCharType="end"/>
        </w:r>
        <w:r w:rsidRPr="00557734">
          <w:rPr>
            <w:rStyle w:val="Hyperlink"/>
            <w:noProof/>
          </w:rPr>
          <w:fldChar w:fldCharType="end"/>
        </w:r>
      </w:ins>
    </w:p>
    <w:p w14:paraId="1E5F1DD2" w14:textId="3555A5B3" w:rsidR="00AC38C2" w:rsidRDefault="00AC38C2">
      <w:pPr>
        <w:pStyle w:val="TOC3"/>
        <w:rPr>
          <w:ins w:id="341" w:author="lenovo" w:date="2022-01-07T08:16:00Z"/>
          <w:rFonts w:asciiTheme="minorHAnsi" w:eastAsiaTheme="minorEastAsia" w:hAnsiTheme="minorHAnsi" w:cstheme="minorBidi"/>
          <w:noProof/>
          <w:sz w:val="22"/>
          <w:szCs w:val="22"/>
        </w:rPr>
      </w:pPr>
      <w:ins w:id="342"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"_Toc92435876"</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4.2.5</w:t>
        </w:r>
        <w:r>
          <w:rPr>
            <w:rFonts w:asciiTheme="minorHAnsi" w:eastAsiaTheme="minorEastAsia" w:hAnsiTheme="minorHAnsi" w:cstheme="minorBidi"/>
            <w:noProof/>
            <w:sz w:val="22"/>
            <w:szCs w:val="22"/>
          </w:rPr>
          <w:tab/>
        </w:r>
        <w:r w:rsidRPr="00557734">
          <w:rPr>
            <w:rStyle w:val="Hyperlink"/>
            <w:noProof/>
            <w:lang w:val="da-DK"/>
          </w:rPr>
          <w:t>Giao diện phân tích</w:t>
        </w:r>
        <w:r>
          <w:rPr>
            <w:noProof/>
            <w:webHidden/>
          </w:rPr>
          <w:tab/>
        </w:r>
        <w:r>
          <w:rPr>
            <w:noProof/>
            <w:webHidden/>
          </w:rPr>
          <w:fldChar w:fldCharType="begin"/>
        </w:r>
        <w:r>
          <w:rPr>
            <w:noProof/>
            <w:webHidden/>
          </w:rPr>
          <w:instrText xml:space="preserve"> PAGEREF _Toc92435876 \h </w:instrText>
        </w:r>
        <w:r>
          <w:rPr>
            <w:noProof/>
            <w:webHidden/>
          </w:rPr>
        </w:r>
      </w:ins>
      <w:r>
        <w:rPr>
          <w:noProof/>
          <w:webHidden/>
        </w:rPr>
        <w:fldChar w:fldCharType="separate"/>
      </w:r>
      <w:ins w:id="343" w:author="lenovo" w:date="2022-01-07T08:16:00Z">
        <w:r>
          <w:rPr>
            <w:noProof/>
            <w:webHidden/>
          </w:rPr>
          <w:t>112</w:t>
        </w:r>
        <w:r>
          <w:rPr>
            <w:noProof/>
            <w:webHidden/>
          </w:rPr>
          <w:fldChar w:fldCharType="end"/>
        </w:r>
        <w:r w:rsidRPr="00557734">
          <w:rPr>
            <w:rStyle w:val="Hyperlink"/>
            <w:noProof/>
          </w:rPr>
          <w:fldChar w:fldCharType="end"/>
        </w:r>
      </w:ins>
    </w:p>
    <w:p w14:paraId="4207D50F" w14:textId="62A285B2" w:rsidR="00AC38C2" w:rsidRDefault="00AC38C2">
      <w:pPr>
        <w:pStyle w:val="TOC3"/>
        <w:rPr>
          <w:ins w:id="344" w:author="lenovo" w:date="2022-01-07T08:16:00Z"/>
          <w:rFonts w:asciiTheme="minorHAnsi" w:eastAsiaTheme="minorEastAsia" w:hAnsiTheme="minorHAnsi" w:cstheme="minorBidi"/>
          <w:noProof/>
          <w:sz w:val="22"/>
          <w:szCs w:val="22"/>
        </w:rPr>
      </w:pPr>
      <w:ins w:id="345"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"_Toc92435877"</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4.2.6</w:t>
        </w:r>
        <w:r>
          <w:rPr>
            <w:rFonts w:asciiTheme="minorHAnsi" w:eastAsiaTheme="minorEastAsia" w:hAnsiTheme="minorHAnsi" w:cstheme="minorBidi"/>
            <w:noProof/>
            <w:sz w:val="22"/>
            <w:szCs w:val="22"/>
          </w:rPr>
          <w:tab/>
        </w:r>
        <w:r w:rsidRPr="00557734">
          <w:rPr>
            <w:rStyle w:val="Hyperlink"/>
            <w:noProof/>
            <w:lang w:val="da-DK"/>
          </w:rPr>
          <w:t>Giao diện thống kê</w:t>
        </w:r>
        <w:r>
          <w:rPr>
            <w:noProof/>
            <w:webHidden/>
          </w:rPr>
          <w:tab/>
        </w:r>
        <w:r>
          <w:rPr>
            <w:noProof/>
            <w:webHidden/>
          </w:rPr>
          <w:fldChar w:fldCharType="begin"/>
        </w:r>
        <w:r>
          <w:rPr>
            <w:noProof/>
            <w:webHidden/>
          </w:rPr>
          <w:instrText xml:space="preserve"> PAGEREF _Toc92435877 \h </w:instrText>
        </w:r>
        <w:r>
          <w:rPr>
            <w:noProof/>
            <w:webHidden/>
          </w:rPr>
        </w:r>
      </w:ins>
      <w:r>
        <w:rPr>
          <w:noProof/>
          <w:webHidden/>
        </w:rPr>
        <w:fldChar w:fldCharType="separate"/>
      </w:r>
      <w:ins w:id="346" w:author="lenovo" w:date="2022-01-07T08:16:00Z">
        <w:r>
          <w:rPr>
            <w:noProof/>
            <w:webHidden/>
          </w:rPr>
          <w:t>115</w:t>
        </w:r>
        <w:r>
          <w:rPr>
            <w:noProof/>
            <w:webHidden/>
          </w:rPr>
          <w:fldChar w:fldCharType="end"/>
        </w:r>
        <w:r w:rsidRPr="00557734">
          <w:rPr>
            <w:rStyle w:val="Hyperlink"/>
            <w:noProof/>
          </w:rPr>
          <w:fldChar w:fldCharType="end"/>
        </w:r>
      </w:ins>
    </w:p>
    <w:p w14:paraId="41857D23" w14:textId="5C2C3307" w:rsidR="00AC38C2" w:rsidRDefault="00AC38C2">
      <w:pPr>
        <w:pStyle w:val="TOC3"/>
        <w:rPr>
          <w:ins w:id="347" w:author="lenovo" w:date="2022-01-07T08:16:00Z"/>
          <w:rFonts w:asciiTheme="minorHAnsi" w:eastAsiaTheme="minorEastAsia" w:hAnsiTheme="minorHAnsi" w:cstheme="minorBidi"/>
          <w:noProof/>
          <w:sz w:val="22"/>
          <w:szCs w:val="22"/>
        </w:rPr>
      </w:pPr>
      <w:ins w:id="348"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"_Toc92435878"</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4.2.7</w:t>
        </w:r>
        <w:r>
          <w:rPr>
            <w:rFonts w:asciiTheme="minorHAnsi" w:eastAsiaTheme="minorEastAsia" w:hAnsiTheme="minorHAnsi" w:cstheme="minorBidi"/>
            <w:noProof/>
            <w:sz w:val="22"/>
            <w:szCs w:val="22"/>
          </w:rPr>
          <w:tab/>
        </w:r>
        <w:r w:rsidRPr="00557734">
          <w:rPr>
            <w:rStyle w:val="Hyperlink"/>
            <w:noProof/>
            <w:lang w:val="da-DK"/>
          </w:rPr>
          <w:t>Giao diện báo cáo</w:t>
        </w:r>
        <w:r>
          <w:rPr>
            <w:noProof/>
            <w:webHidden/>
          </w:rPr>
          <w:tab/>
        </w:r>
        <w:r>
          <w:rPr>
            <w:noProof/>
            <w:webHidden/>
          </w:rPr>
          <w:fldChar w:fldCharType="begin"/>
        </w:r>
        <w:r>
          <w:rPr>
            <w:noProof/>
            <w:webHidden/>
          </w:rPr>
          <w:instrText xml:space="preserve"> PAGEREF _Toc92435878 \h </w:instrText>
        </w:r>
        <w:r>
          <w:rPr>
            <w:noProof/>
            <w:webHidden/>
          </w:rPr>
        </w:r>
      </w:ins>
      <w:r>
        <w:rPr>
          <w:noProof/>
          <w:webHidden/>
        </w:rPr>
        <w:fldChar w:fldCharType="separate"/>
      </w:r>
      <w:ins w:id="349" w:author="lenovo" w:date="2022-01-07T08:16:00Z">
        <w:r>
          <w:rPr>
            <w:noProof/>
            <w:webHidden/>
          </w:rPr>
          <w:t>115</w:t>
        </w:r>
        <w:r>
          <w:rPr>
            <w:noProof/>
            <w:webHidden/>
          </w:rPr>
          <w:fldChar w:fldCharType="end"/>
        </w:r>
        <w:r w:rsidRPr="00557734">
          <w:rPr>
            <w:rStyle w:val="Hyperlink"/>
            <w:noProof/>
          </w:rPr>
          <w:fldChar w:fldCharType="end"/>
        </w:r>
      </w:ins>
    </w:p>
    <w:p w14:paraId="391E75A4" w14:textId="523C3B0E" w:rsidR="00AC38C2" w:rsidRDefault="00AC38C2">
      <w:pPr>
        <w:pStyle w:val="TOC3"/>
        <w:rPr>
          <w:ins w:id="350" w:author="lenovo" w:date="2022-01-07T08:16:00Z"/>
          <w:rFonts w:asciiTheme="minorHAnsi" w:eastAsiaTheme="minorEastAsia" w:hAnsiTheme="minorHAnsi" w:cstheme="minorBidi"/>
          <w:noProof/>
          <w:sz w:val="22"/>
          <w:szCs w:val="22"/>
        </w:rPr>
      </w:pPr>
      <w:ins w:id="351"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"_Toc92435879"</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4.2.8</w:t>
        </w:r>
        <w:r>
          <w:rPr>
            <w:rFonts w:asciiTheme="minorHAnsi" w:eastAsiaTheme="minorEastAsia" w:hAnsiTheme="minorHAnsi" w:cstheme="minorBidi"/>
            <w:noProof/>
            <w:sz w:val="22"/>
            <w:szCs w:val="22"/>
          </w:rPr>
          <w:tab/>
        </w:r>
        <w:r w:rsidRPr="00557734">
          <w:rPr>
            <w:rStyle w:val="Hyperlink"/>
            <w:noProof/>
            <w:lang w:val="da-DK"/>
          </w:rPr>
          <w:t>Link liên kết Website</w:t>
        </w:r>
        <w:r>
          <w:rPr>
            <w:noProof/>
            <w:webHidden/>
          </w:rPr>
          <w:tab/>
        </w:r>
        <w:r>
          <w:rPr>
            <w:noProof/>
            <w:webHidden/>
          </w:rPr>
          <w:fldChar w:fldCharType="begin"/>
        </w:r>
        <w:r>
          <w:rPr>
            <w:noProof/>
            <w:webHidden/>
          </w:rPr>
          <w:instrText xml:space="preserve"> PAGEREF _Toc92435879 \h </w:instrText>
        </w:r>
        <w:r>
          <w:rPr>
            <w:noProof/>
            <w:webHidden/>
          </w:rPr>
        </w:r>
      </w:ins>
      <w:r>
        <w:rPr>
          <w:noProof/>
          <w:webHidden/>
        </w:rPr>
        <w:fldChar w:fldCharType="separate"/>
      </w:r>
      <w:ins w:id="352" w:author="lenovo" w:date="2022-01-07T08:16:00Z">
        <w:r>
          <w:rPr>
            <w:noProof/>
            <w:webHidden/>
          </w:rPr>
          <w:t>116</w:t>
        </w:r>
        <w:r>
          <w:rPr>
            <w:noProof/>
            <w:webHidden/>
          </w:rPr>
          <w:fldChar w:fldCharType="end"/>
        </w:r>
        <w:r w:rsidRPr="00557734">
          <w:rPr>
            <w:rStyle w:val="Hyperlink"/>
            <w:noProof/>
          </w:rPr>
          <w:fldChar w:fldCharType="end"/>
        </w:r>
      </w:ins>
    </w:p>
    <w:p w14:paraId="6093EAD2" w14:textId="220226BB" w:rsidR="00AC38C2" w:rsidRDefault="00AC38C2">
      <w:pPr>
        <w:pStyle w:val="TOC3"/>
        <w:rPr>
          <w:ins w:id="353" w:author="lenovo" w:date="2022-01-07T08:16:00Z"/>
          <w:rFonts w:asciiTheme="minorHAnsi" w:eastAsiaTheme="minorEastAsia" w:hAnsiTheme="minorHAnsi" w:cstheme="minorBidi"/>
          <w:noProof/>
          <w:sz w:val="22"/>
          <w:szCs w:val="22"/>
        </w:rPr>
      </w:pPr>
      <w:ins w:id="354"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"_Toc92435880"</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4.2.9</w:t>
        </w:r>
        <w:r>
          <w:rPr>
            <w:rFonts w:asciiTheme="minorHAnsi" w:eastAsiaTheme="minorEastAsia" w:hAnsiTheme="minorHAnsi" w:cstheme="minorBidi"/>
            <w:noProof/>
            <w:sz w:val="22"/>
            <w:szCs w:val="22"/>
          </w:rPr>
          <w:tab/>
        </w:r>
        <w:r w:rsidRPr="00557734">
          <w:rPr>
            <w:rStyle w:val="Hyperlink"/>
            <w:noProof/>
            <w:lang w:val="da-DK"/>
          </w:rPr>
          <w:t>Giao diện Data Mining</w:t>
        </w:r>
        <w:r>
          <w:rPr>
            <w:noProof/>
            <w:webHidden/>
          </w:rPr>
          <w:tab/>
        </w:r>
        <w:r>
          <w:rPr>
            <w:noProof/>
            <w:webHidden/>
          </w:rPr>
          <w:fldChar w:fldCharType="begin"/>
        </w:r>
        <w:r>
          <w:rPr>
            <w:noProof/>
            <w:webHidden/>
          </w:rPr>
          <w:instrText xml:space="preserve"> PAGEREF _Toc92435880 \h </w:instrText>
        </w:r>
        <w:r>
          <w:rPr>
            <w:noProof/>
            <w:webHidden/>
          </w:rPr>
        </w:r>
      </w:ins>
      <w:r>
        <w:rPr>
          <w:noProof/>
          <w:webHidden/>
        </w:rPr>
        <w:fldChar w:fldCharType="separate"/>
      </w:r>
      <w:ins w:id="355" w:author="lenovo" w:date="2022-01-07T08:16:00Z">
        <w:r>
          <w:rPr>
            <w:noProof/>
            <w:webHidden/>
          </w:rPr>
          <w:t>116</w:t>
        </w:r>
        <w:r>
          <w:rPr>
            <w:noProof/>
            <w:webHidden/>
          </w:rPr>
          <w:fldChar w:fldCharType="end"/>
        </w:r>
        <w:r w:rsidRPr="00557734">
          <w:rPr>
            <w:rStyle w:val="Hyperlink"/>
            <w:noProof/>
          </w:rPr>
          <w:fldChar w:fldCharType="end"/>
        </w:r>
      </w:ins>
    </w:p>
    <w:p w14:paraId="25A456C1" w14:textId="142017EA" w:rsidR="00AC38C2" w:rsidRDefault="00AC38C2" w:rsidP="00AC38C2">
      <w:pPr>
        <w:pStyle w:val="TOC2"/>
        <w:rPr>
          <w:ins w:id="356" w:author="lenovo" w:date="2022-01-07T08:16:00Z"/>
          <w:rFonts w:asciiTheme="minorHAnsi" w:eastAsiaTheme="minorEastAsia" w:hAnsiTheme="minorHAnsi" w:cstheme="minorBidi"/>
          <w:sz w:val="22"/>
          <w:szCs w:val="22"/>
        </w:rPr>
      </w:pPr>
      <w:ins w:id="357" w:author="lenovo" w:date="2022-01-07T08:16:00Z">
        <w:r w:rsidRPr="00557734">
          <w:rPr>
            <w:rStyle w:val="Hyperlink"/>
          </w:rPr>
          <w:fldChar w:fldCharType="begin"/>
        </w:r>
        <w:r w:rsidRPr="00557734">
          <w:rPr>
            <w:rStyle w:val="Hyperlink"/>
          </w:rPr>
          <w:instrText xml:space="preserve"> </w:instrText>
        </w:r>
        <w:r>
          <w:instrText>HYPERLINK \l "_Toc92435881"</w:instrText>
        </w:r>
        <w:r w:rsidRPr="00557734">
          <w:rPr>
            <w:rStyle w:val="Hyperlink"/>
          </w:rPr>
          <w:instrText xml:space="preserve"> </w:instrText>
        </w:r>
        <w:r w:rsidRPr="00557734">
          <w:rPr>
            <w:rStyle w:val="Hyperlink"/>
          </w:rPr>
        </w:r>
        <w:r w:rsidRPr="00557734">
          <w:rPr>
            <w:rStyle w:val="Hyperlink"/>
          </w:rPr>
          <w:fldChar w:fldCharType="separate"/>
        </w:r>
        <w:r w:rsidRPr="00557734">
          <w:rPr>
            <w:rStyle w:val="Hyperlink"/>
          </w:rPr>
          <w:t>4.3</w:t>
        </w:r>
        <w:r>
          <w:rPr>
            <w:rFonts w:asciiTheme="minorHAnsi" w:eastAsiaTheme="minorEastAsia" w:hAnsiTheme="minorHAnsi" w:cstheme="minorBidi"/>
            <w:sz w:val="22"/>
            <w:szCs w:val="22"/>
          </w:rPr>
          <w:tab/>
        </w:r>
        <w:r w:rsidRPr="00557734">
          <w:rPr>
            <w:rStyle w:val="Hyperlink"/>
          </w:rPr>
          <w:t>GIAO DIỆN QUẢN TRỊ</w:t>
        </w:r>
        <w:r>
          <w:rPr>
            <w:webHidden/>
          </w:rPr>
          <w:tab/>
        </w:r>
        <w:r>
          <w:rPr>
            <w:webHidden/>
          </w:rPr>
          <w:fldChar w:fldCharType="begin"/>
        </w:r>
        <w:r>
          <w:rPr>
            <w:webHidden/>
          </w:rPr>
          <w:instrText xml:space="preserve"> PAGEREF _Toc92435881 \h </w:instrText>
        </w:r>
        <w:r>
          <w:rPr>
            <w:webHidden/>
          </w:rPr>
        </w:r>
      </w:ins>
      <w:r>
        <w:rPr>
          <w:webHidden/>
        </w:rPr>
        <w:fldChar w:fldCharType="separate"/>
      </w:r>
      <w:ins w:id="358" w:author="lenovo" w:date="2022-01-07T08:16:00Z">
        <w:r>
          <w:rPr>
            <w:webHidden/>
          </w:rPr>
          <w:t>117</w:t>
        </w:r>
        <w:r>
          <w:rPr>
            <w:webHidden/>
          </w:rPr>
          <w:fldChar w:fldCharType="end"/>
        </w:r>
        <w:r w:rsidRPr="00557734">
          <w:rPr>
            <w:rStyle w:val="Hyperlink"/>
          </w:rPr>
          <w:fldChar w:fldCharType="end"/>
        </w:r>
      </w:ins>
    </w:p>
    <w:p w14:paraId="2CA0E323" w14:textId="2F29E3AF" w:rsidR="00AC38C2" w:rsidRDefault="00AC38C2">
      <w:pPr>
        <w:pStyle w:val="TOC3"/>
        <w:rPr>
          <w:ins w:id="359" w:author="lenovo" w:date="2022-01-07T08:16:00Z"/>
          <w:rFonts w:asciiTheme="minorHAnsi" w:eastAsiaTheme="minorEastAsia" w:hAnsiTheme="minorHAnsi" w:cstheme="minorBidi"/>
          <w:noProof/>
          <w:sz w:val="22"/>
          <w:szCs w:val="22"/>
        </w:rPr>
      </w:pPr>
      <w:ins w:id="360"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"_Toc92435882"</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4.3.1</w:t>
        </w:r>
        <w:r>
          <w:rPr>
            <w:rFonts w:asciiTheme="minorHAnsi" w:eastAsiaTheme="minorEastAsia" w:hAnsiTheme="minorHAnsi" w:cstheme="minorBidi"/>
            <w:noProof/>
            <w:sz w:val="22"/>
            <w:szCs w:val="22"/>
          </w:rPr>
          <w:tab/>
        </w:r>
        <w:r w:rsidRPr="00557734">
          <w:rPr>
            <w:rStyle w:val="Hyperlink"/>
            <w:noProof/>
            <w:lang w:val="da-DK"/>
          </w:rPr>
          <w:t>Giao diện quản trị người dùng</w:t>
        </w:r>
        <w:r>
          <w:rPr>
            <w:noProof/>
            <w:webHidden/>
          </w:rPr>
          <w:tab/>
        </w:r>
        <w:r>
          <w:rPr>
            <w:noProof/>
            <w:webHidden/>
          </w:rPr>
          <w:fldChar w:fldCharType="begin"/>
        </w:r>
        <w:r>
          <w:rPr>
            <w:noProof/>
            <w:webHidden/>
          </w:rPr>
          <w:instrText xml:space="preserve"> PAGEREF _Toc92435882 \h </w:instrText>
        </w:r>
        <w:r>
          <w:rPr>
            <w:noProof/>
            <w:webHidden/>
          </w:rPr>
        </w:r>
      </w:ins>
      <w:r>
        <w:rPr>
          <w:noProof/>
          <w:webHidden/>
        </w:rPr>
        <w:fldChar w:fldCharType="separate"/>
      </w:r>
      <w:ins w:id="361" w:author="lenovo" w:date="2022-01-07T08:16:00Z">
        <w:r>
          <w:rPr>
            <w:noProof/>
            <w:webHidden/>
          </w:rPr>
          <w:t>118</w:t>
        </w:r>
        <w:r>
          <w:rPr>
            <w:noProof/>
            <w:webHidden/>
          </w:rPr>
          <w:fldChar w:fldCharType="end"/>
        </w:r>
        <w:r w:rsidRPr="00557734">
          <w:rPr>
            <w:rStyle w:val="Hyperlink"/>
            <w:noProof/>
          </w:rPr>
          <w:fldChar w:fldCharType="end"/>
        </w:r>
      </w:ins>
    </w:p>
    <w:p w14:paraId="333671F5" w14:textId="2B49E100" w:rsidR="00AC38C2" w:rsidRDefault="00AC38C2">
      <w:pPr>
        <w:pStyle w:val="TOC3"/>
        <w:rPr>
          <w:ins w:id="362" w:author="lenovo" w:date="2022-01-07T08:16:00Z"/>
          <w:rFonts w:asciiTheme="minorHAnsi" w:eastAsiaTheme="minorEastAsia" w:hAnsiTheme="minorHAnsi" w:cstheme="minorBidi"/>
          <w:noProof/>
          <w:sz w:val="22"/>
          <w:szCs w:val="22"/>
        </w:rPr>
      </w:pPr>
      <w:ins w:id="363" w:author="lenovo" w:date="2022-01-07T08:16:00Z">
        <w:r w:rsidRPr="00557734">
          <w:rPr>
            <w:rStyle w:val="Hyperlink"/>
            <w:noProof/>
          </w:rPr>
          <w:fldChar w:fldCharType="begin"/>
        </w:r>
        <w:r w:rsidRPr="00557734">
          <w:rPr>
            <w:rStyle w:val="Hyperlink"/>
            <w:noProof/>
          </w:rPr>
          <w:instrText xml:space="preserve"> </w:instrText>
        </w:r>
        <w:r>
          <w:rPr>
            <w:noProof/>
          </w:rPr>
          <w:instrText>HYPERLINK \l "_Toc92435883"</w:instrText>
        </w:r>
        <w:r w:rsidRPr="00557734">
          <w:rPr>
            <w:rStyle w:val="Hyperlink"/>
            <w:noProof/>
          </w:rPr>
          <w:instrText xml:space="preserve"> </w:instrText>
        </w:r>
        <w:r w:rsidRPr="00557734">
          <w:rPr>
            <w:rStyle w:val="Hyperlink"/>
            <w:noProof/>
          </w:rPr>
        </w:r>
        <w:r w:rsidRPr="00557734">
          <w:rPr>
            <w:rStyle w:val="Hyperlink"/>
            <w:noProof/>
          </w:rPr>
          <w:fldChar w:fldCharType="separate"/>
        </w:r>
        <w:r w:rsidRPr="00557734">
          <w:rPr>
            <w:rStyle w:val="Hyperlink"/>
            <w:noProof/>
            <w:lang w:val="da-DK"/>
          </w:rPr>
          <w:t>4.3.2</w:t>
        </w:r>
        <w:r>
          <w:rPr>
            <w:rFonts w:asciiTheme="minorHAnsi" w:eastAsiaTheme="minorEastAsia" w:hAnsiTheme="minorHAnsi" w:cstheme="minorBidi"/>
            <w:noProof/>
            <w:sz w:val="22"/>
            <w:szCs w:val="22"/>
          </w:rPr>
          <w:tab/>
        </w:r>
        <w:r w:rsidRPr="00557734">
          <w:rPr>
            <w:rStyle w:val="Hyperlink"/>
            <w:noProof/>
            <w:lang w:val="da-DK"/>
          </w:rPr>
          <w:t>Giao diện đổi mật khẩu</w:t>
        </w:r>
        <w:r>
          <w:rPr>
            <w:noProof/>
            <w:webHidden/>
          </w:rPr>
          <w:tab/>
        </w:r>
        <w:r>
          <w:rPr>
            <w:noProof/>
            <w:webHidden/>
          </w:rPr>
          <w:fldChar w:fldCharType="begin"/>
        </w:r>
        <w:r>
          <w:rPr>
            <w:noProof/>
            <w:webHidden/>
          </w:rPr>
          <w:instrText xml:space="preserve"> PAGEREF _Toc92435883 \h </w:instrText>
        </w:r>
        <w:r>
          <w:rPr>
            <w:noProof/>
            <w:webHidden/>
          </w:rPr>
        </w:r>
      </w:ins>
      <w:r>
        <w:rPr>
          <w:noProof/>
          <w:webHidden/>
        </w:rPr>
        <w:fldChar w:fldCharType="separate"/>
      </w:r>
      <w:ins w:id="364" w:author="lenovo" w:date="2022-01-07T08:16:00Z">
        <w:r>
          <w:rPr>
            <w:noProof/>
            <w:webHidden/>
          </w:rPr>
          <w:t>118</w:t>
        </w:r>
        <w:r>
          <w:rPr>
            <w:noProof/>
            <w:webHidden/>
          </w:rPr>
          <w:fldChar w:fldCharType="end"/>
        </w:r>
        <w:r w:rsidRPr="00557734">
          <w:rPr>
            <w:rStyle w:val="Hyperlink"/>
            <w:noProof/>
          </w:rPr>
          <w:fldChar w:fldCharType="end"/>
        </w:r>
      </w:ins>
    </w:p>
    <w:p w14:paraId="2B3026AF" w14:textId="4ABE9F57" w:rsidR="00AC38C2" w:rsidDel="00AC38C2" w:rsidRDefault="00AC38C2" w:rsidP="00AC38C2">
      <w:pPr>
        <w:pStyle w:val="TOC3"/>
        <w:rPr>
          <w:del w:id="365" w:author="lenovo" w:date="2022-01-07T08:13:00Z"/>
          <w:noProof/>
        </w:rPr>
      </w:pPr>
    </w:p>
    <w:p w14:paraId="71B02D26" w14:textId="0B946C66" w:rsidR="00AC38C2" w:rsidDel="00AC38C2" w:rsidRDefault="00AC38C2" w:rsidP="00AC38C2">
      <w:pPr>
        <w:pStyle w:val="TOC3"/>
        <w:rPr>
          <w:del w:id="366" w:author="lenovo" w:date="2022-01-07T08:12:00Z"/>
          <w:noProof/>
        </w:rPr>
        <w:pPrChange w:id="367" w:author="lenovo" w:date="2022-01-07T08:13:00Z">
          <w:pPr>
            <w:spacing w:line="26" w:lineRule="atLeast"/>
            <w:jc w:val="center"/>
          </w:pPr>
        </w:pPrChange>
      </w:pPr>
    </w:p>
    <w:p w14:paraId="42AF4C56" w14:textId="6F8F90BA" w:rsidR="00C44E34" w:rsidRPr="00FC242D" w:rsidDel="00AC38C2" w:rsidRDefault="00C44E34" w:rsidP="00AC38C2">
      <w:pPr>
        <w:pStyle w:val="TOC3"/>
        <w:rPr>
          <w:del w:id="368" w:author="lenovo" w:date="2022-01-07T08:12:00Z"/>
          <w:noProof/>
          <w:lang w:val="da-DK"/>
        </w:rPr>
        <w:pPrChange w:id="369" w:author="lenovo" w:date="2022-01-07T08:13:00Z">
          <w:pPr>
            <w:spacing w:line="26" w:lineRule="atLeast"/>
            <w:jc w:val="center"/>
          </w:pPr>
        </w:pPrChange>
      </w:pPr>
    </w:p>
    <w:p w14:paraId="3D9B6A4E" w14:textId="5A0B2852" w:rsidR="00C44E34" w:rsidRPr="00430DE3" w:rsidDel="00AC38C2" w:rsidRDefault="00C44E34" w:rsidP="00AC38C2">
      <w:pPr>
        <w:pStyle w:val="TOC3"/>
        <w:rPr>
          <w:del w:id="370" w:author="lenovo" w:date="2022-01-07T08:12:00Z"/>
          <w:rFonts w:eastAsiaTheme="minorEastAsia"/>
          <w:noProof/>
          <w:lang w:eastAsia="ko-KR"/>
        </w:rPr>
        <w:pPrChange w:id="371" w:author="lenovo" w:date="2022-01-07T08:13:00Z">
          <w:pPr>
            <w:pStyle w:val="TOC1"/>
            <w:spacing w:before="60" w:afterLines="60" w:after="144" w:line="26" w:lineRule="atLeast"/>
          </w:pPr>
        </w:pPrChange>
      </w:pPr>
      <w:del w:id="372" w:author="lenovo" w:date="2022-01-07T08:12:00Z">
        <w:r w:rsidRPr="00AC38C2" w:rsidDel="00AC38C2">
          <w:rPr>
            <w:noProof/>
            <w:rPrChange w:id="373" w:author="lenovo" w:date="2022-01-07T08:12:00Z">
              <w:rPr>
                <w:rStyle w:val="Hyperlink"/>
              </w:rPr>
            </w:rPrChange>
          </w:rPr>
          <w:delText>CHƯƠNG 1. TỔNG QUAN ĐỀ TÀI</w:delText>
        </w:r>
        <w:r w:rsidRPr="00430DE3" w:rsidDel="00AC38C2">
          <w:rPr>
            <w:noProof/>
            <w:webHidden/>
          </w:rPr>
          <w:tab/>
        </w:r>
      </w:del>
      <w:del w:id="374" w:author="lenovo" w:date="2021-12-30T08:13:00Z">
        <w:r w:rsidR="00720421" w:rsidDel="00F52431">
          <w:rPr>
            <w:noProof/>
            <w:webHidden/>
          </w:rPr>
          <w:delText>14</w:delText>
        </w:r>
      </w:del>
    </w:p>
    <w:p w14:paraId="0E4A08BB" w14:textId="7916BEBB" w:rsidR="00C44E34" w:rsidRPr="00825473" w:rsidDel="00AC38C2" w:rsidRDefault="00C44E34" w:rsidP="00AC38C2">
      <w:pPr>
        <w:pStyle w:val="TOC3"/>
        <w:rPr>
          <w:del w:id="375" w:author="lenovo" w:date="2022-01-07T08:12:00Z"/>
          <w:rFonts w:eastAsiaTheme="minorEastAsia"/>
          <w:noProof/>
          <w:lang w:eastAsia="ko-KR"/>
        </w:rPr>
        <w:pPrChange w:id="376" w:author="lenovo" w:date="2022-01-07T08:13:00Z">
          <w:pPr>
            <w:pStyle w:val="TOC2"/>
          </w:pPr>
        </w:pPrChange>
      </w:pPr>
      <w:del w:id="377" w:author="lenovo" w:date="2022-01-07T08:12:00Z">
        <w:r w:rsidRPr="00AC38C2" w:rsidDel="00AC38C2">
          <w:rPr>
            <w:noProof/>
            <w:lang w:val="da-DK"/>
            <w:rPrChange w:id="378" w:author="lenovo" w:date="2022-01-07T08:12:00Z">
              <w:rPr>
                <w:rStyle w:val="Hyperlink"/>
                <w:noProof/>
                <w:sz w:val="26"/>
                <w:szCs w:val="26"/>
                <w:lang w:val="da-DK"/>
              </w:rPr>
            </w:rPrChange>
          </w:rPr>
          <w:delText>1.1</w:delText>
        </w:r>
        <w:r w:rsidR="00FC242D" w:rsidRPr="00AC38C2" w:rsidDel="00AC38C2">
          <w:rPr>
            <w:noProof/>
            <w:lang w:val="da-DK"/>
            <w:rPrChange w:id="379"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380" w:author="lenovo" w:date="2022-01-07T08:12:00Z">
              <w:rPr>
                <w:rStyle w:val="Hyperlink"/>
                <w:noProof/>
                <w:sz w:val="26"/>
                <w:szCs w:val="26"/>
                <w:lang w:val="da-DK"/>
              </w:rPr>
            </w:rPrChange>
          </w:rPr>
          <w:delText>Giới thiệu</w:delText>
        </w:r>
        <w:r w:rsidRPr="00825473" w:rsidDel="00AC38C2">
          <w:rPr>
            <w:noProof/>
            <w:webHidden/>
          </w:rPr>
          <w:tab/>
        </w:r>
      </w:del>
      <w:del w:id="381" w:author="lenovo" w:date="2021-12-30T08:13:00Z">
        <w:r w:rsidR="00720421" w:rsidDel="00F52431">
          <w:rPr>
            <w:noProof/>
            <w:webHidden/>
          </w:rPr>
          <w:delText>14</w:delText>
        </w:r>
      </w:del>
    </w:p>
    <w:p w14:paraId="493DB1F8" w14:textId="1DA3FB7D" w:rsidR="00C44E34" w:rsidRPr="00825473" w:rsidDel="00AC38C2" w:rsidRDefault="00C44E34" w:rsidP="00AC38C2">
      <w:pPr>
        <w:pStyle w:val="TOC3"/>
        <w:rPr>
          <w:del w:id="382" w:author="lenovo" w:date="2022-01-07T08:12:00Z"/>
          <w:rFonts w:eastAsiaTheme="minorEastAsia"/>
          <w:noProof/>
          <w:lang w:eastAsia="ko-KR"/>
        </w:rPr>
        <w:pPrChange w:id="383" w:author="lenovo" w:date="2022-01-07T08:13:00Z">
          <w:pPr>
            <w:pStyle w:val="TOC2"/>
          </w:pPr>
        </w:pPrChange>
      </w:pPr>
      <w:del w:id="384" w:author="lenovo" w:date="2022-01-07T08:12:00Z">
        <w:r w:rsidRPr="00AC38C2" w:rsidDel="00AC38C2">
          <w:rPr>
            <w:noProof/>
            <w:lang w:val="da-DK"/>
            <w:rPrChange w:id="385" w:author="lenovo" w:date="2022-01-07T08:12:00Z">
              <w:rPr>
                <w:rStyle w:val="Hyperlink"/>
                <w:noProof/>
                <w:sz w:val="26"/>
                <w:szCs w:val="26"/>
                <w:lang w:val="da-DK"/>
              </w:rPr>
            </w:rPrChange>
          </w:rPr>
          <w:delText>1.2</w:delText>
        </w:r>
        <w:r w:rsidR="00FC242D" w:rsidRPr="00AC38C2" w:rsidDel="00AC38C2">
          <w:rPr>
            <w:noProof/>
            <w:lang w:val="da-DK"/>
            <w:rPrChange w:id="386"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387" w:author="lenovo" w:date="2022-01-07T08:12:00Z">
              <w:rPr>
                <w:rStyle w:val="Hyperlink"/>
                <w:noProof/>
                <w:sz w:val="26"/>
                <w:szCs w:val="26"/>
                <w:lang w:val="da-DK"/>
              </w:rPr>
            </w:rPrChange>
          </w:rPr>
          <w:delText>Khảo sát đề tài</w:delText>
        </w:r>
        <w:r w:rsidRPr="00825473" w:rsidDel="00AC38C2">
          <w:rPr>
            <w:noProof/>
            <w:webHidden/>
          </w:rPr>
          <w:tab/>
        </w:r>
        <w:r w:rsidR="00F52431" w:rsidDel="00AC38C2">
          <w:rPr>
            <w:noProof/>
            <w:webHidden/>
          </w:rPr>
          <w:delText>14</w:delText>
        </w:r>
      </w:del>
    </w:p>
    <w:p w14:paraId="5EE14E3C" w14:textId="0399BB7C" w:rsidR="00C44E34" w:rsidRPr="00825473" w:rsidDel="00AC38C2" w:rsidRDefault="00C44E34" w:rsidP="00AC38C2">
      <w:pPr>
        <w:pStyle w:val="TOC3"/>
        <w:rPr>
          <w:del w:id="388" w:author="lenovo" w:date="2022-01-07T08:12:00Z"/>
          <w:rFonts w:eastAsiaTheme="minorEastAsia"/>
          <w:noProof/>
          <w:lang w:eastAsia="ko-KR"/>
        </w:rPr>
        <w:pPrChange w:id="389" w:author="lenovo" w:date="2022-01-07T08:13:00Z">
          <w:pPr>
            <w:pStyle w:val="TOC2"/>
          </w:pPr>
        </w:pPrChange>
      </w:pPr>
      <w:del w:id="390" w:author="lenovo" w:date="2022-01-07T08:12:00Z">
        <w:r w:rsidRPr="00AC38C2" w:rsidDel="00AC38C2">
          <w:rPr>
            <w:noProof/>
            <w:lang w:val="da-DK"/>
            <w:rPrChange w:id="391" w:author="lenovo" w:date="2022-01-07T08:12:00Z">
              <w:rPr>
                <w:rStyle w:val="Hyperlink"/>
                <w:noProof/>
                <w:sz w:val="26"/>
                <w:szCs w:val="26"/>
                <w:lang w:val="da-DK"/>
              </w:rPr>
            </w:rPrChange>
          </w:rPr>
          <w:delText>1.3</w:delText>
        </w:r>
        <w:r w:rsidR="00FC242D" w:rsidRPr="00AC38C2" w:rsidDel="00AC38C2">
          <w:rPr>
            <w:noProof/>
            <w:lang w:val="da-DK"/>
            <w:rPrChange w:id="392"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393" w:author="lenovo" w:date="2022-01-07T08:12:00Z">
              <w:rPr>
                <w:rStyle w:val="Hyperlink"/>
                <w:noProof/>
                <w:sz w:val="26"/>
                <w:szCs w:val="26"/>
                <w:lang w:val="da-DK"/>
              </w:rPr>
            </w:rPrChange>
          </w:rPr>
          <w:delText>Phạm vi nghiên cứu</w:delText>
        </w:r>
        <w:r w:rsidRPr="00825473" w:rsidDel="00AC38C2">
          <w:rPr>
            <w:noProof/>
            <w:webHidden/>
          </w:rPr>
          <w:tab/>
        </w:r>
        <w:r w:rsidR="00F52431" w:rsidDel="00AC38C2">
          <w:rPr>
            <w:noProof/>
            <w:webHidden/>
          </w:rPr>
          <w:delText>14</w:delText>
        </w:r>
      </w:del>
    </w:p>
    <w:p w14:paraId="04833728" w14:textId="1DE49599" w:rsidR="00C44E34" w:rsidRPr="00825473" w:rsidDel="00AC38C2" w:rsidRDefault="00C44E34" w:rsidP="00AC38C2">
      <w:pPr>
        <w:pStyle w:val="TOC3"/>
        <w:rPr>
          <w:del w:id="394" w:author="lenovo" w:date="2022-01-07T08:12:00Z"/>
          <w:rFonts w:eastAsiaTheme="minorEastAsia"/>
          <w:noProof/>
          <w:lang w:eastAsia="ko-KR"/>
        </w:rPr>
        <w:pPrChange w:id="395" w:author="lenovo" w:date="2022-01-07T08:13:00Z">
          <w:pPr>
            <w:pStyle w:val="TOC2"/>
          </w:pPr>
        </w:pPrChange>
      </w:pPr>
      <w:del w:id="396" w:author="lenovo" w:date="2022-01-07T08:12:00Z">
        <w:r w:rsidRPr="00AC38C2" w:rsidDel="00AC38C2">
          <w:rPr>
            <w:noProof/>
            <w:lang w:val="da-DK"/>
            <w:rPrChange w:id="397" w:author="lenovo" w:date="2022-01-07T08:12:00Z">
              <w:rPr>
                <w:rStyle w:val="Hyperlink"/>
                <w:noProof/>
                <w:sz w:val="26"/>
                <w:szCs w:val="26"/>
                <w:lang w:val="da-DK"/>
              </w:rPr>
            </w:rPrChange>
          </w:rPr>
          <w:delText>1.4</w:delText>
        </w:r>
        <w:r w:rsidR="00FC242D" w:rsidRPr="00AC38C2" w:rsidDel="00AC38C2">
          <w:rPr>
            <w:noProof/>
            <w:lang w:val="da-DK"/>
            <w:rPrChange w:id="398"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399" w:author="lenovo" w:date="2022-01-07T08:12:00Z">
              <w:rPr>
                <w:rStyle w:val="Hyperlink"/>
                <w:noProof/>
                <w:sz w:val="26"/>
                <w:szCs w:val="26"/>
                <w:lang w:val="da-DK"/>
              </w:rPr>
            </w:rPrChange>
          </w:rPr>
          <w:delText>Kết chương</w:delText>
        </w:r>
        <w:r w:rsidRPr="00825473" w:rsidDel="00AC38C2">
          <w:rPr>
            <w:noProof/>
            <w:webHidden/>
          </w:rPr>
          <w:tab/>
        </w:r>
        <w:r w:rsidR="00F52431" w:rsidDel="00AC38C2">
          <w:rPr>
            <w:noProof/>
            <w:webHidden/>
          </w:rPr>
          <w:delText>16</w:delText>
        </w:r>
      </w:del>
    </w:p>
    <w:p w14:paraId="38E7A777" w14:textId="373AA8CB" w:rsidR="00C44E34" w:rsidRPr="00430DE3" w:rsidDel="00AC38C2" w:rsidRDefault="00C44E34" w:rsidP="00AC38C2">
      <w:pPr>
        <w:pStyle w:val="TOC3"/>
        <w:rPr>
          <w:del w:id="400" w:author="lenovo" w:date="2022-01-07T08:12:00Z"/>
          <w:rFonts w:eastAsiaTheme="minorEastAsia"/>
          <w:noProof/>
          <w:lang w:eastAsia="ko-KR"/>
        </w:rPr>
        <w:pPrChange w:id="401" w:author="lenovo" w:date="2022-01-07T08:13:00Z">
          <w:pPr>
            <w:pStyle w:val="TOC1"/>
            <w:spacing w:before="60" w:afterLines="60" w:after="144" w:line="26" w:lineRule="atLeast"/>
          </w:pPr>
        </w:pPrChange>
      </w:pPr>
      <w:del w:id="402" w:author="lenovo" w:date="2022-01-07T08:12:00Z">
        <w:r w:rsidRPr="00AC38C2" w:rsidDel="00AC38C2">
          <w:rPr>
            <w:noProof/>
            <w:rPrChange w:id="403" w:author="lenovo" w:date="2022-01-07T08:12:00Z">
              <w:rPr>
                <w:rStyle w:val="Hyperlink"/>
              </w:rPr>
            </w:rPrChange>
          </w:rPr>
          <w:delText>CHƯƠNG 2. CƠ SỞ LÝ THUYẾT</w:delText>
        </w:r>
        <w:r w:rsidRPr="00430DE3" w:rsidDel="00AC38C2">
          <w:rPr>
            <w:noProof/>
            <w:webHidden/>
          </w:rPr>
          <w:tab/>
        </w:r>
        <w:r w:rsidR="00F52431" w:rsidDel="00AC38C2">
          <w:rPr>
            <w:noProof/>
            <w:webHidden/>
          </w:rPr>
          <w:delText>17</w:delText>
        </w:r>
      </w:del>
    </w:p>
    <w:p w14:paraId="2A1040F8" w14:textId="0F25B82A" w:rsidR="00C44E34" w:rsidRPr="00825473" w:rsidDel="00AC38C2" w:rsidRDefault="00C44E34" w:rsidP="00AC38C2">
      <w:pPr>
        <w:pStyle w:val="TOC3"/>
        <w:rPr>
          <w:del w:id="404" w:author="lenovo" w:date="2022-01-07T08:12:00Z"/>
          <w:rFonts w:eastAsiaTheme="minorEastAsia"/>
          <w:noProof/>
          <w:lang w:eastAsia="ko-KR"/>
        </w:rPr>
        <w:pPrChange w:id="405" w:author="lenovo" w:date="2022-01-07T08:13:00Z">
          <w:pPr>
            <w:pStyle w:val="TOC2"/>
          </w:pPr>
        </w:pPrChange>
      </w:pPr>
      <w:del w:id="406" w:author="lenovo" w:date="2022-01-07T08:12:00Z">
        <w:r w:rsidRPr="00AC38C2" w:rsidDel="00AC38C2">
          <w:rPr>
            <w:noProof/>
            <w:lang w:val="da-DK"/>
            <w:rPrChange w:id="407" w:author="lenovo" w:date="2022-01-07T08:12:00Z">
              <w:rPr>
                <w:rStyle w:val="Hyperlink"/>
                <w:noProof/>
                <w:sz w:val="26"/>
                <w:szCs w:val="26"/>
                <w:lang w:val="da-DK"/>
              </w:rPr>
            </w:rPrChange>
          </w:rPr>
          <w:delText>2.1</w:delText>
        </w:r>
        <w:r w:rsidR="00FC242D" w:rsidRPr="00AC38C2" w:rsidDel="00AC38C2">
          <w:rPr>
            <w:noProof/>
            <w:lang w:val="da-DK"/>
            <w:rPrChange w:id="408"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409" w:author="lenovo" w:date="2022-01-07T08:12:00Z">
              <w:rPr>
                <w:rStyle w:val="Hyperlink"/>
                <w:noProof/>
                <w:sz w:val="26"/>
                <w:szCs w:val="26"/>
                <w:lang w:val="da-DK"/>
              </w:rPr>
            </w:rPrChange>
          </w:rPr>
          <w:delText>Giới thiệu</w:delText>
        </w:r>
        <w:r w:rsidRPr="00825473" w:rsidDel="00AC38C2">
          <w:rPr>
            <w:noProof/>
            <w:webHidden/>
          </w:rPr>
          <w:tab/>
        </w:r>
        <w:r w:rsidR="00F52431" w:rsidDel="00AC38C2">
          <w:rPr>
            <w:noProof/>
            <w:webHidden/>
          </w:rPr>
          <w:delText>17</w:delText>
        </w:r>
      </w:del>
    </w:p>
    <w:p w14:paraId="4C994189" w14:textId="450010E8" w:rsidR="00C44E34" w:rsidRPr="00825473" w:rsidDel="00AC38C2" w:rsidRDefault="00C44E34" w:rsidP="00AC38C2">
      <w:pPr>
        <w:pStyle w:val="TOC3"/>
        <w:rPr>
          <w:del w:id="410" w:author="lenovo" w:date="2022-01-07T08:12:00Z"/>
          <w:rFonts w:eastAsiaTheme="minorEastAsia"/>
          <w:noProof/>
          <w:lang w:eastAsia="ko-KR"/>
        </w:rPr>
        <w:pPrChange w:id="411" w:author="lenovo" w:date="2022-01-07T08:13:00Z">
          <w:pPr>
            <w:pStyle w:val="TOC3"/>
          </w:pPr>
        </w:pPrChange>
      </w:pPr>
      <w:del w:id="412" w:author="lenovo" w:date="2022-01-07T08:12:00Z">
        <w:r w:rsidRPr="00AC38C2" w:rsidDel="00AC38C2">
          <w:rPr>
            <w:noProof/>
            <w:lang w:val="da-DK"/>
            <w:rPrChange w:id="413" w:author="lenovo" w:date="2022-01-07T08:12:00Z">
              <w:rPr>
                <w:rStyle w:val="Hyperlink"/>
                <w:noProof/>
                <w:sz w:val="26"/>
                <w:szCs w:val="26"/>
                <w:lang w:val="da-DK"/>
              </w:rPr>
            </w:rPrChange>
          </w:rPr>
          <w:delText>2.1.1</w:delText>
        </w:r>
        <w:r w:rsidR="00FC242D" w:rsidRPr="00AC38C2" w:rsidDel="00AC38C2">
          <w:rPr>
            <w:noProof/>
            <w:lang w:val="da-DK"/>
            <w:rPrChange w:id="414"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415" w:author="lenovo" w:date="2022-01-07T08:12:00Z">
              <w:rPr>
                <w:rStyle w:val="Hyperlink"/>
                <w:noProof/>
                <w:sz w:val="26"/>
                <w:szCs w:val="26"/>
                <w:lang w:val="da-DK"/>
              </w:rPr>
            </w:rPrChange>
          </w:rPr>
          <w:delText>Data Warehouse là gì?</w:delText>
        </w:r>
        <w:r w:rsidRPr="00825473" w:rsidDel="00AC38C2">
          <w:rPr>
            <w:noProof/>
            <w:webHidden/>
          </w:rPr>
          <w:tab/>
        </w:r>
        <w:r w:rsidR="00F52431" w:rsidDel="00AC38C2">
          <w:rPr>
            <w:noProof/>
            <w:webHidden/>
          </w:rPr>
          <w:delText>17</w:delText>
        </w:r>
      </w:del>
    </w:p>
    <w:p w14:paraId="2E73FDA3" w14:textId="0B346F7C" w:rsidR="00C44E34" w:rsidRPr="00825473" w:rsidDel="00AC38C2" w:rsidRDefault="00C44E34" w:rsidP="00AC38C2">
      <w:pPr>
        <w:pStyle w:val="TOC3"/>
        <w:rPr>
          <w:del w:id="416" w:author="lenovo" w:date="2022-01-07T08:12:00Z"/>
          <w:rFonts w:eastAsiaTheme="minorEastAsia"/>
          <w:noProof/>
          <w:lang w:eastAsia="ko-KR"/>
        </w:rPr>
        <w:pPrChange w:id="417" w:author="lenovo" w:date="2022-01-07T08:13:00Z">
          <w:pPr>
            <w:pStyle w:val="TOC3"/>
          </w:pPr>
        </w:pPrChange>
      </w:pPr>
      <w:del w:id="418" w:author="lenovo" w:date="2022-01-07T08:12:00Z">
        <w:r w:rsidRPr="00AC38C2" w:rsidDel="00AC38C2">
          <w:rPr>
            <w:noProof/>
            <w:lang w:val="da-DK"/>
            <w:rPrChange w:id="419" w:author="lenovo" w:date="2022-01-07T08:12:00Z">
              <w:rPr>
                <w:rStyle w:val="Hyperlink"/>
                <w:noProof/>
                <w:sz w:val="26"/>
                <w:szCs w:val="26"/>
                <w:lang w:val="da-DK"/>
              </w:rPr>
            </w:rPrChange>
          </w:rPr>
          <w:delText>2.1.2</w:delText>
        </w:r>
        <w:r w:rsidR="00FC242D" w:rsidRPr="00AC38C2" w:rsidDel="00AC38C2">
          <w:rPr>
            <w:noProof/>
            <w:lang w:val="da-DK"/>
            <w:rPrChange w:id="420"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421" w:author="lenovo" w:date="2022-01-07T08:12:00Z">
              <w:rPr>
                <w:rStyle w:val="Hyperlink"/>
                <w:noProof/>
                <w:sz w:val="26"/>
                <w:szCs w:val="26"/>
                <w:lang w:val="da-DK"/>
              </w:rPr>
            </w:rPrChange>
          </w:rPr>
          <w:delText>Đặc điểm của kho dữ liệu</w:delText>
        </w:r>
        <w:r w:rsidRPr="00825473" w:rsidDel="00AC38C2">
          <w:rPr>
            <w:noProof/>
            <w:webHidden/>
          </w:rPr>
          <w:tab/>
        </w:r>
        <w:r w:rsidR="00F52431" w:rsidDel="00AC38C2">
          <w:rPr>
            <w:noProof/>
            <w:webHidden/>
          </w:rPr>
          <w:delText>19</w:delText>
        </w:r>
      </w:del>
    </w:p>
    <w:p w14:paraId="32D61A07" w14:textId="75AC9B46" w:rsidR="00C44E34" w:rsidRPr="00825473" w:rsidDel="00AC38C2" w:rsidRDefault="00C44E34" w:rsidP="00AC38C2">
      <w:pPr>
        <w:pStyle w:val="TOC3"/>
        <w:rPr>
          <w:del w:id="422" w:author="lenovo" w:date="2022-01-07T08:12:00Z"/>
          <w:rFonts w:eastAsiaTheme="minorEastAsia"/>
          <w:noProof/>
          <w:lang w:eastAsia="ko-KR"/>
        </w:rPr>
        <w:pPrChange w:id="423" w:author="lenovo" w:date="2022-01-07T08:13:00Z">
          <w:pPr>
            <w:pStyle w:val="TOC3"/>
          </w:pPr>
        </w:pPrChange>
      </w:pPr>
      <w:del w:id="424" w:author="lenovo" w:date="2022-01-07T08:12:00Z">
        <w:r w:rsidRPr="00AC38C2" w:rsidDel="00AC38C2">
          <w:rPr>
            <w:noProof/>
            <w:lang w:val="da-DK"/>
            <w:rPrChange w:id="425" w:author="lenovo" w:date="2022-01-07T08:12:00Z">
              <w:rPr>
                <w:rStyle w:val="Hyperlink"/>
                <w:noProof/>
                <w:sz w:val="26"/>
                <w:szCs w:val="26"/>
                <w:lang w:val="da-DK"/>
              </w:rPr>
            </w:rPrChange>
          </w:rPr>
          <w:delText>2.1.3</w:delText>
        </w:r>
        <w:r w:rsidR="00FC242D" w:rsidRPr="00AC38C2" w:rsidDel="00AC38C2">
          <w:rPr>
            <w:noProof/>
            <w:lang w:val="da-DK"/>
            <w:rPrChange w:id="426"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427" w:author="lenovo" w:date="2022-01-07T08:12:00Z">
              <w:rPr>
                <w:rStyle w:val="Hyperlink"/>
                <w:noProof/>
                <w:sz w:val="26"/>
                <w:szCs w:val="26"/>
                <w:lang w:val="da-DK"/>
              </w:rPr>
            </w:rPrChange>
          </w:rPr>
          <w:delText>Kiến trúc của kho dữ liệu</w:delText>
        </w:r>
        <w:r w:rsidRPr="00825473" w:rsidDel="00AC38C2">
          <w:rPr>
            <w:noProof/>
            <w:webHidden/>
          </w:rPr>
          <w:tab/>
        </w:r>
        <w:r w:rsidR="00F52431" w:rsidDel="00AC38C2">
          <w:rPr>
            <w:noProof/>
            <w:webHidden/>
          </w:rPr>
          <w:delText>19</w:delText>
        </w:r>
      </w:del>
    </w:p>
    <w:p w14:paraId="5AB140C7" w14:textId="591F53F1" w:rsidR="00C44E34" w:rsidRPr="00825473" w:rsidDel="00AC38C2" w:rsidRDefault="00C44E34" w:rsidP="00AC38C2">
      <w:pPr>
        <w:pStyle w:val="TOC3"/>
        <w:rPr>
          <w:del w:id="428" w:author="lenovo" w:date="2022-01-07T08:12:00Z"/>
          <w:rFonts w:eastAsiaTheme="minorEastAsia"/>
          <w:noProof/>
          <w:lang w:eastAsia="ko-KR"/>
        </w:rPr>
        <w:pPrChange w:id="429" w:author="lenovo" w:date="2022-01-07T08:13:00Z">
          <w:pPr>
            <w:pStyle w:val="TOC3"/>
          </w:pPr>
        </w:pPrChange>
      </w:pPr>
      <w:del w:id="430" w:author="lenovo" w:date="2022-01-07T08:12:00Z">
        <w:r w:rsidRPr="00AC38C2" w:rsidDel="00AC38C2">
          <w:rPr>
            <w:noProof/>
            <w:rPrChange w:id="431" w:author="lenovo" w:date="2022-01-07T08:12:00Z">
              <w:rPr>
                <w:rStyle w:val="Hyperlink"/>
                <w:noProof/>
                <w:sz w:val="26"/>
                <w:szCs w:val="26"/>
              </w:rPr>
            </w:rPrChange>
          </w:rPr>
          <w:delText>2.1.4</w:delText>
        </w:r>
        <w:r w:rsidR="00FC242D" w:rsidRPr="00AC38C2" w:rsidDel="00AC38C2">
          <w:rPr>
            <w:noProof/>
            <w:rPrChange w:id="432" w:author="lenovo" w:date="2022-01-07T08:12:00Z">
              <w:rPr>
                <w:rStyle w:val="Hyperlink"/>
                <w:noProof/>
                <w:sz w:val="26"/>
                <w:szCs w:val="26"/>
              </w:rPr>
            </w:rPrChange>
          </w:rPr>
          <w:delText>.</w:delText>
        </w:r>
        <w:r w:rsidRPr="00825473" w:rsidDel="00AC38C2">
          <w:rPr>
            <w:rFonts w:eastAsiaTheme="minorEastAsia"/>
            <w:noProof/>
            <w:lang w:eastAsia="ko-KR"/>
          </w:rPr>
          <w:tab/>
        </w:r>
        <w:r w:rsidRPr="00AC38C2" w:rsidDel="00AC38C2">
          <w:rPr>
            <w:noProof/>
            <w:lang w:val="da-DK"/>
            <w:rPrChange w:id="433" w:author="lenovo" w:date="2022-01-07T08:12:00Z">
              <w:rPr>
                <w:rStyle w:val="Hyperlink"/>
                <w:noProof/>
                <w:sz w:val="26"/>
                <w:szCs w:val="26"/>
                <w:lang w:val="da-DK"/>
              </w:rPr>
            </w:rPrChange>
          </w:rPr>
          <w:delText>Mô hình kho dữ liệu</w:delText>
        </w:r>
        <w:r w:rsidRPr="00825473" w:rsidDel="00AC38C2">
          <w:rPr>
            <w:noProof/>
            <w:webHidden/>
          </w:rPr>
          <w:tab/>
        </w:r>
        <w:r w:rsidR="00F52431" w:rsidDel="00AC38C2">
          <w:rPr>
            <w:noProof/>
            <w:webHidden/>
          </w:rPr>
          <w:delText>21</w:delText>
        </w:r>
      </w:del>
    </w:p>
    <w:p w14:paraId="5D0F0202" w14:textId="68D793C1" w:rsidR="00C44E34" w:rsidRPr="00825473" w:rsidDel="00F52431" w:rsidRDefault="00C44E34" w:rsidP="00AC38C2">
      <w:pPr>
        <w:pStyle w:val="TOC3"/>
        <w:rPr>
          <w:del w:id="434" w:author="lenovo" w:date="2021-12-30T08:13:00Z"/>
          <w:rFonts w:eastAsiaTheme="minorEastAsia"/>
          <w:noProof/>
          <w:lang w:eastAsia="ko-KR"/>
        </w:rPr>
        <w:pPrChange w:id="435" w:author="lenovo" w:date="2022-01-07T08:13:00Z">
          <w:pPr>
            <w:pStyle w:val="TOC3"/>
          </w:pPr>
        </w:pPrChange>
      </w:pPr>
      <w:del w:id="436" w:author="lenovo" w:date="2021-12-30T08:13:00Z">
        <w:r w:rsidRPr="00AC38C2" w:rsidDel="00F52431">
          <w:rPr>
            <w:noProof/>
            <w:rPrChange w:id="437" w:author="lenovo" w:date="2022-01-07T08:12:00Z">
              <w:rPr>
                <w:rStyle w:val="Hyperlink"/>
                <w:noProof/>
                <w:sz w:val="26"/>
                <w:szCs w:val="26"/>
              </w:rPr>
            </w:rPrChange>
          </w:rPr>
          <w:delText>2.1.5</w:delText>
        </w:r>
        <w:r w:rsidR="00FC242D" w:rsidRPr="00AC38C2" w:rsidDel="00F52431">
          <w:rPr>
            <w:noProof/>
            <w:rPrChange w:id="438" w:author="lenovo" w:date="2022-01-07T08:12:00Z">
              <w:rPr>
                <w:rStyle w:val="Hyperlink"/>
                <w:noProof/>
                <w:sz w:val="26"/>
                <w:szCs w:val="26"/>
              </w:rPr>
            </w:rPrChange>
          </w:rPr>
          <w:delText>.</w:delText>
        </w:r>
        <w:r w:rsidRPr="00825473" w:rsidDel="00F52431">
          <w:rPr>
            <w:rFonts w:eastAsiaTheme="minorEastAsia"/>
            <w:noProof/>
            <w:lang w:eastAsia="ko-KR"/>
          </w:rPr>
          <w:tab/>
        </w:r>
        <w:r w:rsidRPr="00AC38C2" w:rsidDel="00F52431">
          <w:rPr>
            <w:noProof/>
            <w:lang w:val="da-DK"/>
            <w:rPrChange w:id="439" w:author="lenovo" w:date="2022-01-07T08:12:00Z">
              <w:rPr>
                <w:rStyle w:val="Hyperlink"/>
                <w:noProof/>
                <w:sz w:val="26"/>
                <w:szCs w:val="26"/>
                <w:lang w:val="da-DK"/>
              </w:rPr>
            </w:rPrChange>
          </w:rPr>
          <w:delText>Mô hình kho dữ liệu</w:delText>
        </w:r>
        <w:r w:rsidRPr="00825473" w:rsidDel="00F52431">
          <w:rPr>
            <w:noProof/>
            <w:webHidden/>
          </w:rPr>
          <w:tab/>
        </w:r>
        <w:r w:rsidR="00F52431" w:rsidDel="00F52431">
          <w:rPr>
            <w:noProof/>
            <w:webHidden/>
          </w:rPr>
          <w:delText>24</w:delText>
        </w:r>
      </w:del>
    </w:p>
    <w:p w14:paraId="23CD0043" w14:textId="4D3421FE" w:rsidR="00C44E34" w:rsidRPr="00825473" w:rsidDel="00AC38C2" w:rsidRDefault="00C44E34" w:rsidP="00AC38C2">
      <w:pPr>
        <w:pStyle w:val="TOC3"/>
        <w:rPr>
          <w:del w:id="440" w:author="lenovo" w:date="2022-01-07T08:12:00Z"/>
          <w:rFonts w:eastAsiaTheme="minorEastAsia"/>
          <w:noProof/>
          <w:lang w:eastAsia="ko-KR"/>
        </w:rPr>
        <w:pPrChange w:id="441" w:author="lenovo" w:date="2022-01-07T08:13:00Z">
          <w:pPr>
            <w:pStyle w:val="TOC2"/>
          </w:pPr>
        </w:pPrChange>
      </w:pPr>
      <w:del w:id="442" w:author="lenovo" w:date="2022-01-07T08:12:00Z">
        <w:r w:rsidRPr="00AC38C2" w:rsidDel="00AC38C2">
          <w:rPr>
            <w:noProof/>
            <w:lang w:val="vi-VN"/>
            <w:rPrChange w:id="443" w:author="lenovo" w:date="2022-01-07T08:12:00Z">
              <w:rPr>
                <w:rStyle w:val="Hyperlink"/>
                <w:noProof/>
                <w:sz w:val="26"/>
                <w:szCs w:val="26"/>
                <w:lang w:val="vi-VN"/>
              </w:rPr>
            </w:rPrChange>
          </w:rPr>
          <w:delText>2.2</w:delText>
        </w:r>
        <w:r w:rsidR="00FC242D" w:rsidRPr="00AC38C2" w:rsidDel="00AC38C2">
          <w:rPr>
            <w:noProof/>
            <w:rPrChange w:id="444" w:author="lenovo" w:date="2022-01-07T08:12:00Z">
              <w:rPr>
                <w:rStyle w:val="Hyperlink"/>
                <w:noProof/>
                <w:sz w:val="26"/>
                <w:szCs w:val="26"/>
              </w:rPr>
            </w:rPrChange>
          </w:rPr>
          <w:delText>.</w:delText>
        </w:r>
        <w:r w:rsidRPr="00825473" w:rsidDel="00AC38C2">
          <w:rPr>
            <w:rFonts w:eastAsiaTheme="minorEastAsia"/>
            <w:noProof/>
            <w:lang w:eastAsia="ko-KR"/>
          </w:rPr>
          <w:tab/>
        </w:r>
        <w:r w:rsidRPr="00AC38C2" w:rsidDel="00AC38C2">
          <w:rPr>
            <w:noProof/>
            <w:lang w:val="vi-VN"/>
            <w:rPrChange w:id="445" w:author="lenovo" w:date="2022-01-07T08:12:00Z">
              <w:rPr>
                <w:rStyle w:val="Hyperlink"/>
                <w:noProof/>
                <w:sz w:val="26"/>
                <w:szCs w:val="26"/>
                <w:lang w:val="vi-VN"/>
              </w:rPr>
            </w:rPrChange>
          </w:rPr>
          <w:delText>Môi trường thực hiện</w:delText>
        </w:r>
        <w:r w:rsidRPr="00825473" w:rsidDel="00AC38C2">
          <w:rPr>
            <w:noProof/>
            <w:webHidden/>
          </w:rPr>
          <w:tab/>
        </w:r>
        <w:r w:rsidR="00F52431" w:rsidDel="00AC38C2">
          <w:rPr>
            <w:noProof/>
            <w:webHidden/>
          </w:rPr>
          <w:delText>24</w:delText>
        </w:r>
      </w:del>
    </w:p>
    <w:p w14:paraId="0A8FD5A5" w14:textId="78A0102E" w:rsidR="00C44E34" w:rsidRPr="00825473" w:rsidDel="00AC38C2" w:rsidRDefault="00C44E34" w:rsidP="00AC38C2">
      <w:pPr>
        <w:pStyle w:val="TOC3"/>
        <w:rPr>
          <w:del w:id="446" w:author="lenovo" w:date="2022-01-07T08:12:00Z"/>
          <w:rFonts w:eastAsiaTheme="minorEastAsia"/>
          <w:noProof/>
          <w:lang w:eastAsia="ko-KR"/>
        </w:rPr>
        <w:pPrChange w:id="447" w:author="lenovo" w:date="2022-01-07T08:13:00Z">
          <w:pPr>
            <w:pStyle w:val="TOC3"/>
          </w:pPr>
        </w:pPrChange>
      </w:pPr>
      <w:del w:id="448" w:author="lenovo" w:date="2022-01-07T08:12:00Z">
        <w:r w:rsidRPr="00AC38C2" w:rsidDel="00AC38C2">
          <w:rPr>
            <w:noProof/>
            <w:lang w:val="vi-VN"/>
            <w:rPrChange w:id="449" w:author="lenovo" w:date="2022-01-07T08:12:00Z">
              <w:rPr>
                <w:rStyle w:val="Hyperlink"/>
                <w:noProof/>
                <w:sz w:val="26"/>
                <w:szCs w:val="26"/>
                <w:lang w:val="vi-VN"/>
              </w:rPr>
            </w:rPrChange>
          </w:rPr>
          <w:delText>2.2.1</w:delText>
        </w:r>
        <w:r w:rsidR="00FC242D" w:rsidRPr="00AC38C2" w:rsidDel="00AC38C2">
          <w:rPr>
            <w:noProof/>
            <w:rPrChange w:id="450" w:author="lenovo" w:date="2022-01-07T08:12:00Z">
              <w:rPr>
                <w:rStyle w:val="Hyperlink"/>
                <w:noProof/>
                <w:sz w:val="26"/>
                <w:szCs w:val="26"/>
              </w:rPr>
            </w:rPrChange>
          </w:rPr>
          <w:delText>.</w:delText>
        </w:r>
        <w:r w:rsidRPr="00825473" w:rsidDel="00AC38C2">
          <w:rPr>
            <w:rFonts w:eastAsiaTheme="minorEastAsia"/>
            <w:noProof/>
            <w:lang w:eastAsia="ko-KR"/>
          </w:rPr>
          <w:tab/>
        </w:r>
        <w:r w:rsidRPr="00AC38C2" w:rsidDel="00AC38C2">
          <w:rPr>
            <w:noProof/>
            <w:lang w:val="vi-VN"/>
            <w:rPrChange w:id="451" w:author="lenovo" w:date="2022-01-07T08:12:00Z">
              <w:rPr>
                <w:rStyle w:val="Hyperlink"/>
                <w:noProof/>
                <w:sz w:val="26"/>
                <w:szCs w:val="26"/>
                <w:lang w:val="vi-VN"/>
              </w:rPr>
            </w:rPrChange>
          </w:rPr>
          <w:delText>Giới thiệu</w:delText>
        </w:r>
      </w:del>
      <w:del w:id="452" w:author="lenovo" w:date="2021-12-30T08:33:00Z">
        <w:r w:rsidRPr="00AC38C2" w:rsidDel="007C5DFB">
          <w:rPr>
            <w:noProof/>
            <w:lang w:val="vi-VN"/>
            <w:rPrChange w:id="453" w:author="lenovo" w:date="2022-01-07T08:12:00Z">
              <w:rPr>
                <w:rStyle w:val="Hyperlink"/>
                <w:noProof/>
                <w:sz w:val="26"/>
                <w:szCs w:val="26"/>
                <w:lang w:val="vi-VN"/>
              </w:rPr>
            </w:rPrChange>
          </w:rPr>
          <w:delText xml:space="preserve"> các công cụ được sử dụng</w:delText>
        </w:r>
      </w:del>
      <w:del w:id="454" w:author="lenovo" w:date="2022-01-07T08:12:00Z">
        <w:r w:rsidRPr="00825473" w:rsidDel="00AC38C2">
          <w:rPr>
            <w:noProof/>
            <w:webHidden/>
          </w:rPr>
          <w:tab/>
        </w:r>
        <w:r w:rsidR="00F52431" w:rsidDel="00AC38C2">
          <w:rPr>
            <w:noProof/>
            <w:webHidden/>
          </w:rPr>
          <w:delText>24</w:delText>
        </w:r>
      </w:del>
    </w:p>
    <w:p w14:paraId="4B03E379" w14:textId="79EDAA95" w:rsidR="00C44E34" w:rsidRPr="00825473" w:rsidDel="00AC38C2" w:rsidRDefault="00C44E34" w:rsidP="00AC38C2">
      <w:pPr>
        <w:pStyle w:val="TOC3"/>
        <w:rPr>
          <w:del w:id="455" w:author="lenovo" w:date="2022-01-07T08:12:00Z"/>
          <w:rFonts w:eastAsiaTheme="minorEastAsia"/>
          <w:noProof/>
          <w:lang w:eastAsia="ko-KR"/>
        </w:rPr>
        <w:pPrChange w:id="456" w:author="lenovo" w:date="2022-01-07T08:13:00Z">
          <w:pPr>
            <w:pStyle w:val="TOC3"/>
          </w:pPr>
        </w:pPrChange>
      </w:pPr>
      <w:del w:id="457" w:author="lenovo" w:date="2022-01-07T08:12:00Z">
        <w:r w:rsidRPr="00AC38C2" w:rsidDel="00AC38C2">
          <w:rPr>
            <w:noProof/>
            <w:rPrChange w:id="458" w:author="lenovo" w:date="2022-01-07T08:12:00Z">
              <w:rPr>
                <w:rStyle w:val="Hyperlink"/>
                <w:noProof/>
                <w:sz w:val="26"/>
                <w:szCs w:val="26"/>
              </w:rPr>
            </w:rPrChange>
          </w:rPr>
          <w:delText>2.2.2</w:delText>
        </w:r>
        <w:r w:rsidR="00FC242D" w:rsidRPr="00AC38C2" w:rsidDel="00AC38C2">
          <w:rPr>
            <w:noProof/>
            <w:rPrChange w:id="459" w:author="lenovo" w:date="2022-01-07T08:12:00Z">
              <w:rPr>
                <w:rStyle w:val="Hyperlink"/>
                <w:noProof/>
                <w:sz w:val="26"/>
                <w:szCs w:val="26"/>
              </w:rPr>
            </w:rPrChange>
          </w:rPr>
          <w:delText>.</w:delText>
        </w:r>
        <w:r w:rsidRPr="00825473" w:rsidDel="00AC38C2">
          <w:rPr>
            <w:rFonts w:eastAsiaTheme="minorEastAsia"/>
            <w:noProof/>
            <w:lang w:eastAsia="ko-KR"/>
          </w:rPr>
          <w:tab/>
        </w:r>
        <w:r w:rsidRPr="00AC38C2" w:rsidDel="00AC38C2">
          <w:rPr>
            <w:noProof/>
            <w:shd w:val="clear" w:color="auto" w:fill="FFFFFF"/>
            <w:rPrChange w:id="460" w:author="lenovo" w:date="2022-01-07T08:12:00Z">
              <w:rPr>
                <w:rStyle w:val="Hyperlink"/>
                <w:noProof/>
                <w:sz w:val="26"/>
                <w:szCs w:val="26"/>
                <w:shd w:val="clear" w:color="auto" w:fill="FFFFFF"/>
              </w:rPr>
            </w:rPrChange>
          </w:rPr>
          <w:delText>Hướng dẫn cài đặt</w:delText>
        </w:r>
        <w:r w:rsidRPr="00825473" w:rsidDel="00AC38C2">
          <w:rPr>
            <w:noProof/>
            <w:webHidden/>
          </w:rPr>
          <w:tab/>
        </w:r>
        <w:r w:rsidR="00F52431" w:rsidDel="00AC38C2">
          <w:rPr>
            <w:noProof/>
            <w:webHidden/>
          </w:rPr>
          <w:delText>39</w:delText>
        </w:r>
      </w:del>
    </w:p>
    <w:p w14:paraId="6F3A6C33" w14:textId="4D5129D8" w:rsidR="00C44E34" w:rsidRPr="00825473" w:rsidDel="00AC38C2" w:rsidRDefault="00C44E34" w:rsidP="00AC38C2">
      <w:pPr>
        <w:pStyle w:val="TOC3"/>
        <w:rPr>
          <w:del w:id="461" w:author="lenovo" w:date="2022-01-07T08:12:00Z"/>
          <w:rFonts w:eastAsiaTheme="minorEastAsia"/>
          <w:noProof/>
          <w:lang w:eastAsia="ko-KR"/>
        </w:rPr>
        <w:pPrChange w:id="462" w:author="lenovo" w:date="2022-01-07T08:13:00Z">
          <w:pPr>
            <w:pStyle w:val="TOC2"/>
          </w:pPr>
        </w:pPrChange>
      </w:pPr>
      <w:del w:id="463" w:author="lenovo" w:date="2022-01-07T08:12:00Z">
        <w:r w:rsidRPr="00AC38C2" w:rsidDel="00AC38C2">
          <w:rPr>
            <w:noProof/>
            <w:rPrChange w:id="464" w:author="lenovo" w:date="2022-01-07T08:12:00Z">
              <w:rPr>
                <w:rStyle w:val="Hyperlink"/>
                <w:noProof/>
                <w:sz w:val="26"/>
                <w:szCs w:val="26"/>
              </w:rPr>
            </w:rPrChange>
          </w:rPr>
          <w:delText>2.3</w:delText>
        </w:r>
        <w:r w:rsidR="00FC242D" w:rsidRPr="00AC38C2" w:rsidDel="00AC38C2">
          <w:rPr>
            <w:noProof/>
            <w:rPrChange w:id="465" w:author="lenovo" w:date="2022-01-07T08:12:00Z">
              <w:rPr>
                <w:rStyle w:val="Hyperlink"/>
                <w:noProof/>
                <w:sz w:val="26"/>
                <w:szCs w:val="26"/>
              </w:rPr>
            </w:rPrChange>
          </w:rPr>
          <w:delText>.</w:delText>
        </w:r>
        <w:r w:rsidRPr="00825473" w:rsidDel="00AC38C2">
          <w:rPr>
            <w:rFonts w:eastAsiaTheme="minorEastAsia"/>
            <w:noProof/>
            <w:lang w:eastAsia="ko-KR"/>
          </w:rPr>
          <w:tab/>
        </w:r>
        <w:r w:rsidRPr="00AC38C2" w:rsidDel="00AC38C2">
          <w:rPr>
            <w:noProof/>
            <w:shd w:val="clear" w:color="auto" w:fill="FFFFFF"/>
            <w:rPrChange w:id="466" w:author="lenovo" w:date="2022-01-07T08:12:00Z">
              <w:rPr>
                <w:rStyle w:val="Hyperlink"/>
                <w:noProof/>
                <w:sz w:val="26"/>
                <w:szCs w:val="26"/>
                <w:shd w:val="clear" w:color="auto" w:fill="FFFFFF"/>
              </w:rPr>
            </w:rPrChange>
          </w:rPr>
          <w:delText>Kết chương</w:delText>
        </w:r>
        <w:r w:rsidRPr="00825473" w:rsidDel="00AC38C2">
          <w:rPr>
            <w:noProof/>
            <w:webHidden/>
          </w:rPr>
          <w:tab/>
        </w:r>
        <w:r w:rsidR="00F52431" w:rsidDel="00AC38C2">
          <w:rPr>
            <w:noProof/>
            <w:webHidden/>
          </w:rPr>
          <w:delText>39</w:delText>
        </w:r>
      </w:del>
    </w:p>
    <w:p w14:paraId="2F55D92A" w14:textId="146C7B62" w:rsidR="00C44E34" w:rsidRPr="00430DE3" w:rsidDel="00AC38C2" w:rsidRDefault="00C44E34" w:rsidP="00AC38C2">
      <w:pPr>
        <w:pStyle w:val="TOC3"/>
        <w:rPr>
          <w:del w:id="467" w:author="lenovo" w:date="2022-01-07T08:12:00Z"/>
          <w:rFonts w:eastAsiaTheme="minorEastAsia"/>
          <w:noProof/>
          <w:lang w:eastAsia="ko-KR"/>
        </w:rPr>
        <w:pPrChange w:id="468" w:author="lenovo" w:date="2022-01-07T08:13:00Z">
          <w:pPr>
            <w:pStyle w:val="TOC1"/>
            <w:spacing w:before="60" w:afterLines="60" w:after="144" w:line="26" w:lineRule="atLeast"/>
          </w:pPr>
        </w:pPrChange>
      </w:pPr>
      <w:del w:id="469" w:author="lenovo" w:date="2022-01-07T08:12:00Z">
        <w:r w:rsidRPr="00AC38C2" w:rsidDel="00AC38C2">
          <w:rPr>
            <w:noProof/>
            <w:rPrChange w:id="470" w:author="lenovo" w:date="2022-01-07T08:12:00Z">
              <w:rPr>
                <w:rStyle w:val="Hyperlink"/>
              </w:rPr>
            </w:rPrChange>
          </w:rPr>
          <w:delText>CHƯƠNG 3. THIẾT KẾ KHO DỮ LIỆU</w:delText>
        </w:r>
        <w:r w:rsidRPr="00430DE3" w:rsidDel="00AC38C2">
          <w:rPr>
            <w:noProof/>
            <w:webHidden/>
          </w:rPr>
          <w:tab/>
        </w:r>
        <w:r w:rsidR="00F52431" w:rsidDel="00AC38C2">
          <w:rPr>
            <w:noProof/>
            <w:webHidden/>
          </w:rPr>
          <w:delText>40</w:delText>
        </w:r>
      </w:del>
    </w:p>
    <w:p w14:paraId="0B78E4D2" w14:textId="0934EDA8" w:rsidR="00C44E34" w:rsidRPr="00825473" w:rsidDel="00AC38C2" w:rsidRDefault="00C44E34" w:rsidP="00AC38C2">
      <w:pPr>
        <w:pStyle w:val="TOC3"/>
        <w:rPr>
          <w:del w:id="471" w:author="lenovo" w:date="2022-01-07T08:12:00Z"/>
          <w:rFonts w:eastAsiaTheme="minorEastAsia"/>
          <w:noProof/>
          <w:lang w:eastAsia="ko-KR"/>
        </w:rPr>
        <w:pPrChange w:id="472" w:author="lenovo" w:date="2022-01-07T08:13:00Z">
          <w:pPr>
            <w:pStyle w:val="TOC2"/>
          </w:pPr>
        </w:pPrChange>
      </w:pPr>
      <w:del w:id="473" w:author="lenovo" w:date="2022-01-07T08:12:00Z">
        <w:r w:rsidRPr="00AC38C2" w:rsidDel="00AC38C2">
          <w:rPr>
            <w:noProof/>
            <w:lang w:val="da-DK"/>
            <w:rPrChange w:id="474" w:author="lenovo" w:date="2022-01-07T08:12:00Z">
              <w:rPr>
                <w:rStyle w:val="Hyperlink"/>
                <w:noProof/>
                <w:sz w:val="26"/>
                <w:szCs w:val="26"/>
                <w:lang w:val="da-DK"/>
              </w:rPr>
            </w:rPrChange>
          </w:rPr>
          <w:delText>3.1</w:delText>
        </w:r>
        <w:r w:rsidR="00FC242D" w:rsidRPr="00AC38C2" w:rsidDel="00AC38C2">
          <w:rPr>
            <w:noProof/>
            <w:lang w:val="da-DK"/>
            <w:rPrChange w:id="475"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476" w:author="lenovo" w:date="2022-01-07T08:12:00Z">
              <w:rPr>
                <w:rStyle w:val="Hyperlink"/>
                <w:noProof/>
                <w:sz w:val="26"/>
                <w:szCs w:val="26"/>
                <w:lang w:val="da-DK"/>
              </w:rPr>
            </w:rPrChange>
          </w:rPr>
          <w:delText>Giới thiệu</w:delText>
        </w:r>
        <w:r w:rsidRPr="00825473" w:rsidDel="00AC38C2">
          <w:rPr>
            <w:noProof/>
            <w:webHidden/>
          </w:rPr>
          <w:tab/>
        </w:r>
        <w:r w:rsidR="00F52431" w:rsidDel="00AC38C2">
          <w:rPr>
            <w:noProof/>
            <w:webHidden/>
          </w:rPr>
          <w:delText>40</w:delText>
        </w:r>
      </w:del>
    </w:p>
    <w:p w14:paraId="37EF077C" w14:textId="44E5BA5E" w:rsidR="00C44E34" w:rsidRPr="00825473" w:rsidDel="00AC38C2" w:rsidRDefault="00C44E34" w:rsidP="00AC38C2">
      <w:pPr>
        <w:pStyle w:val="TOC3"/>
        <w:rPr>
          <w:del w:id="477" w:author="lenovo" w:date="2022-01-07T08:12:00Z"/>
          <w:rFonts w:eastAsiaTheme="minorEastAsia"/>
          <w:noProof/>
          <w:lang w:eastAsia="ko-KR"/>
        </w:rPr>
        <w:pPrChange w:id="478" w:author="lenovo" w:date="2022-01-07T08:13:00Z">
          <w:pPr>
            <w:pStyle w:val="TOC2"/>
          </w:pPr>
        </w:pPrChange>
      </w:pPr>
      <w:del w:id="479" w:author="lenovo" w:date="2022-01-07T08:12:00Z">
        <w:r w:rsidRPr="00AC38C2" w:rsidDel="00AC38C2">
          <w:rPr>
            <w:noProof/>
            <w:lang w:val="da-DK"/>
            <w:rPrChange w:id="480" w:author="lenovo" w:date="2022-01-07T08:12:00Z">
              <w:rPr>
                <w:rStyle w:val="Hyperlink"/>
                <w:noProof/>
                <w:sz w:val="26"/>
                <w:szCs w:val="26"/>
                <w:lang w:val="da-DK"/>
              </w:rPr>
            </w:rPrChange>
          </w:rPr>
          <w:delText>3.2</w:delText>
        </w:r>
        <w:r w:rsidR="00FC242D" w:rsidRPr="00AC38C2" w:rsidDel="00AC38C2">
          <w:rPr>
            <w:noProof/>
            <w:lang w:val="da-DK"/>
            <w:rPrChange w:id="481"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482" w:author="lenovo" w:date="2022-01-07T08:12:00Z">
              <w:rPr>
                <w:rStyle w:val="Hyperlink"/>
                <w:noProof/>
                <w:sz w:val="26"/>
                <w:szCs w:val="26"/>
                <w:lang w:val="da-DK"/>
              </w:rPr>
            </w:rPrChange>
          </w:rPr>
          <w:delText>Các thành phần kho dữ liệu</w:delText>
        </w:r>
        <w:r w:rsidRPr="00825473" w:rsidDel="00AC38C2">
          <w:rPr>
            <w:noProof/>
            <w:webHidden/>
          </w:rPr>
          <w:tab/>
        </w:r>
        <w:r w:rsidR="00F52431" w:rsidDel="00AC38C2">
          <w:rPr>
            <w:noProof/>
            <w:webHidden/>
          </w:rPr>
          <w:delText>40</w:delText>
        </w:r>
      </w:del>
    </w:p>
    <w:p w14:paraId="67FEE68D" w14:textId="51156F9F" w:rsidR="00C44E34" w:rsidRPr="00825473" w:rsidDel="00AC38C2" w:rsidRDefault="00C44E34" w:rsidP="00AC38C2">
      <w:pPr>
        <w:pStyle w:val="TOC3"/>
        <w:rPr>
          <w:del w:id="483" w:author="lenovo" w:date="2022-01-07T08:12:00Z"/>
          <w:rFonts w:eastAsiaTheme="minorEastAsia"/>
          <w:noProof/>
          <w:lang w:eastAsia="ko-KR"/>
        </w:rPr>
        <w:pPrChange w:id="484" w:author="lenovo" w:date="2022-01-07T08:13:00Z">
          <w:pPr>
            <w:pStyle w:val="TOC3"/>
          </w:pPr>
        </w:pPrChange>
      </w:pPr>
      <w:del w:id="485" w:author="lenovo" w:date="2022-01-07T08:12:00Z">
        <w:r w:rsidRPr="00AC38C2" w:rsidDel="00AC38C2">
          <w:rPr>
            <w:noProof/>
            <w:lang w:val="da-DK"/>
            <w:rPrChange w:id="486" w:author="lenovo" w:date="2022-01-07T08:12:00Z">
              <w:rPr>
                <w:rStyle w:val="Hyperlink"/>
                <w:noProof/>
                <w:sz w:val="26"/>
                <w:szCs w:val="26"/>
                <w:lang w:val="da-DK"/>
              </w:rPr>
            </w:rPrChange>
          </w:rPr>
          <w:delText>3.2.1</w:delText>
        </w:r>
        <w:r w:rsidR="00FC242D" w:rsidRPr="00AC38C2" w:rsidDel="00AC38C2">
          <w:rPr>
            <w:noProof/>
            <w:lang w:val="da-DK"/>
            <w:rPrChange w:id="487"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rPrChange w:id="488" w:author="lenovo" w:date="2022-01-07T08:12:00Z">
              <w:rPr>
                <w:rStyle w:val="Hyperlink"/>
                <w:noProof/>
                <w:sz w:val="26"/>
                <w:szCs w:val="26"/>
              </w:rPr>
            </w:rPrChange>
          </w:rPr>
          <w:delText>Nguồn dữ liệu (Operational Source Systems)</w:delText>
        </w:r>
        <w:r w:rsidRPr="00825473" w:rsidDel="00AC38C2">
          <w:rPr>
            <w:noProof/>
            <w:webHidden/>
          </w:rPr>
          <w:tab/>
        </w:r>
        <w:r w:rsidR="00F52431" w:rsidDel="00AC38C2">
          <w:rPr>
            <w:noProof/>
            <w:webHidden/>
          </w:rPr>
          <w:delText>40</w:delText>
        </w:r>
      </w:del>
    </w:p>
    <w:p w14:paraId="38DFAC81" w14:textId="3D210C35" w:rsidR="00C44E34" w:rsidRPr="00825473" w:rsidDel="00AC38C2" w:rsidRDefault="00C44E34" w:rsidP="00AC38C2">
      <w:pPr>
        <w:pStyle w:val="TOC3"/>
        <w:rPr>
          <w:del w:id="489" w:author="lenovo" w:date="2022-01-07T08:12:00Z"/>
          <w:rFonts w:eastAsiaTheme="minorEastAsia"/>
          <w:noProof/>
          <w:lang w:eastAsia="ko-KR"/>
        </w:rPr>
        <w:pPrChange w:id="490" w:author="lenovo" w:date="2022-01-07T08:13:00Z">
          <w:pPr>
            <w:pStyle w:val="TOC3"/>
          </w:pPr>
        </w:pPrChange>
      </w:pPr>
      <w:del w:id="491" w:author="lenovo" w:date="2022-01-07T08:12:00Z">
        <w:r w:rsidRPr="00AC38C2" w:rsidDel="00AC38C2">
          <w:rPr>
            <w:noProof/>
            <w:lang w:val="da-DK"/>
            <w:rPrChange w:id="492" w:author="lenovo" w:date="2022-01-07T08:12:00Z">
              <w:rPr>
                <w:rStyle w:val="Hyperlink"/>
                <w:noProof/>
                <w:sz w:val="26"/>
                <w:szCs w:val="26"/>
                <w:lang w:val="da-DK"/>
              </w:rPr>
            </w:rPrChange>
          </w:rPr>
          <w:delText>3.2.2</w:delText>
        </w:r>
        <w:r w:rsidR="00FC242D" w:rsidRPr="00AC38C2" w:rsidDel="00AC38C2">
          <w:rPr>
            <w:noProof/>
            <w:lang w:val="da-DK"/>
            <w:rPrChange w:id="493"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rPrChange w:id="494" w:author="lenovo" w:date="2022-01-07T08:12:00Z">
              <w:rPr>
                <w:rStyle w:val="Hyperlink"/>
                <w:noProof/>
                <w:sz w:val="26"/>
                <w:szCs w:val="26"/>
              </w:rPr>
            </w:rPrChange>
          </w:rPr>
          <w:delText>Khu vực xử lý (Staging Area)</w:delText>
        </w:r>
        <w:r w:rsidRPr="00825473" w:rsidDel="00AC38C2">
          <w:rPr>
            <w:noProof/>
            <w:webHidden/>
          </w:rPr>
          <w:tab/>
        </w:r>
        <w:r w:rsidR="00F52431" w:rsidDel="00AC38C2">
          <w:rPr>
            <w:noProof/>
            <w:webHidden/>
          </w:rPr>
          <w:delText>40</w:delText>
        </w:r>
      </w:del>
    </w:p>
    <w:p w14:paraId="77E99F4F" w14:textId="549314F4" w:rsidR="00C44E34" w:rsidRPr="00825473" w:rsidDel="00AC38C2" w:rsidRDefault="00C44E34" w:rsidP="00AC38C2">
      <w:pPr>
        <w:pStyle w:val="TOC3"/>
        <w:rPr>
          <w:del w:id="495" w:author="lenovo" w:date="2022-01-07T08:12:00Z"/>
          <w:rFonts w:eastAsiaTheme="minorEastAsia"/>
          <w:noProof/>
          <w:lang w:eastAsia="ko-KR"/>
        </w:rPr>
        <w:pPrChange w:id="496" w:author="lenovo" w:date="2022-01-07T08:13:00Z">
          <w:pPr>
            <w:pStyle w:val="TOC3"/>
          </w:pPr>
        </w:pPrChange>
      </w:pPr>
      <w:del w:id="497" w:author="lenovo" w:date="2022-01-07T08:12:00Z">
        <w:r w:rsidRPr="00AC38C2" w:rsidDel="00AC38C2">
          <w:rPr>
            <w:noProof/>
            <w:lang w:val="da-DK"/>
            <w:rPrChange w:id="498" w:author="lenovo" w:date="2022-01-07T08:12:00Z">
              <w:rPr>
                <w:rStyle w:val="Hyperlink"/>
                <w:noProof/>
                <w:sz w:val="26"/>
                <w:szCs w:val="26"/>
                <w:lang w:val="da-DK"/>
              </w:rPr>
            </w:rPrChange>
          </w:rPr>
          <w:delText>3.2.3</w:delText>
        </w:r>
        <w:r w:rsidR="00FC242D" w:rsidRPr="00AC38C2" w:rsidDel="00AC38C2">
          <w:rPr>
            <w:noProof/>
            <w:lang w:val="da-DK"/>
            <w:rPrChange w:id="499"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rPrChange w:id="500" w:author="lenovo" w:date="2022-01-07T08:12:00Z">
              <w:rPr>
                <w:rStyle w:val="Hyperlink"/>
                <w:noProof/>
                <w:sz w:val="26"/>
                <w:szCs w:val="26"/>
              </w:rPr>
            </w:rPrChange>
          </w:rPr>
          <w:delText>Khu vực trình bày (Data Presentation Area)</w:delText>
        </w:r>
        <w:r w:rsidRPr="00825473" w:rsidDel="00AC38C2">
          <w:rPr>
            <w:noProof/>
            <w:webHidden/>
          </w:rPr>
          <w:tab/>
        </w:r>
        <w:r w:rsidR="00F52431" w:rsidDel="00AC38C2">
          <w:rPr>
            <w:noProof/>
            <w:webHidden/>
          </w:rPr>
          <w:delText>40</w:delText>
        </w:r>
      </w:del>
    </w:p>
    <w:p w14:paraId="5891A0B8" w14:textId="45DFB7F0" w:rsidR="00C44E34" w:rsidRPr="00825473" w:rsidDel="00AC38C2" w:rsidRDefault="00C44E34" w:rsidP="00AC38C2">
      <w:pPr>
        <w:pStyle w:val="TOC3"/>
        <w:rPr>
          <w:del w:id="501" w:author="lenovo" w:date="2022-01-07T08:12:00Z"/>
          <w:rFonts w:eastAsiaTheme="minorEastAsia"/>
          <w:noProof/>
          <w:lang w:eastAsia="ko-KR"/>
        </w:rPr>
        <w:pPrChange w:id="502" w:author="lenovo" w:date="2022-01-07T08:13:00Z">
          <w:pPr>
            <w:pStyle w:val="TOC3"/>
          </w:pPr>
        </w:pPrChange>
      </w:pPr>
      <w:del w:id="503" w:author="lenovo" w:date="2022-01-07T08:12:00Z">
        <w:r w:rsidRPr="00AC38C2" w:rsidDel="00AC38C2">
          <w:rPr>
            <w:noProof/>
            <w:lang w:val="da-DK"/>
            <w:rPrChange w:id="504" w:author="lenovo" w:date="2022-01-07T08:12:00Z">
              <w:rPr>
                <w:rStyle w:val="Hyperlink"/>
                <w:noProof/>
                <w:sz w:val="26"/>
                <w:szCs w:val="26"/>
                <w:lang w:val="da-DK"/>
              </w:rPr>
            </w:rPrChange>
          </w:rPr>
          <w:delText>3.2.4</w:delText>
        </w:r>
        <w:r w:rsidR="00FC242D" w:rsidRPr="00AC38C2" w:rsidDel="00AC38C2">
          <w:rPr>
            <w:noProof/>
            <w:lang w:val="da-DK"/>
            <w:rPrChange w:id="505"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rPrChange w:id="506" w:author="lenovo" w:date="2022-01-07T08:12:00Z">
              <w:rPr>
                <w:rStyle w:val="Hyperlink"/>
                <w:noProof/>
                <w:sz w:val="26"/>
                <w:szCs w:val="26"/>
              </w:rPr>
            </w:rPrChange>
          </w:rPr>
          <w:delText>Công cụ truy cập (Data Access Tools)</w:delText>
        </w:r>
        <w:r w:rsidRPr="00825473" w:rsidDel="00AC38C2">
          <w:rPr>
            <w:noProof/>
            <w:webHidden/>
          </w:rPr>
          <w:tab/>
        </w:r>
        <w:r w:rsidR="00F52431" w:rsidDel="00AC38C2">
          <w:rPr>
            <w:noProof/>
            <w:webHidden/>
          </w:rPr>
          <w:delText>40</w:delText>
        </w:r>
      </w:del>
    </w:p>
    <w:p w14:paraId="65CF98F8" w14:textId="3FA5468D" w:rsidR="00C44E34" w:rsidRPr="00825473" w:rsidDel="00AC38C2" w:rsidRDefault="00C44E34" w:rsidP="00AC38C2">
      <w:pPr>
        <w:pStyle w:val="TOC3"/>
        <w:rPr>
          <w:del w:id="507" w:author="lenovo" w:date="2022-01-07T08:12:00Z"/>
          <w:rFonts w:eastAsiaTheme="minorEastAsia"/>
          <w:noProof/>
          <w:lang w:eastAsia="ko-KR"/>
        </w:rPr>
        <w:pPrChange w:id="508" w:author="lenovo" w:date="2022-01-07T08:13:00Z">
          <w:pPr>
            <w:pStyle w:val="TOC2"/>
          </w:pPr>
        </w:pPrChange>
      </w:pPr>
      <w:del w:id="509" w:author="lenovo" w:date="2022-01-07T08:12:00Z">
        <w:r w:rsidRPr="00AC38C2" w:rsidDel="00AC38C2">
          <w:rPr>
            <w:noProof/>
            <w:lang w:val="da-DK"/>
            <w:rPrChange w:id="510" w:author="lenovo" w:date="2022-01-07T08:12:00Z">
              <w:rPr>
                <w:rStyle w:val="Hyperlink"/>
                <w:noProof/>
                <w:sz w:val="26"/>
                <w:szCs w:val="26"/>
                <w:lang w:val="da-DK"/>
              </w:rPr>
            </w:rPrChange>
          </w:rPr>
          <w:delText>3.3</w:delText>
        </w:r>
        <w:r w:rsidR="00FC242D" w:rsidRPr="00AC38C2" w:rsidDel="00AC38C2">
          <w:rPr>
            <w:noProof/>
            <w:lang w:val="da-DK"/>
            <w:rPrChange w:id="511"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512" w:author="lenovo" w:date="2022-01-07T08:12:00Z">
              <w:rPr>
                <w:rStyle w:val="Hyperlink"/>
                <w:noProof/>
                <w:sz w:val="26"/>
                <w:szCs w:val="26"/>
                <w:lang w:val="da-DK"/>
              </w:rPr>
            </w:rPrChange>
          </w:rPr>
          <w:delText>Nguồn dữ liệu</w:delText>
        </w:r>
        <w:r w:rsidRPr="00825473" w:rsidDel="00AC38C2">
          <w:rPr>
            <w:noProof/>
            <w:webHidden/>
          </w:rPr>
          <w:tab/>
        </w:r>
        <w:r w:rsidR="00F52431" w:rsidDel="00AC38C2">
          <w:rPr>
            <w:noProof/>
            <w:webHidden/>
          </w:rPr>
          <w:delText>41</w:delText>
        </w:r>
      </w:del>
    </w:p>
    <w:p w14:paraId="682C5209" w14:textId="09D2ECFB" w:rsidR="00C44E34" w:rsidRPr="00825473" w:rsidDel="00AC38C2" w:rsidRDefault="00C44E34" w:rsidP="00AC38C2">
      <w:pPr>
        <w:pStyle w:val="TOC3"/>
        <w:rPr>
          <w:del w:id="513" w:author="lenovo" w:date="2022-01-07T08:12:00Z"/>
          <w:rFonts w:eastAsiaTheme="minorEastAsia"/>
          <w:noProof/>
          <w:lang w:eastAsia="ko-KR"/>
        </w:rPr>
        <w:pPrChange w:id="514" w:author="lenovo" w:date="2022-01-07T08:13:00Z">
          <w:pPr>
            <w:pStyle w:val="TOC2"/>
          </w:pPr>
        </w:pPrChange>
      </w:pPr>
      <w:del w:id="515" w:author="lenovo" w:date="2022-01-07T08:12:00Z">
        <w:r w:rsidRPr="00AC38C2" w:rsidDel="00AC38C2">
          <w:rPr>
            <w:noProof/>
            <w:lang w:val="da-DK"/>
            <w:rPrChange w:id="516" w:author="lenovo" w:date="2022-01-07T08:12:00Z">
              <w:rPr>
                <w:rStyle w:val="Hyperlink"/>
                <w:noProof/>
                <w:sz w:val="26"/>
                <w:szCs w:val="26"/>
                <w:lang w:val="da-DK"/>
              </w:rPr>
            </w:rPrChange>
          </w:rPr>
          <w:delText>3.4</w:delText>
        </w:r>
        <w:r w:rsidR="00FC242D" w:rsidRPr="00AC38C2" w:rsidDel="00AC38C2">
          <w:rPr>
            <w:noProof/>
            <w:lang w:val="da-DK"/>
            <w:rPrChange w:id="517"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518" w:author="lenovo" w:date="2022-01-07T08:12:00Z">
              <w:rPr>
                <w:rStyle w:val="Hyperlink"/>
                <w:noProof/>
                <w:sz w:val="26"/>
                <w:szCs w:val="26"/>
                <w:lang w:val="da-DK"/>
              </w:rPr>
            </w:rPrChange>
          </w:rPr>
          <w:delText>Cơ sở dữ liệu ứng dụng</w:delText>
        </w:r>
        <w:r w:rsidRPr="00825473" w:rsidDel="00AC38C2">
          <w:rPr>
            <w:noProof/>
            <w:webHidden/>
          </w:rPr>
          <w:tab/>
        </w:r>
        <w:r w:rsidR="00F52431" w:rsidDel="00AC38C2">
          <w:rPr>
            <w:noProof/>
            <w:webHidden/>
          </w:rPr>
          <w:delText>41</w:delText>
        </w:r>
      </w:del>
    </w:p>
    <w:p w14:paraId="07540B59" w14:textId="62167B7A" w:rsidR="00C44E34" w:rsidRPr="00825473" w:rsidDel="00AC38C2" w:rsidRDefault="00C44E34" w:rsidP="00AC38C2">
      <w:pPr>
        <w:pStyle w:val="TOC3"/>
        <w:rPr>
          <w:del w:id="519" w:author="lenovo" w:date="2022-01-07T08:12:00Z"/>
          <w:rFonts w:eastAsiaTheme="minorEastAsia"/>
          <w:noProof/>
          <w:lang w:eastAsia="ko-KR"/>
        </w:rPr>
        <w:pPrChange w:id="520" w:author="lenovo" w:date="2022-01-07T08:13:00Z">
          <w:pPr>
            <w:pStyle w:val="TOC2"/>
          </w:pPr>
        </w:pPrChange>
      </w:pPr>
      <w:del w:id="521" w:author="lenovo" w:date="2022-01-07T08:12:00Z">
        <w:r w:rsidRPr="00AC38C2" w:rsidDel="00AC38C2">
          <w:rPr>
            <w:noProof/>
            <w:lang w:val="da-DK"/>
            <w:rPrChange w:id="522" w:author="lenovo" w:date="2022-01-07T08:12:00Z">
              <w:rPr>
                <w:rStyle w:val="Hyperlink"/>
                <w:noProof/>
                <w:sz w:val="26"/>
                <w:szCs w:val="26"/>
                <w:lang w:val="da-DK"/>
              </w:rPr>
            </w:rPrChange>
          </w:rPr>
          <w:delText>3.5</w:delText>
        </w:r>
        <w:r w:rsidR="00FC242D" w:rsidRPr="00AC38C2" w:rsidDel="00AC38C2">
          <w:rPr>
            <w:noProof/>
            <w:lang w:val="da-DK"/>
            <w:rPrChange w:id="523"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524" w:author="lenovo" w:date="2022-01-07T08:12:00Z">
              <w:rPr>
                <w:rStyle w:val="Hyperlink"/>
                <w:noProof/>
                <w:sz w:val="26"/>
                <w:szCs w:val="26"/>
                <w:lang w:val="da-DK"/>
              </w:rPr>
            </w:rPrChange>
          </w:rPr>
          <w:delText>Cơ sở dữ liệu Web</w:delText>
        </w:r>
        <w:r w:rsidRPr="00825473" w:rsidDel="00AC38C2">
          <w:rPr>
            <w:noProof/>
            <w:webHidden/>
          </w:rPr>
          <w:tab/>
        </w:r>
        <w:r w:rsidR="00F52431" w:rsidDel="00AC38C2">
          <w:rPr>
            <w:noProof/>
            <w:webHidden/>
          </w:rPr>
          <w:delText>45</w:delText>
        </w:r>
      </w:del>
    </w:p>
    <w:p w14:paraId="3E441446" w14:textId="77885F8B" w:rsidR="00C44E34" w:rsidRPr="00825473" w:rsidDel="00AC38C2" w:rsidRDefault="00C44E34" w:rsidP="00AC38C2">
      <w:pPr>
        <w:pStyle w:val="TOC3"/>
        <w:rPr>
          <w:del w:id="525" w:author="lenovo" w:date="2022-01-07T08:12:00Z"/>
          <w:rFonts w:eastAsiaTheme="minorEastAsia"/>
          <w:noProof/>
          <w:lang w:eastAsia="ko-KR"/>
        </w:rPr>
        <w:pPrChange w:id="526" w:author="lenovo" w:date="2022-01-07T08:13:00Z">
          <w:pPr>
            <w:pStyle w:val="TOC2"/>
          </w:pPr>
        </w:pPrChange>
      </w:pPr>
      <w:del w:id="527" w:author="lenovo" w:date="2022-01-07T08:12:00Z">
        <w:r w:rsidRPr="00AC38C2" w:rsidDel="00AC38C2">
          <w:rPr>
            <w:noProof/>
            <w:lang w:val="da-DK"/>
            <w:rPrChange w:id="528" w:author="lenovo" w:date="2022-01-07T08:12:00Z">
              <w:rPr>
                <w:rStyle w:val="Hyperlink"/>
                <w:noProof/>
                <w:sz w:val="26"/>
                <w:szCs w:val="26"/>
                <w:lang w:val="da-DK"/>
              </w:rPr>
            </w:rPrChange>
          </w:rPr>
          <w:delText>3.6</w:delText>
        </w:r>
        <w:r w:rsidR="00FC242D" w:rsidRPr="00AC38C2" w:rsidDel="00AC38C2">
          <w:rPr>
            <w:noProof/>
            <w:lang w:val="da-DK"/>
            <w:rPrChange w:id="529"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530" w:author="lenovo" w:date="2022-01-07T08:12:00Z">
              <w:rPr>
                <w:rStyle w:val="Hyperlink"/>
                <w:noProof/>
                <w:sz w:val="26"/>
                <w:szCs w:val="26"/>
                <w:lang w:val="da-DK"/>
              </w:rPr>
            </w:rPrChange>
          </w:rPr>
          <w:delText>Thiết kế Kho dữ liệu</w:delText>
        </w:r>
        <w:r w:rsidRPr="00825473" w:rsidDel="00AC38C2">
          <w:rPr>
            <w:noProof/>
            <w:webHidden/>
          </w:rPr>
          <w:tab/>
        </w:r>
        <w:r w:rsidR="00F52431" w:rsidDel="00AC38C2">
          <w:rPr>
            <w:noProof/>
            <w:webHidden/>
          </w:rPr>
          <w:delText>49</w:delText>
        </w:r>
      </w:del>
    </w:p>
    <w:p w14:paraId="54CA8B15" w14:textId="7BBE29FD" w:rsidR="00C44E34" w:rsidRPr="00825473" w:rsidDel="00AC38C2" w:rsidRDefault="00C44E34" w:rsidP="00AC38C2">
      <w:pPr>
        <w:pStyle w:val="TOC3"/>
        <w:rPr>
          <w:del w:id="531" w:author="lenovo" w:date="2022-01-07T08:12:00Z"/>
          <w:rFonts w:eastAsiaTheme="minorEastAsia"/>
          <w:noProof/>
          <w:lang w:eastAsia="ko-KR"/>
        </w:rPr>
        <w:pPrChange w:id="532" w:author="lenovo" w:date="2022-01-07T08:13:00Z">
          <w:pPr>
            <w:pStyle w:val="TOC3"/>
          </w:pPr>
        </w:pPrChange>
      </w:pPr>
      <w:del w:id="533" w:author="lenovo" w:date="2022-01-07T08:12:00Z">
        <w:r w:rsidRPr="00AC38C2" w:rsidDel="00AC38C2">
          <w:rPr>
            <w:noProof/>
            <w:lang w:val="da-DK"/>
            <w:rPrChange w:id="534" w:author="lenovo" w:date="2022-01-07T08:12:00Z">
              <w:rPr>
                <w:rStyle w:val="Hyperlink"/>
                <w:noProof/>
                <w:sz w:val="26"/>
                <w:szCs w:val="26"/>
                <w:lang w:val="da-DK"/>
              </w:rPr>
            </w:rPrChange>
          </w:rPr>
          <w:delText>3.6.1</w:delText>
        </w:r>
        <w:r w:rsidR="00FC242D" w:rsidRPr="00AC38C2" w:rsidDel="00AC38C2">
          <w:rPr>
            <w:noProof/>
            <w:lang w:val="da-DK"/>
            <w:rPrChange w:id="535"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536" w:author="lenovo" w:date="2022-01-07T08:12:00Z">
              <w:rPr>
                <w:rStyle w:val="Hyperlink"/>
                <w:noProof/>
                <w:sz w:val="26"/>
                <w:szCs w:val="26"/>
                <w:lang w:val="da-DK"/>
              </w:rPr>
            </w:rPrChange>
          </w:rPr>
          <w:delText>Lược đồ kho dữ liệu</w:delText>
        </w:r>
        <w:r w:rsidRPr="00825473" w:rsidDel="00AC38C2">
          <w:rPr>
            <w:noProof/>
            <w:webHidden/>
          </w:rPr>
          <w:tab/>
        </w:r>
        <w:r w:rsidR="00F52431" w:rsidDel="00AC38C2">
          <w:rPr>
            <w:noProof/>
            <w:webHidden/>
          </w:rPr>
          <w:delText>49</w:delText>
        </w:r>
      </w:del>
    </w:p>
    <w:p w14:paraId="794693AB" w14:textId="53749C44" w:rsidR="00C44E34" w:rsidRPr="00825473" w:rsidDel="00AC38C2" w:rsidRDefault="00C44E34" w:rsidP="00AC38C2">
      <w:pPr>
        <w:pStyle w:val="TOC3"/>
        <w:rPr>
          <w:del w:id="537" w:author="lenovo" w:date="2022-01-07T08:12:00Z"/>
          <w:rFonts w:eastAsiaTheme="minorEastAsia"/>
          <w:noProof/>
          <w:lang w:eastAsia="ko-KR"/>
        </w:rPr>
        <w:pPrChange w:id="538" w:author="lenovo" w:date="2022-01-07T08:13:00Z">
          <w:pPr>
            <w:pStyle w:val="TOC3"/>
          </w:pPr>
        </w:pPrChange>
      </w:pPr>
      <w:del w:id="539" w:author="lenovo" w:date="2022-01-07T08:12:00Z">
        <w:r w:rsidRPr="00AC38C2" w:rsidDel="00AC38C2">
          <w:rPr>
            <w:noProof/>
            <w:lang w:val="da-DK"/>
            <w:rPrChange w:id="540" w:author="lenovo" w:date="2022-01-07T08:12:00Z">
              <w:rPr>
                <w:rStyle w:val="Hyperlink"/>
                <w:noProof/>
                <w:sz w:val="26"/>
                <w:szCs w:val="26"/>
                <w:lang w:val="da-DK"/>
              </w:rPr>
            </w:rPrChange>
          </w:rPr>
          <w:delText>3.6.2</w:delText>
        </w:r>
        <w:r w:rsidR="00FC242D" w:rsidRPr="00AC38C2" w:rsidDel="00AC38C2">
          <w:rPr>
            <w:noProof/>
            <w:lang w:val="da-DK"/>
            <w:rPrChange w:id="541"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542" w:author="lenovo" w:date="2022-01-07T08:12:00Z">
              <w:rPr>
                <w:rStyle w:val="Hyperlink"/>
                <w:noProof/>
                <w:sz w:val="26"/>
                <w:szCs w:val="26"/>
                <w:lang w:val="da-DK"/>
              </w:rPr>
            </w:rPrChange>
          </w:rPr>
          <w:delText>Xây dựng kho dữ liệu</w:delText>
        </w:r>
        <w:r w:rsidRPr="00825473" w:rsidDel="00AC38C2">
          <w:rPr>
            <w:noProof/>
            <w:webHidden/>
          </w:rPr>
          <w:tab/>
        </w:r>
        <w:r w:rsidR="00F52431" w:rsidDel="00AC38C2">
          <w:rPr>
            <w:noProof/>
            <w:webHidden/>
          </w:rPr>
          <w:delText>49</w:delText>
        </w:r>
      </w:del>
    </w:p>
    <w:p w14:paraId="239C0EAB" w14:textId="2722DD91" w:rsidR="00C44E34" w:rsidRPr="00825473" w:rsidDel="00AC38C2" w:rsidRDefault="00C44E34" w:rsidP="00AC38C2">
      <w:pPr>
        <w:pStyle w:val="TOC3"/>
        <w:rPr>
          <w:del w:id="543" w:author="lenovo" w:date="2022-01-07T08:12:00Z"/>
          <w:rFonts w:eastAsiaTheme="minorEastAsia"/>
          <w:noProof/>
          <w:lang w:eastAsia="ko-KR"/>
        </w:rPr>
        <w:pPrChange w:id="544" w:author="lenovo" w:date="2022-01-07T08:13:00Z">
          <w:pPr>
            <w:pStyle w:val="TOC2"/>
          </w:pPr>
        </w:pPrChange>
      </w:pPr>
      <w:del w:id="545" w:author="lenovo" w:date="2022-01-07T08:12:00Z">
        <w:r w:rsidRPr="00AC38C2" w:rsidDel="00AC38C2">
          <w:rPr>
            <w:noProof/>
            <w:lang w:val="da-DK"/>
            <w:rPrChange w:id="546" w:author="lenovo" w:date="2022-01-07T08:12:00Z">
              <w:rPr>
                <w:rStyle w:val="Hyperlink"/>
                <w:noProof/>
                <w:sz w:val="26"/>
                <w:szCs w:val="26"/>
                <w:lang w:val="da-DK"/>
              </w:rPr>
            </w:rPrChange>
          </w:rPr>
          <w:delText>3.7</w:delText>
        </w:r>
        <w:r w:rsidR="00FC242D" w:rsidRPr="00AC38C2" w:rsidDel="00AC38C2">
          <w:rPr>
            <w:noProof/>
            <w:lang w:val="da-DK"/>
            <w:rPrChange w:id="547"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548" w:author="lenovo" w:date="2022-01-07T08:12:00Z">
              <w:rPr>
                <w:rStyle w:val="Hyperlink"/>
                <w:noProof/>
                <w:sz w:val="26"/>
                <w:szCs w:val="26"/>
                <w:lang w:val="da-DK"/>
              </w:rPr>
            </w:rPrChange>
          </w:rPr>
          <w:delText>Nạp dữ liệu vào kho dữ liệu</w:delText>
        </w:r>
        <w:r w:rsidRPr="00825473" w:rsidDel="00AC38C2">
          <w:rPr>
            <w:noProof/>
            <w:webHidden/>
          </w:rPr>
          <w:tab/>
        </w:r>
        <w:r w:rsidR="00F52431" w:rsidDel="00AC38C2">
          <w:rPr>
            <w:noProof/>
            <w:webHidden/>
          </w:rPr>
          <w:delText>53</w:delText>
        </w:r>
      </w:del>
    </w:p>
    <w:p w14:paraId="34EB803A" w14:textId="42E622F8" w:rsidR="00C44E34" w:rsidRPr="00825473" w:rsidDel="00AC38C2" w:rsidRDefault="00C44E34" w:rsidP="00AC38C2">
      <w:pPr>
        <w:pStyle w:val="TOC3"/>
        <w:rPr>
          <w:del w:id="549" w:author="lenovo" w:date="2022-01-07T08:12:00Z"/>
          <w:rFonts w:eastAsiaTheme="minorEastAsia"/>
          <w:noProof/>
          <w:lang w:eastAsia="ko-KR"/>
        </w:rPr>
        <w:pPrChange w:id="550" w:author="lenovo" w:date="2022-01-07T08:13:00Z">
          <w:pPr>
            <w:pStyle w:val="TOC2"/>
          </w:pPr>
        </w:pPrChange>
      </w:pPr>
      <w:del w:id="551" w:author="lenovo" w:date="2022-01-07T08:12:00Z">
        <w:r w:rsidRPr="00AC38C2" w:rsidDel="00AC38C2">
          <w:rPr>
            <w:noProof/>
            <w:lang w:val="da-DK"/>
            <w:rPrChange w:id="552" w:author="lenovo" w:date="2022-01-07T08:12:00Z">
              <w:rPr>
                <w:rStyle w:val="Hyperlink"/>
                <w:noProof/>
                <w:sz w:val="26"/>
                <w:szCs w:val="26"/>
                <w:lang w:val="da-DK"/>
              </w:rPr>
            </w:rPrChange>
          </w:rPr>
          <w:delText>3.8</w:delText>
        </w:r>
        <w:r w:rsidR="00FC242D" w:rsidRPr="00AC38C2" w:rsidDel="00AC38C2">
          <w:rPr>
            <w:noProof/>
            <w:lang w:val="da-DK"/>
            <w:rPrChange w:id="553"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554" w:author="lenovo" w:date="2022-01-07T08:12:00Z">
              <w:rPr>
                <w:rStyle w:val="Hyperlink"/>
                <w:noProof/>
                <w:sz w:val="26"/>
                <w:szCs w:val="26"/>
                <w:lang w:val="da-DK"/>
              </w:rPr>
            </w:rPrChange>
          </w:rPr>
          <w:delText>Phân tích trực tuyến (OLAP)</w:delText>
        </w:r>
        <w:r w:rsidRPr="00825473" w:rsidDel="00AC38C2">
          <w:rPr>
            <w:noProof/>
            <w:webHidden/>
          </w:rPr>
          <w:tab/>
        </w:r>
        <w:r w:rsidR="00F52431" w:rsidDel="00AC38C2">
          <w:rPr>
            <w:noProof/>
            <w:webHidden/>
          </w:rPr>
          <w:delText>80</w:delText>
        </w:r>
      </w:del>
    </w:p>
    <w:p w14:paraId="49A2FD32" w14:textId="4A9AD1EE" w:rsidR="00C44E34" w:rsidRPr="00825473" w:rsidDel="00AC38C2" w:rsidRDefault="00C44E34" w:rsidP="00AC38C2">
      <w:pPr>
        <w:pStyle w:val="TOC3"/>
        <w:rPr>
          <w:del w:id="555" w:author="lenovo" w:date="2022-01-07T08:12:00Z"/>
          <w:rFonts w:eastAsiaTheme="minorEastAsia"/>
          <w:noProof/>
          <w:lang w:eastAsia="ko-KR"/>
        </w:rPr>
        <w:pPrChange w:id="556" w:author="lenovo" w:date="2022-01-07T08:13:00Z">
          <w:pPr>
            <w:pStyle w:val="TOC3"/>
          </w:pPr>
        </w:pPrChange>
      </w:pPr>
      <w:del w:id="557" w:author="lenovo" w:date="2022-01-07T08:12:00Z">
        <w:r w:rsidRPr="00AC38C2" w:rsidDel="00AC38C2">
          <w:rPr>
            <w:noProof/>
            <w:lang w:val="da-DK"/>
            <w:rPrChange w:id="558" w:author="lenovo" w:date="2022-01-07T08:12:00Z">
              <w:rPr>
                <w:rStyle w:val="Hyperlink"/>
                <w:noProof/>
                <w:sz w:val="26"/>
                <w:szCs w:val="26"/>
                <w:lang w:val="da-DK"/>
              </w:rPr>
            </w:rPrChange>
          </w:rPr>
          <w:delText>3.8.1</w:delText>
        </w:r>
        <w:r w:rsidR="00FC242D" w:rsidRPr="00AC38C2" w:rsidDel="00AC38C2">
          <w:rPr>
            <w:noProof/>
            <w:lang w:val="da-DK"/>
            <w:rPrChange w:id="559"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560" w:author="lenovo" w:date="2022-01-07T08:12:00Z">
              <w:rPr>
                <w:rStyle w:val="Hyperlink"/>
                <w:noProof/>
                <w:sz w:val="26"/>
                <w:szCs w:val="26"/>
                <w:lang w:val="da-DK"/>
              </w:rPr>
            </w:rPrChange>
          </w:rPr>
          <w:delText>SSAS (SQL Server Analysis Services)</w:delText>
        </w:r>
        <w:r w:rsidRPr="00825473" w:rsidDel="00AC38C2">
          <w:rPr>
            <w:noProof/>
            <w:webHidden/>
          </w:rPr>
          <w:tab/>
        </w:r>
        <w:r w:rsidR="00F52431" w:rsidDel="00AC38C2">
          <w:rPr>
            <w:noProof/>
            <w:webHidden/>
          </w:rPr>
          <w:delText>80</w:delText>
        </w:r>
      </w:del>
    </w:p>
    <w:p w14:paraId="0CD855FD" w14:textId="43A0BD32" w:rsidR="00C44E34" w:rsidRPr="00825473" w:rsidDel="00AC38C2" w:rsidRDefault="00C44E34" w:rsidP="00AC38C2">
      <w:pPr>
        <w:pStyle w:val="TOC3"/>
        <w:rPr>
          <w:del w:id="561" w:author="lenovo" w:date="2022-01-07T08:12:00Z"/>
          <w:rFonts w:eastAsiaTheme="minorEastAsia"/>
          <w:noProof/>
          <w:lang w:eastAsia="ko-KR"/>
        </w:rPr>
        <w:pPrChange w:id="562" w:author="lenovo" w:date="2022-01-07T08:13:00Z">
          <w:pPr>
            <w:pStyle w:val="TOC3"/>
          </w:pPr>
        </w:pPrChange>
      </w:pPr>
      <w:del w:id="563" w:author="lenovo" w:date="2022-01-07T08:12:00Z">
        <w:r w:rsidRPr="00AC38C2" w:rsidDel="00AC38C2">
          <w:rPr>
            <w:noProof/>
            <w:lang w:val="da-DK"/>
            <w:rPrChange w:id="564" w:author="lenovo" w:date="2022-01-07T08:12:00Z">
              <w:rPr>
                <w:rStyle w:val="Hyperlink"/>
                <w:noProof/>
                <w:sz w:val="26"/>
                <w:szCs w:val="26"/>
                <w:lang w:val="da-DK"/>
              </w:rPr>
            </w:rPrChange>
          </w:rPr>
          <w:delText>3.8.2</w:delText>
        </w:r>
        <w:r w:rsidR="00FC242D" w:rsidRPr="00AC38C2" w:rsidDel="00AC38C2">
          <w:rPr>
            <w:noProof/>
            <w:lang w:val="da-DK"/>
            <w:rPrChange w:id="565"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566" w:author="lenovo" w:date="2022-01-07T08:12:00Z">
              <w:rPr>
                <w:rStyle w:val="Hyperlink"/>
                <w:noProof/>
                <w:sz w:val="26"/>
                <w:szCs w:val="26"/>
                <w:lang w:val="da-DK"/>
              </w:rPr>
            </w:rPrChange>
          </w:rPr>
          <w:delText>Data Mining</w:delText>
        </w:r>
        <w:r w:rsidRPr="00825473" w:rsidDel="00AC38C2">
          <w:rPr>
            <w:noProof/>
            <w:webHidden/>
          </w:rPr>
          <w:tab/>
        </w:r>
        <w:r w:rsidR="00F52431" w:rsidDel="00AC38C2">
          <w:rPr>
            <w:noProof/>
            <w:webHidden/>
          </w:rPr>
          <w:delText>89</w:delText>
        </w:r>
      </w:del>
    </w:p>
    <w:p w14:paraId="626770D2" w14:textId="1B420E34" w:rsidR="00C44E34" w:rsidRPr="00825473" w:rsidDel="00AC38C2" w:rsidRDefault="00C44E34" w:rsidP="00AC38C2">
      <w:pPr>
        <w:pStyle w:val="TOC3"/>
        <w:rPr>
          <w:del w:id="567" w:author="lenovo" w:date="2022-01-07T08:12:00Z"/>
          <w:rFonts w:eastAsiaTheme="minorEastAsia"/>
          <w:noProof/>
          <w:lang w:eastAsia="ko-KR"/>
        </w:rPr>
        <w:pPrChange w:id="568" w:author="lenovo" w:date="2022-01-07T08:13:00Z">
          <w:pPr>
            <w:pStyle w:val="TOC3"/>
          </w:pPr>
        </w:pPrChange>
      </w:pPr>
      <w:del w:id="569" w:author="lenovo" w:date="2022-01-07T08:12:00Z">
        <w:r w:rsidRPr="00AC38C2" w:rsidDel="00AC38C2">
          <w:rPr>
            <w:noProof/>
            <w:lang w:val="da-DK"/>
            <w:rPrChange w:id="570" w:author="lenovo" w:date="2022-01-07T08:12:00Z">
              <w:rPr>
                <w:rStyle w:val="Hyperlink"/>
                <w:noProof/>
                <w:sz w:val="26"/>
                <w:szCs w:val="26"/>
                <w:lang w:val="da-DK"/>
              </w:rPr>
            </w:rPrChange>
          </w:rPr>
          <w:delText>3.8.3</w:delText>
        </w:r>
        <w:r w:rsidR="00FC242D" w:rsidRPr="00AC38C2" w:rsidDel="00AC38C2">
          <w:rPr>
            <w:noProof/>
            <w:lang w:val="da-DK"/>
            <w:rPrChange w:id="571" w:author="lenovo" w:date="2022-01-07T08:12:00Z">
              <w:rPr>
                <w:rStyle w:val="Hyperlink"/>
                <w:noProof/>
                <w:sz w:val="26"/>
                <w:szCs w:val="26"/>
                <w:lang w:val="da-DK"/>
              </w:rPr>
            </w:rPrChange>
          </w:rPr>
          <w:delText>.</w:delText>
        </w:r>
        <w:r w:rsidRPr="00AC38C2" w:rsidDel="00AC38C2">
          <w:rPr>
            <w:noProof/>
            <w:lang w:val="da-DK"/>
            <w:rPrChange w:id="572" w:author="lenovo" w:date="2022-01-07T08:12:00Z">
              <w:rPr>
                <w:rStyle w:val="Hyperlink"/>
                <w:noProof/>
                <w:sz w:val="26"/>
                <w:szCs w:val="26"/>
                <w:lang w:val="da-DK"/>
              </w:rPr>
            </w:rPrChange>
          </w:rPr>
          <w:delText xml:space="preserve"> </w:delText>
        </w:r>
        <w:r w:rsidR="00E80954" w:rsidRPr="00AC38C2" w:rsidDel="00AC38C2">
          <w:rPr>
            <w:noProof/>
            <w:lang w:val="da-DK"/>
            <w:rPrChange w:id="573" w:author="lenovo" w:date="2022-01-07T08:12:00Z">
              <w:rPr>
                <w:rStyle w:val="Hyperlink"/>
                <w:noProof/>
                <w:sz w:val="26"/>
                <w:szCs w:val="26"/>
                <w:lang w:val="da-DK"/>
              </w:rPr>
            </w:rPrChange>
          </w:rPr>
          <w:tab/>
        </w:r>
        <w:r w:rsidRPr="00AC38C2" w:rsidDel="00AC38C2">
          <w:rPr>
            <w:noProof/>
            <w:lang w:val="da-DK"/>
            <w:rPrChange w:id="574" w:author="lenovo" w:date="2022-01-07T08:12:00Z">
              <w:rPr>
                <w:rStyle w:val="Hyperlink"/>
                <w:noProof/>
                <w:sz w:val="26"/>
                <w:szCs w:val="26"/>
                <w:lang w:val="da-DK"/>
              </w:rPr>
            </w:rPrChange>
          </w:rPr>
          <w:delText>Ngôn ngữ truy vấn MDX</w:delText>
        </w:r>
        <w:r w:rsidRPr="00825473" w:rsidDel="00AC38C2">
          <w:rPr>
            <w:noProof/>
            <w:webHidden/>
          </w:rPr>
          <w:tab/>
        </w:r>
        <w:r w:rsidR="00F52431" w:rsidDel="00AC38C2">
          <w:rPr>
            <w:noProof/>
            <w:webHidden/>
          </w:rPr>
          <w:delText>94</w:delText>
        </w:r>
      </w:del>
    </w:p>
    <w:p w14:paraId="3560250C" w14:textId="4CCD1F9C" w:rsidR="00C44E34" w:rsidRPr="00825473" w:rsidDel="00AC38C2" w:rsidRDefault="00C44E34" w:rsidP="00AC38C2">
      <w:pPr>
        <w:pStyle w:val="TOC3"/>
        <w:rPr>
          <w:del w:id="575" w:author="lenovo" w:date="2022-01-07T08:12:00Z"/>
          <w:rFonts w:eastAsiaTheme="minorEastAsia"/>
          <w:noProof/>
          <w:lang w:eastAsia="ko-KR"/>
        </w:rPr>
        <w:pPrChange w:id="576" w:author="lenovo" w:date="2022-01-07T08:13:00Z">
          <w:pPr>
            <w:pStyle w:val="TOC3"/>
          </w:pPr>
        </w:pPrChange>
      </w:pPr>
      <w:del w:id="577" w:author="lenovo" w:date="2022-01-07T08:12:00Z">
        <w:r w:rsidRPr="00AC38C2" w:rsidDel="00AC38C2">
          <w:rPr>
            <w:noProof/>
            <w:rPrChange w:id="578" w:author="lenovo" w:date="2022-01-07T08:12:00Z">
              <w:rPr>
                <w:rStyle w:val="Hyperlink"/>
                <w:noProof/>
                <w:sz w:val="26"/>
                <w:szCs w:val="26"/>
              </w:rPr>
            </w:rPrChange>
          </w:rPr>
          <w:delText>3.8.4</w:delText>
        </w:r>
        <w:r w:rsidR="00FC242D" w:rsidRPr="00AC38C2" w:rsidDel="00AC38C2">
          <w:rPr>
            <w:noProof/>
            <w:rPrChange w:id="579" w:author="lenovo" w:date="2022-01-07T08:12:00Z">
              <w:rPr>
                <w:rStyle w:val="Hyperlink"/>
                <w:noProof/>
                <w:sz w:val="26"/>
                <w:szCs w:val="26"/>
              </w:rPr>
            </w:rPrChange>
          </w:rPr>
          <w:delText>.</w:delText>
        </w:r>
        <w:r w:rsidRPr="00AC38C2" w:rsidDel="00AC38C2">
          <w:rPr>
            <w:noProof/>
            <w:rPrChange w:id="580" w:author="lenovo" w:date="2022-01-07T08:12:00Z">
              <w:rPr>
                <w:rStyle w:val="Hyperlink"/>
                <w:noProof/>
                <w:sz w:val="26"/>
                <w:szCs w:val="26"/>
              </w:rPr>
            </w:rPrChange>
          </w:rPr>
          <w:delText xml:space="preserve"> </w:delText>
        </w:r>
        <w:r w:rsidR="00E80954" w:rsidRPr="00AC38C2" w:rsidDel="00AC38C2">
          <w:rPr>
            <w:noProof/>
            <w:rPrChange w:id="581" w:author="lenovo" w:date="2022-01-07T08:12:00Z">
              <w:rPr>
                <w:rStyle w:val="Hyperlink"/>
                <w:noProof/>
                <w:sz w:val="26"/>
                <w:szCs w:val="26"/>
              </w:rPr>
            </w:rPrChange>
          </w:rPr>
          <w:tab/>
        </w:r>
        <w:r w:rsidRPr="00AC38C2" w:rsidDel="00AC38C2">
          <w:rPr>
            <w:noProof/>
            <w:rPrChange w:id="582" w:author="lenovo" w:date="2022-01-07T08:12:00Z">
              <w:rPr>
                <w:rStyle w:val="Hyperlink"/>
                <w:noProof/>
                <w:sz w:val="26"/>
                <w:szCs w:val="26"/>
              </w:rPr>
            </w:rPrChange>
          </w:rPr>
          <w:delText>Business Intelligence (BI)</w:delText>
        </w:r>
        <w:r w:rsidRPr="00825473" w:rsidDel="00AC38C2">
          <w:rPr>
            <w:noProof/>
            <w:webHidden/>
          </w:rPr>
          <w:tab/>
        </w:r>
        <w:r w:rsidR="00F52431" w:rsidDel="00AC38C2">
          <w:rPr>
            <w:noProof/>
            <w:webHidden/>
          </w:rPr>
          <w:delText>98</w:delText>
        </w:r>
      </w:del>
    </w:p>
    <w:p w14:paraId="447A0165" w14:textId="43E4A424" w:rsidR="00C44E34" w:rsidRPr="00825473" w:rsidDel="00AC38C2" w:rsidRDefault="00C44E34" w:rsidP="00AC38C2">
      <w:pPr>
        <w:pStyle w:val="TOC3"/>
        <w:rPr>
          <w:del w:id="583" w:author="lenovo" w:date="2022-01-07T08:12:00Z"/>
          <w:rFonts w:eastAsiaTheme="minorEastAsia"/>
          <w:noProof/>
          <w:lang w:eastAsia="ko-KR"/>
        </w:rPr>
        <w:pPrChange w:id="584" w:author="lenovo" w:date="2022-01-07T08:13:00Z">
          <w:pPr>
            <w:pStyle w:val="TOC2"/>
          </w:pPr>
        </w:pPrChange>
      </w:pPr>
      <w:del w:id="585" w:author="lenovo" w:date="2022-01-07T08:12:00Z">
        <w:r w:rsidRPr="00AC38C2" w:rsidDel="00AC38C2">
          <w:rPr>
            <w:noProof/>
            <w:kern w:val="32"/>
            <w:lang w:val="da-DK"/>
            <w:rPrChange w:id="586" w:author="lenovo" w:date="2022-01-07T08:12:00Z">
              <w:rPr>
                <w:rStyle w:val="Hyperlink"/>
                <w:noProof/>
                <w:kern w:val="32"/>
                <w:sz w:val="26"/>
                <w:szCs w:val="26"/>
                <w:lang w:val="da-DK"/>
              </w:rPr>
            </w:rPrChange>
          </w:rPr>
          <w:delText>3.9</w:delText>
        </w:r>
        <w:r w:rsidR="00FC242D" w:rsidRPr="00AC38C2" w:rsidDel="00AC38C2">
          <w:rPr>
            <w:noProof/>
            <w:kern w:val="32"/>
            <w:lang w:val="da-DK"/>
            <w:rPrChange w:id="587" w:author="lenovo" w:date="2022-01-07T08:12:00Z">
              <w:rPr>
                <w:rStyle w:val="Hyperlink"/>
                <w:noProof/>
                <w:kern w:val="32"/>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588" w:author="lenovo" w:date="2022-01-07T08:12:00Z">
              <w:rPr>
                <w:rStyle w:val="Hyperlink"/>
                <w:noProof/>
                <w:sz w:val="26"/>
                <w:szCs w:val="26"/>
                <w:lang w:val="da-DK"/>
              </w:rPr>
            </w:rPrChange>
          </w:rPr>
          <w:delText>Kết chương</w:delText>
        </w:r>
        <w:r w:rsidRPr="00825473" w:rsidDel="00AC38C2">
          <w:rPr>
            <w:noProof/>
            <w:webHidden/>
          </w:rPr>
          <w:tab/>
        </w:r>
        <w:r w:rsidR="00F52431" w:rsidDel="00AC38C2">
          <w:rPr>
            <w:noProof/>
            <w:webHidden/>
          </w:rPr>
          <w:delText>100</w:delText>
        </w:r>
      </w:del>
    </w:p>
    <w:p w14:paraId="179456D6" w14:textId="444B41FC" w:rsidR="00C44E34" w:rsidRPr="00430DE3" w:rsidDel="00AC38C2" w:rsidRDefault="00C44E34" w:rsidP="00AC38C2">
      <w:pPr>
        <w:pStyle w:val="TOC3"/>
        <w:rPr>
          <w:del w:id="589" w:author="lenovo" w:date="2022-01-07T08:12:00Z"/>
          <w:rFonts w:eastAsiaTheme="minorEastAsia"/>
          <w:noProof/>
          <w:lang w:eastAsia="ko-KR"/>
        </w:rPr>
        <w:pPrChange w:id="590" w:author="lenovo" w:date="2022-01-07T08:13:00Z">
          <w:pPr>
            <w:pStyle w:val="TOC1"/>
            <w:spacing w:before="60" w:afterLines="60" w:after="144" w:line="26" w:lineRule="atLeast"/>
          </w:pPr>
        </w:pPrChange>
      </w:pPr>
      <w:del w:id="591" w:author="lenovo" w:date="2022-01-07T08:12:00Z">
        <w:r w:rsidRPr="00AC38C2" w:rsidDel="00AC38C2">
          <w:rPr>
            <w:noProof/>
            <w:rPrChange w:id="592" w:author="lenovo" w:date="2022-01-07T08:12:00Z">
              <w:rPr>
                <w:rStyle w:val="Hyperlink"/>
              </w:rPr>
            </w:rPrChange>
          </w:rPr>
          <w:delText>CHƯƠNG 4. CÀI ĐẶT</w:delText>
        </w:r>
        <w:r w:rsidRPr="00430DE3" w:rsidDel="00AC38C2">
          <w:rPr>
            <w:noProof/>
            <w:webHidden/>
          </w:rPr>
          <w:tab/>
        </w:r>
        <w:r w:rsidR="00F52431" w:rsidDel="00AC38C2">
          <w:rPr>
            <w:noProof/>
            <w:webHidden/>
          </w:rPr>
          <w:delText>101</w:delText>
        </w:r>
      </w:del>
    </w:p>
    <w:p w14:paraId="30D40CBC" w14:textId="4F66C9B2" w:rsidR="00C44E34" w:rsidRPr="00825473" w:rsidDel="00AC38C2" w:rsidRDefault="00C44E34" w:rsidP="00AC38C2">
      <w:pPr>
        <w:pStyle w:val="TOC3"/>
        <w:rPr>
          <w:del w:id="593" w:author="lenovo" w:date="2022-01-07T08:12:00Z"/>
          <w:rFonts w:eastAsiaTheme="minorEastAsia"/>
          <w:noProof/>
          <w:lang w:eastAsia="ko-KR"/>
        </w:rPr>
        <w:pPrChange w:id="594" w:author="lenovo" w:date="2022-01-07T08:13:00Z">
          <w:pPr>
            <w:pStyle w:val="TOC2"/>
          </w:pPr>
        </w:pPrChange>
      </w:pPr>
      <w:del w:id="595" w:author="lenovo" w:date="2022-01-07T08:12:00Z">
        <w:r w:rsidRPr="00AC38C2" w:rsidDel="00AC38C2">
          <w:rPr>
            <w:noProof/>
            <w:lang w:val="da-DK"/>
            <w:rPrChange w:id="596" w:author="lenovo" w:date="2022-01-07T08:12:00Z">
              <w:rPr>
                <w:rStyle w:val="Hyperlink"/>
                <w:noProof/>
                <w:sz w:val="26"/>
                <w:szCs w:val="26"/>
                <w:lang w:val="da-DK"/>
              </w:rPr>
            </w:rPrChange>
          </w:rPr>
          <w:delText>4.1</w:delText>
        </w:r>
        <w:r w:rsidR="00FC242D" w:rsidRPr="00AC38C2" w:rsidDel="00AC38C2">
          <w:rPr>
            <w:noProof/>
            <w:lang w:val="da-DK"/>
            <w:rPrChange w:id="597"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598" w:author="lenovo" w:date="2022-01-07T08:12:00Z">
              <w:rPr>
                <w:rStyle w:val="Hyperlink"/>
                <w:noProof/>
                <w:sz w:val="26"/>
                <w:szCs w:val="26"/>
                <w:lang w:val="da-DK"/>
              </w:rPr>
            </w:rPrChange>
          </w:rPr>
          <w:delText>Giao diện đăng nhập Kho dữ liệu</w:delText>
        </w:r>
        <w:r w:rsidRPr="00825473" w:rsidDel="00AC38C2">
          <w:rPr>
            <w:noProof/>
            <w:webHidden/>
          </w:rPr>
          <w:tab/>
        </w:r>
        <w:r w:rsidR="00F52431" w:rsidDel="00AC38C2">
          <w:rPr>
            <w:noProof/>
            <w:webHidden/>
          </w:rPr>
          <w:delText>101</w:delText>
        </w:r>
      </w:del>
    </w:p>
    <w:p w14:paraId="51F95C97" w14:textId="605B1473" w:rsidR="00C44E34" w:rsidRPr="00825473" w:rsidDel="00AC38C2" w:rsidRDefault="00C44E34" w:rsidP="00AC38C2">
      <w:pPr>
        <w:pStyle w:val="TOC3"/>
        <w:rPr>
          <w:del w:id="599" w:author="lenovo" w:date="2022-01-07T08:12:00Z"/>
          <w:rFonts w:eastAsiaTheme="minorEastAsia"/>
          <w:noProof/>
          <w:lang w:eastAsia="ko-KR"/>
        </w:rPr>
        <w:pPrChange w:id="600" w:author="lenovo" w:date="2022-01-07T08:13:00Z">
          <w:pPr>
            <w:pStyle w:val="TOC2"/>
          </w:pPr>
        </w:pPrChange>
      </w:pPr>
      <w:del w:id="601" w:author="lenovo" w:date="2022-01-07T08:12:00Z">
        <w:r w:rsidRPr="00AC38C2" w:rsidDel="00AC38C2">
          <w:rPr>
            <w:noProof/>
            <w:lang w:val="da-DK"/>
            <w:rPrChange w:id="602" w:author="lenovo" w:date="2022-01-07T08:12:00Z">
              <w:rPr>
                <w:rStyle w:val="Hyperlink"/>
                <w:noProof/>
                <w:sz w:val="26"/>
                <w:szCs w:val="26"/>
                <w:lang w:val="da-DK"/>
              </w:rPr>
            </w:rPrChange>
          </w:rPr>
          <w:delText>4.2</w:delText>
        </w:r>
        <w:r w:rsidR="00FC242D" w:rsidRPr="00AC38C2" w:rsidDel="00AC38C2">
          <w:rPr>
            <w:noProof/>
            <w:lang w:val="da-DK"/>
            <w:rPrChange w:id="603"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604" w:author="lenovo" w:date="2022-01-07T08:12:00Z">
              <w:rPr>
                <w:rStyle w:val="Hyperlink"/>
                <w:noProof/>
                <w:sz w:val="26"/>
                <w:szCs w:val="26"/>
                <w:lang w:val="da-DK"/>
              </w:rPr>
            </w:rPrChange>
          </w:rPr>
          <w:delText>Giao diện hệ thống Kho dữ liệu</w:delText>
        </w:r>
        <w:r w:rsidRPr="00825473" w:rsidDel="00AC38C2">
          <w:rPr>
            <w:noProof/>
            <w:webHidden/>
          </w:rPr>
          <w:tab/>
        </w:r>
        <w:r w:rsidR="00F52431" w:rsidDel="00AC38C2">
          <w:rPr>
            <w:noProof/>
            <w:webHidden/>
          </w:rPr>
          <w:delText>102</w:delText>
        </w:r>
      </w:del>
    </w:p>
    <w:p w14:paraId="6661F3F4" w14:textId="1A46420F" w:rsidR="00C44E34" w:rsidRPr="00825473" w:rsidDel="00AC38C2" w:rsidRDefault="00C44E34" w:rsidP="00AC38C2">
      <w:pPr>
        <w:pStyle w:val="TOC3"/>
        <w:rPr>
          <w:del w:id="605" w:author="lenovo" w:date="2022-01-07T08:12:00Z"/>
          <w:rFonts w:eastAsiaTheme="minorEastAsia"/>
          <w:noProof/>
          <w:lang w:eastAsia="ko-KR"/>
        </w:rPr>
        <w:pPrChange w:id="606" w:author="lenovo" w:date="2022-01-07T08:13:00Z">
          <w:pPr>
            <w:pStyle w:val="TOC3"/>
          </w:pPr>
        </w:pPrChange>
      </w:pPr>
      <w:del w:id="607" w:author="lenovo" w:date="2022-01-07T08:12:00Z">
        <w:r w:rsidRPr="00AC38C2" w:rsidDel="00AC38C2">
          <w:rPr>
            <w:noProof/>
            <w:lang w:val="da-DK"/>
            <w:rPrChange w:id="608" w:author="lenovo" w:date="2022-01-07T08:12:00Z">
              <w:rPr>
                <w:rStyle w:val="Hyperlink"/>
                <w:noProof/>
                <w:sz w:val="26"/>
                <w:szCs w:val="26"/>
                <w:lang w:val="da-DK"/>
              </w:rPr>
            </w:rPrChange>
          </w:rPr>
          <w:delText>4.2.1</w:delText>
        </w:r>
        <w:r w:rsidR="00FC242D" w:rsidRPr="00AC38C2" w:rsidDel="00AC38C2">
          <w:rPr>
            <w:noProof/>
            <w:lang w:val="da-DK"/>
            <w:rPrChange w:id="609"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610" w:author="lenovo" w:date="2022-01-07T08:12:00Z">
              <w:rPr>
                <w:rStyle w:val="Hyperlink"/>
                <w:noProof/>
                <w:sz w:val="26"/>
                <w:szCs w:val="26"/>
                <w:lang w:val="da-DK"/>
              </w:rPr>
            </w:rPrChange>
          </w:rPr>
          <w:delText>Giao diện Sao lưu và phục hồi</w:delText>
        </w:r>
        <w:r w:rsidRPr="00825473" w:rsidDel="00AC38C2">
          <w:rPr>
            <w:noProof/>
            <w:webHidden/>
          </w:rPr>
          <w:tab/>
        </w:r>
        <w:r w:rsidR="00F52431" w:rsidDel="00AC38C2">
          <w:rPr>
            <w:noProof/>
            <w:webHidden/>
          </w:rPr>
          <w:delText>103</w:delText>
        </w:r>
      </w:del>
    </w:p>
    <w:p w14:paraId="56D8D572" w14:textId="126593A0" w:rsidR="00C44E34" w:rsidRPr="00825473" w:rsidDel="00AC38C2" w:rsidRDefault="00C44E34" w:rsidP="00AC38C2">
      <w:pPr>
        <w:pStyle w:val="TOC3"/>
        <w:rPr>
          <w:del w:id="611" w:author="lenovo" w:date="2022-01-07T08:12:00Z"/>
          <w:rFonts w:eastAsiaTheme="minorEastAsia"/>
          <w:noProof/>
          <w:lang w:eastAsia="ko-KR"/>
        </w:rPr>
        <w:pPrChange w:id="612" w:author="lenovo" w:date="2022-01-07T08:13:00Z">
          <w:pPr>
            <w:pStyle w:val="TOC3"/>
          </w:pPr>
        </w:pPrChange>
      </w:pPr>
      <w:del w:id="613" w:author="lenovo" w:date="2022-01-07T08:12:00Z">
        <w:r w:rsidRPr="00AC38C2" w:rsidDel="00AC38C2">
          <w:rPr>
            <w:noProof/>
            <w:lang w:val="da-DK"/>
            <w:rPrChange w:id="614" w:author="lenovo" w:date="2022-01-07T08:12:00Z">
              <w:rPr>
                <w:rStyle w:val="Hyperlink"/>
                <w:noProof/>
                <w:sz w:val="26"/>
                <w:szCs w:val="26"/>
                <w:lang w:val="da-DK"/>
              </w:rPr>
            </w:rPrChange>
          </w:rPr>
          <w:delText>4.2.2</w:delText>
        </w:r>
        <w:r w:rsidR="00FC242D" w:rsidRPr="00AC38C2" w:rsidDel="00AC38C2">
          <w:rPr>
            <w:noProof/>
            <w:lang w:val="da-DK"/>
            <w:rPrChange w:id="615"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616" w:author="lenovo" w:date="2022-01-07T08:12:00Z">
              <w:rPr>
                <w:rStyle w:val="Hyperlink"/>
                <w:noProof/>
                <w:sz w:val="26"/>
                <w:szCs w:val="26"/>
                <w:lang w:val="da-DK"/>
              </w:rPr>
            </w:rPrChange>
          </w:rPr>
          <w:delText>Giao diện nạp từ Excel</w:delText>
        </w:r>
        <w:r w:rsidRPr="00825473" w:rsidDel="00AC38C2">
          <w:rPr>
            <w:noProof/>
            <w:webHidden/>
          </w:rPr>
          <w:tab/>
        </w:r>
        <w:r w:rsidR="00F52431" w:rsidDel="00AC38C2">
          <w:rPr>
            <w:noProof/>
            <w:webHidden/>
          </w:rPr>
          <w:delText>106</w:delText>
        </w:r>
      </w:del>
    </w:p>
    <w:p w14:paraId="57814F47" w14:textId="04D186A8" w:rsidR="00C44E34" w:rsidRPr="00825473" w:rsidDel="00AC38C2" w:rsidRDefault="00C44E34" w:rsidP="00AC38C2">
      <w:pPr>
        <w:pStyle w:val="TOC3"/>
        <w:rPr>
          <w:del w:id="617" w:author="lenovo" w:date="2022-01-07T08:12:00Z"/>
          <w:rFonts w:eastAsiaTheme="minorEastAsia"/>
          <w:noProof/>
          <w:lang w:eastAsia="ko-KR"/>
        </w:rPr>
        <w:pPrChange w:id="618" w:author="lenovo" w:date="2022-01-07T08:13:00Z">
          <w:pPr>
            <w:pStyle w:val="TOC3"/>
          </w:pPr>
        </w:pPrChange>
      </w:pPr>
      <w:del w:id="619" w:author="lenovo" w:date="2022-01-07T08:12:00Z">
        <w:r w:rsidRPr="00AC38C2" w:rsidDel="00AC38C2">
          <w:rPr>
            <w:noProof/>
            <w:lang w:val="da-DK"/>
            <w:rPrChange w:id="620" w:author="lenovo" w:date="2022-01-07T08:12:00Z">
              <w:rPr>
                <w:rStyle w:val="Hyperlink"/>
                <w:noProof/>
                <w:sz w:val="26"/>
                <w:szCs w:val="26"/>
                <w:lang w:val="da-DK"/>
              </w:rPr>
            </w:rPrChange>
          </w:rPr>
          <w:delText>4.2.3</w:delText>
        </w:r>
        <w:r w:rsidR="00FC242D" w:rsidRPr="00AC38C2" w:rsidDel="00AC38C2">
          <w:rPr>
            <w:noProof/>
            <w:lang w:val="da-DK"/>
            <w:rPrChange w:id="621"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622" w:author="lenovo" w:date="2022-01-07T08:12:00Z">
              <w:rPr>
                <w:rStyle w:val="Hyperlink"/>
                <w:noProof/>
                <w:sz w:val="26"/>
                <w:szCs w:val="26"/>
                <w:lang w:val="da-DK"/>
              </w:rPr>
            </w:rPrChange>
          </w:rPr>
          <w:delText>Giao diện nạp từ hệ thống</w:delText>
        </w:r>
        <w:r w:rsidRPr="00825473" w:rsidDel="00AC38C2">
          <w:rPr>
            <w:noProof/>
            <w:webHidden/>
          </w:rPr>
          <w:tab/>
        </w:r>
        <w:r w:rsidR="00F52431" w:rsidDel="00AC38C2">
          <w:rPr>
            <w:noProof/>
            <w:webHidden/>
          </w:rPr>
          <w:delText>109</w:delText>
        </w:r>
      </w:del>
    </w:p>
    <w:p w14:paraId="16CB40F8" w14:textId="041E7B5E" w:rsidR="00C44E34" w:rsidRPr="00825473" w:rsidDel="00AC38C2" w:rsidRDefault="00C44E34" w:rsidP="00AC38C2">
      <w:pPr>
        <w:pStyle w:val="TOC3"/>
        <w:rPr>
          <w:del w:id="623" w:author="lenovo" w:date="2022-01-07T08:12:00Z"/>
          <w:rFonts w:eastAsiaTheme="minorEastAsia"/>
          <w:noProof/>
          <w:lang w:eastAsia="ko-KR"/>
        </w:rPr>
        <w:pPrChange w:id="624" w:author="lenovo" w:date="2022-01-07T08:13:00Z">
          <w:pPr>
            <w:pStyle w:val="TOC3"/>
          </w:pPr>
        </w:pPrChange>
      </w:pPr>
      <w:del w:id="625" w:author="lenovo" w:date="2022-01-07T08:12:00Z">
        <w:r w:rsidRPr="00AC38C2" w:rsidDel="00AC38C2">
          <w:rPr>
            <w:noProof/>
            <w:lang w:val="da-DK"/>
            <w:rPrChange w:id="626" w:author="lenovo" w:date="2022-01-07T08:12:00Z">
              <w:rPr>
                <w:rStyle w:val="Hyperlink"/>
                <w:noProof/>
                <w:sz w:val="26"/>
                <w:szCs w:val="26"/>
                <w:lang w:val="da-DK"/>
              </w:rPr>
            </w:rPrChange>
          </w:rPr>
          <w:delText>4.2.4</w:delText>
        </w:r>
        <w:r w:rsidR="00FC242D" w:rsidRPr="00AC38C2" w:rsidDel="00AC38C2">
          <w:rPr>
            <w:noProof/>
            <w:lang w:val="da-DK"/>
            <w:rPrChange w:id="627"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628" w:author="lenovo" w:date="2022-01-07T08:12:00Z">
              <w:rPr>
                <w:rStyle w:val="Hyperlink"/>
                <w:noProof/>
                <w:sz w:val="26"/>
                <w:szCs w:val="26"/>
                <w:lang w:val="da-DK"/>
              </w:rPr>
            </w:rPrChange>
          </w:rPr>
          <w:delText>Giao diện nạp từ Access</w:delText>
        </w:r>
        <w:r w:rsidRPr="00825473" w:rsidDel="00AC38C2">
          <w:rPr>
            <w:noProof/>
            <w:webHidden/>
          </w:rPr>
          <w:tab/>
        </w:r>
        <w:r w:rsidR="00F52431" w:rsidDel="00AC38C2">
          <w:rPr>
            <w:noProof/>
            <w:webHidden/>
          </w:rPr>
          <w:delText>115</w:delText>
        </w:r>
      </w:del>
    </w:p>
    <w:p w14:paraId="0E882C55" w14:textId="15F1D356" w:rsidR="00C44E34" w:rsidRPr="00825473" w:rsidDel="00AC38C2" w:rsidRDefault="00C44E34" w:rsidP="00AC38C2">
      <w:pPr>
        <w:pStyle w:val="TOC3"/>
        <w:rPr>
          <w:del w:id="629" w:author="lenovo" w:date="2022-01-07T08:12:00Z"/>
          <w:rFonts w:eastAsiaTheme="minorEastAsia"/>
          <w:noProof/>
          <w:lang w:eastAsia="ko-KR"/>
        </w:rPr>
        <w:pPrChange w:id="630" w:author="lenovo" w:date="2022-01-07T08:13:00Z">
          <w:pPr>
            <w:pStyle w:val="TOC3"/>
          </w:pPr>
        </w:pPrChange>
      </w:pPr>
      <w:del w:id="631" w:author="lenovo" w:date="2022-01-07T08:12:00Z">
        <w:r w:rsidRPr="00AC38C2" w:rsidDel="00AC38C2">
          <w:rPr>
            <w:noProof/>
            <w:lang w:val="da-DK"/>
            <w:rPrChange w:id="632" w:author="lenovo" w:date="2022-01-07T08:12:00Z">
              <w:rPr>
                <w:rStyle w:val="Hyperlink"/>
                <w:noProof/>
                <w:sz w:val="26"/>
                <w:szCs w:val="26"/>
                <w:lang w:val="da-DK"/>
              </w:rPr>
            </w:rPrChange>
          </w:rPr>
          <w:delText>4.2.5</w:delText>
        </w:r>
        <w:r w:rsidR="00FC242D" w:rsidRPr="00AC38C2" w:rsidDel="00AC38C2">
          <w:rPr>
            <w:noProof/>
            <w:lang w:val="da-DK"/>
            <w:rPrChange w:id="633"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634" w:author="lenovo" w:date="2022-01-07T08:12:00Z">
              <w:rPr>
                <w:rStyle w:val="Hyperlink"/>
                <w:noProof/>
                <w:sz w:val="26"/>
                <w:szCs w:val="26"/>
                <w:lang w:val="da-DK"/>
              </w:rPr>
            </w:rPrChange>
          </w:rPr>
          <w:delText>Giao diện phân tích</w:delText>
        </w:r>
        <w:r w:rsidRPr="00825473" w:rsidDel="00AC38C2">
          <w:rPr>
            <w:noProof/>
            <w:webHidden/>
          </w:rPr>
          <w:tab/>
        </w:r>
        <w:r w:rsidR="00F52431" w:rsidDel="00AC38C2">
          <w:rPr>
            <w:noProof/>
            <w:webHidden/>
          </w:rPr>
          <w:delText>117</w:delText>
        </w:r>
      </w:del>
    </w:p>
    <w:p w14:paraId="1919823D" w14:textId="031A8E47" w:rsidR="00C44E34" w:rsidRPr="00825473" w:rsidDel="00AC38C2" w:rsidRDefault="00C44E34" w:rsidP="00AC38C2">
      <w:pPr>
        <w:pStyle w:val="TOC3"/>
        <w:rPr>
          <w:del w:id="635" w:author="lenovo" w:date="2022-01-07T08:12:00Z"/>
          <w:rFonts w:eastAsiaTheme="minorEastAsia"/>
          <w:noProof/>
          <w:lang w:eastAsia="ko-KR"/>
        </w:rPr>
        <w:pPrChange w:id="636" w:author="lenovo" w:date="2022-01-07T08:13:00Z">
          <w:pPr>
            <w:pStyle w:val="TOC3"/>
          </w:pPr>
        </w:pPrChange>
      </w:pPr>
      <w:del w:id="637" w:author="lenovo" w:date="2022-01-07T08:12:00Z">
        <w:r w:rsidRPr="00AC38C2" w:rsidDel="00AC38C2">
          <w:rPr>
            <w:noProof/>
            <w:lang w:val="da-DK"/>
            <w:rPrChange w:id="638" w:author="lenovo" w:date="2022-01-07T08:12:00Z">
              <w:rPr>
                <w:rStyle w:val="Hyperlink"/>
                <w:noProof/>
                <w:sz w:val="26"/>
                <w:szCs w:val="26"/>
                <w:lang w:val="da-DK"/>
              </w:rPr>
            </w:rPrChange>
          </w:rPr>
          <w:delText>4.2.6</w:delText>
        </w:r>
        <w:r w:rsidR="00FC242D" w:rsidRPr="00AC38C2" w:rsidDel="00AC38C2">
          <w:rPr>
            <w:noProof/>
            <w:lang w:val="da-DK"/>
            <w:rPrChange w:id="639"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640" w:author="lenovo" w:date="2022-01-07T08:12:00Z">
              <w:rPr>
                <w:rStyle w:val="Hyperlink"/>
                <w:noProof/>
                <w:sz w:val="26"/>
                <w:szCs w:val="26"/>
                <w:lang w:val="da-DK"/>
              </w:rPr>
            </w:rPrChange>
          </w:rPr>
          <w:delText>Giao diện thống kê</w:delText>
        </w:r>
        <w:r w:rsidRPr="00825473" w:rsidDel="00AC38C2">
          <w:rPr>
            <w:noProof/>
            <w:webHidden/>
          </w:rPr>
          <w:tab/>
        </w:r>
        <w:r w:rsidR="00F52431" w:rsidDel="00AC38C2">
          <w:rPr>
            <w:noProof/>
            <w:webHidden/>
          </w:rPr>
          <w:delText>120</w:delText>
        </w:r>
      </w:del>
    </w:p>
    <w:p w14:paraId="02A60AF9" w14:textId="7F767CAF" w:rsidR="00C44E34" w:rsidRPr="00825473" w:rsidDel="00AC38C2" w:rsidRDefault="00C44E34" w:rsidP="00AC38C2">
      <w:pPr>
        <w:pStyle w:val="TOC3"/>
        <w:rPr>
          <w:del w:id="641" w:author="lenovo" w:date="2022-01-07T08:12:00Z"/>
          <w:rFonts w:eastAsiaTheme="minorEastAsia"/>
          <w:noProof/>
          <w:lang w:eastAsia="ko-KR"/>
        </w:rPr>
        <w:pPrChange w:id="642" w:author="lenovo" w:date="2022-01-07T08:13:00Z">
          <w:pPr>
            <w:pStyle w:val="TOC3"/>
          </w:pPr>
        </w:pPrChange>
      </w:pPr>
      <w:del w:id="643" w:author="lenovo" w:date="2022-01-07T08:12:00Z">
        <w:r w:rsidRPr="00AC38C2" w:rsidDel="00AC38C2">
          <w:rPr>
            <w:noProof/>
            <w:lang w:val="da-DK"/>
            <w:rPrChange w:id="644" w:author="lenovo" w:date="2022-01-07T08:12:00Z">
              <w:rPr>
                <w:rStyle w:val="Hyperlink"/>
                <w:noProof/>
                <w:sz w:val="26"/>
                <w:szCs w:val="26"/>
                <w:lang w:val="da-DK"/>
              </w:rPr>
            </w:rPrChange>
          </w:rPr>
          <w:delText>4.2.7</w:delText>
        </w:r>
        <w:r w:rsidR="00FC242D" w:rsidRPr="00AC38C2" w:rsidDel="00AC38C2">
          <w:rPr>
            <w:noProof/>
            <w:lang w:val="da-DK"/>
            <w:rPrChange w:id="645"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646" w:author="lenovo" w:date="2022-01-07T08:12:00Z">
              <w:rPr>
                <w:rStyle w:val="Hyperlink"/>
                <w:noProof/>
                <w:sz w:val="26"/>
                <w:szCs w:val="26"/>
                <w:lang w:val="da-DK"/>
              </w:rPr>
            </w:rPrChange>
          </w:rPr>
          <w:delText>Giao diện báo cáo</w:delText>
        </w:r>
        <w:r w:rsidRPr="00825473" w:rsidDel="00AC38C2">
          <w:rPr>
            <w:noProof/>
            <w:webHidden/>
          </w:rPr>
          <w:tab/>
        </w:r>
        <w:r w:rsidR="00F52431" w:rsidDel="00AC38C2">
          <w:rPr>
            <w:noProof/>
            <w:webHidden/>
          </w:rPr>
          <w:delText>120</w:delText>
        </w:r>
      </w:del>
    </w:p>
    <w:p w14:paraId="36FF9766" w14:textId="45EF7398" w:rsidR="00C44E34" w:rsidRPr="00825473" w:rsidDel="00AC38C2" w:rsidRDefault="00C44E34" w:rsidP="00AC38C2">
      <w:pPr>
        <w:pStyle w:val="TOC3"/>
        <w:rPr>
          <w:del w:id="647" w:author="lenovo" w:date="2022-01-07T08:12:00Z"/>
          <w:rFonts w:eastAsiaTheme="minorEastAsia"/>
          <w:noProof/>
          <w:lang w:eastAsia="ko-KR"/>
        </w:rPr>
        <w:pPrChange w:id="648" w:author="lenovo" w:date="2022-01-07T08:13:00Z">
          <w:pPr>
            <w:pStyle w:val="TOC3"/>
          </w:pPr>
        </w:pPrChange>
      </w:pPr>
      <w:del w:id="649" w:author="lenovo" w:date="2022-01-07T08:12:00Z">
        <w:r w:rsidRPr="00AC38C2" w:rsidDel="00AC38C2">
          <w:rPr>
            <w:noProof/>
            <w:lang w:val="da-DK"/>
            <w:rPrChange w:id="650" w:author="lenovo" w:date="2022-01-07T08:12:00Z">
              <w:rPr>
                <w:rStyle w:val="Hyperlink"/>
                <w:noProof/>
                <w:sz w:val="26"/>
                <w:szCs w:val="26"/>
                <w:lang w:val="da-DK"/>
              </w:rPr>
            </w:rPrChange>
          </w:rPr>
          <w:delText>4.2.8</w:delText>
        </w:r>
        <w:r w:rsidR="00FC242D" w:rsidRPr="00AC38C2" w:rsidDel="00AC38C2">
          <w:rPr>
            <w:noProof/>
            <w:lang w:val="da-DK"/>
            <w:rPrChange w:id="651"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652" w:author="lenovo" w:date="2022-01-07T08:12:00Z">
              <w:rPr>
                <w:rStyle w:val="Hyperlink"/>
                <w:noProof/>
                <w:sz w:val="26"/>
                <w:szCs w:val="26"/>
                <w:lang w:val="da-DK"/>
              </w:rPr>
            </w:rPrChange>
          </w:rPr>
          <w:delText>Link liên kết Website</w:delText>
        </w:r>
        <w:r w:rsidRPr="00825473" w:rsidDel="00AC38C2">
          <w:rPr>
            <w:noProof/>
            <w:webHidden/>
          </w:rPr>
          <w:tab/>
        </w:r>
        <w:r w:rsidR="00F52431" w:rsidDel="00AC38C2">
          <w:rPr>
            <w:noProof/>
            <w:webHidden/>
          </w:rPr>
          <w:delText>121</w:delText>
        </w:r>
      </w:del>
    </w:p>
    <w:p w14:paraId="065FEC97" w14:textId="3C453B46" w:rsidR="00C44E34" w:rsidRPr="00825473" w:rsidDel="00AC38C2" w:rsidRDefault="00C44E34" w:rsidP="00AC38C2">
      <w:pPr>
        <w:pStyle w:val="TOC3"/>
        <w:rPr>
          <w:del w:id="653" w:author="lenovo" w:date="2022-01-07T08:12:00Z"/>
          <w:rFonts w:eastAsiaTheme="minorEastAsia"/>
          <w:noProof/>
          <w:lang w:eastAsia="ko-KR"/>
        </w:rPr>
        <w:pPrChange w:id="654" w:author="lenovo" w:date="2022-01-07T08:13:00Z">
          <w:pPr>
            <w:pStyle w:val="TOC3"/>
          </w:pPr>
        </w:pPrChange>
      </w:pPr>
      <w:del w:id="655" w:author="lenovo" w:date="2022-01-07T08:12:00Z">
        <w:r w:rsidRPr="00AC38C2" w:rsidDel="00AC38C2">
          <w:rPr>
            <w:noProof/>
            <w:lang w:val="da-DK"/>
            <w:rPrChange w:id="656" w:author="lenovo" w:date="2022-01-07T08:12:00Z">
              <w:rPr>
                <w:rStyle w:val="Hyperlink"/>
                <w:noProof/>
                <w:sz w:val="26"/>
                <w:szCs w:val="26"/>
                <w:lang w:val="da-DK"/>
              </w:rPr>
            </w:rPrChange>
          </w:rPr>
          <w:delText>4.2.9</w:delText>
        </w:r>
        <w:r w:rsidR="00FC242D" w:rsidRPr="00AC38C2" w:rsidDel="00AC38C2">
          <w:rPr>
            <w:noProof/>
            <w:lang w:val="da-DK"/>
            <w:rPrChange w:id="657"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658" w:author="lenovo" w:date="2022-01-07T08:12:00Z">
              <w:rPr>
                <w:rStyle w:val="Hyperlink"/>
                <w:noProof/>
                <w:sz w:val="26"/>
                <w:szCs w:val="26"/>
                <w:lang w:val="da-DK"/>
              </w:rPr>
            </w:rPrChange>
          </w:rPr>
          <w:delText>Giao diện Data Mining</w:delText>
        </w:r>
        <w:r w:rsidRPr="00825473" w:rsidDel="00AC38C2">
          <w:rPr>
            <w:noProof/>
            <w:webHidden/>
          </w:rPr>
          <w:tab/>
        </w:r>
        <w:r w:rsidR="00F52431" w:rsidDel="00AC38C2">
          <w:rPr>
            <w:noProof/>
            <w:webHidden/>
          </w:rPr>
          <w:delText>121</w:delText>
        </w:r>
      </w:del>
    </w:p>
    <w:p w14:paraId="290420BE" w14:textId="12600902" w:rsidR="00C44E34" w:rsidRPr="00825473" w:rsidDel="00AC38C2" w:rsidRDefault="00C44E34" w:rsidP="00AC38C2">
      <w:pPr>
        <w:pStyle w:val="TOC3"/>
        <w:rPr>
          <w:del w:id="659" w:author="lenovo" w:date="2022-01-07T08:12:00Z"/>
          <w:rFonts w:eastAsiaTheme="minorEastAsia"/>
          <w:noProof/>
          <w:lang w:eastAsia="ko-KR"/>
        </w:rPr>
        <w:pPrChange w:id="660" w:author="lenovo" w:date="2022-01-07T08:13:00Z">
          <w:pPr>
            <w:pStyle w:val="TOC2"/>
          </w:pPr>
        </w:pPrChange>
      </w:pPr>
      <w:del w:id="661" w:author="lenovo" w:date="2022-01-07T08:12:00Z">
        <w:r w:rsidRPr="00AC38C2" w:rsidDel="00AC38C2">
          <w:rPr>
            <w:noProof/>
            <w:lang w:val="da-DK"/>
            <w:rPrChange w:id="662" w:author="lenovo" w:date="2022-01-07T08:12:00Z">
              <w:rPr>
                <w:rStyle w:val="Hyperlink"/>
                <w:noProof/>
                <w:sz w:val="26"/>
                <w:szCs w:val="26"/>
                <w:lang w:val="da-DK"/>
              </w:rPr>
            </w:rPrChange>
          </w:rPr>
          <w:delText>4.3</w:delText>
        </w:r>
        <w:r w:rsidR="00FC242D" w:rsidRPr="00AC38C2" w:rsidDel="00AC38C2">
          <w:rPr>
            <w:noProof/>
            <w:lang w:val="da-DK"/>
            <w:rPrChange w:id="663"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664" w:author="lenovo" w:date="2022-01-07T08:12:00Z">
              <w:rPr>
                <w:rStyle w:val="Hyperlink"/>
                <w:noProof/>
                <w:sz w:val="26"/>
                <w:szCs w:val="26"/>
                <w:lang w:val="da-DK"/>
              </w:rPr>
            </w:rPrChange>
          </w:rPr>
          <w:delText>Giao diện quản trị</w:delText>
        </w:r>
        <w:r w:rsidRPr="00825473" w:rsidDel="00AC38C2">
          <w:rPr>
            <w:noProof/>
            <w:webHidden/>
          </w:rPr>
          <w:tab/>
        </w:r>
        <w:r w:rsidR="00F52431" w:rsidDel="00AC38C2">
          <w:rPr>
            <w:noProof/>
            <w:webHidden/>
          </w:rPr>
          <w:delText>122</w:delText>
        </w:r>
      </w:del>
    </w:p>
    <w:p w14:paraId="1E68E23B" w14:textId="525F352D" w:rsidR="00C44E34" w:rsidRPr="00825473" w:rsidDel="00AC38C2" w:rsidRDefault="00C44E34" w:rsidP="00AC38C2">
      <w:pPr>
        <w:pStyle w:val="TOC3"/>
        <w:rPr>
          <w:del w:id="665" w:author="lenovo" w:date="2022-01-07T08:12:00Z"/>
          <w:rFonts w:eastAsiaTheme="minorEastAsia"/>
          <w:noProof/>
          <w:lang w:eastAsia="ko-KR"/>
        </w:rPr>
        <w:pPrChange w:id="666" w:author="lenovo" w:date="2022-01-07T08:13:00Z">
          <w:pPr>
            <w:pStyle w:val="TOC3"/>
          </w:pPr>
        </w:pPrChange>
      </w:pPr>
      <w:del w:id="667" w:author="lenovo" w:date="2022-01-07T08:12:00Z">
        <w:r w:rsidRPr="00AC38C2" w:rsidDel="00AC38C2">
          <w:rPr>
            <w:noProof/>
            <w:lang w:val="da-DK"/>
            <w:rPrChange w:id="668" w:author="lenovo" w:date="2022-01-07T08:12:00Z">
              <w:rPr>
                <w:rStyle w:val="Hyperlink"/>
                <w:noProof/>
                <w:sz w:val="26"/>
                <w:szCs w:val="26"/>
                <w:lang w:val="da-DK"/>
              </w:rPr>
            </w:rPrChange>
          </w:rPr>
          <w:delText>4.3.1</w:delText>
        </w:r>
        <w:r w:rsidR="00FC242D" w:rsidRPr="00AC38C2" w:rsidDel="00AC38C2">
          <w:rPr>
            <w:noProof/>
            <w:lang w:val="da-DK"/>
            <w:rPrChange w:id="669"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670" w:author="lenovo" w:date="2022-01-07T08:12:00Z">
              <w:rPr>
                <w:rStyle w:val="Hyperlink"/>
                <w:noProof/>
                <w:sz w:val="26"/>
                <w:szCs w:val="26"/>
                <w:lang w:val="da-DK"/>
              </w:rPr>
            </w:rPrChange>
          </w:rPr>
          <w:delText>Giao diện quản trị người dùng</w:delText>
        </w:r>
        <w:r w:rsidRPr="00825473" w:rsidDel="00AC38C2">
          <w:rPr>
            <w:noProof/>
            <w:webHidden/>
          </w:rPr>
          <w:tab/>
        </w:r>
        <w:r w:rsidR="00F52431" w:rsidDel="00AC38C2">
          <w:rPr>
            <w:noProof/>
            <w:webHidden/>
          </w:rPr>
          <w:delText>123</w:delText>
        </w:r>
      </w:del>
    </w:p>
    <w:p w14:paraId="38BBB6AB" w14:textId="466CF152" w:rsidR="00C44E34" w:rsidDel="00AC38C2" w:rsidRDefault="00C44E34" w:rsidP="00AC38C2">
      <w:pPr>
        <w:pStyle w:val="TOC3"/>
        <w:rPr>
          <w:del w:id="671" w:author="lenovo" w:date="2022-01-07T08:12:00Z"/>
          <w:rFonts w:asciiTheme="minorHAnsi" w:eastAsiaTheme="minorEastAsia" w:hAnsiTheme="minorHAnsi" w:cstheme="minorBidi"/>
          <w:noProof/>
          <w:sz w:val="22"/>
          <w:szCs w:val="22"/>
          <w:lang w:eastAsia="ko-KR"/>
        </w:rPr>
        <w:pPrChange w:id="672" w:author="lenovo" w:date="2022-01-07T08:13:00Z">
          <w:pPr>
            <w:pStyle w:val="TOC3"/>
          </w:pPr>
        </w:pPrChange>
      </w:pPr>
      <w:del w:id="673" w:author="lenovo" w:date="2022-01-07T08:12:00Z">
        <w:r w:rsidRPr="00AC38C2" w:rsidDel="00AC38C2">
          <w:rPr>
            <w:noProof/>
            <w:lang w:val="da-DK"/>
            <w:rPrChange w:id="674" w:author="lenovo" w:date="2022-01-07T08:12:00Z">
              <w:rPr>
                <w:rStyle w:val="Hyperlink"/>
                <w:noProof/>
                <w:sz w:val="26"/>
                <w:szCs w:val="26"/>
                <w:lang w:val="da-DK"/>
              </w:rPr>
            </w:rPrChange>
          </w:rPr>
          <w:delText>4.3.2</w:delText>
        </w:r>
        <w:r w:rsidR="00FC242D" w:rsidRPr="00AC38C2" w:rsidDel="00AC38C2">
          <w:rPr>
            <w:noProof/>
            <w:lang w:val="da-DK"/>
            <w:rPrChange w:id="675" w:author="lenovo" w:date="2022-01-07T08:12:00Z">
              <w:rPr>
                <w:rStyle w:val="Hyperlink"/>
                <w:noProof/>
                <w:sz w:val="26"/>
                <w:szCs w:val="26"/>
                <w:lang w:val="da-DK"/>
              </w:rPr>
            </w:rPrChange>
          </w:rPr>
          <w:delText>.</w:delText>
        </w:r>
        <w:r w:rsidRPr="00825473" w:rsidDel="00AC38C2">
          <w:rPr>
            <w:rFonts w:eastAsiaTheme="minorEastAsia"/>
            <w:noProof/>
            <w:lang w:eastAsia="ko-KR"/>
          </w:rPr>
          <w:tab/>
        </w:r>
        <w:r w:rsidRPr="00AC38C2" w:rsidDel="00AC38C2">
          <w:rPr>
            <w:noProof/>
            <w:lang w:val="da-DK"/>
            <w:rPrChange w:id="676" w:author="lenovo" w:date="2022-01-07T08:12:00Z">
              <w:rPr>
                <w:rStyle w:val="Hyperlink"/>
                <w:noProof/>
                <w:sz w:val="26"/>
                <w:szCs w:val="26"/>
                <w:lang w:val="da-DK"/>
              </w:rPr>
            </w:rPrChange>
          </w:rPr>
          <w:delText>Giao diện đổi mật khẩu</w:delText>
        </w:r>
        <w:r w:rsidRPr="00825473" w:rsidDel="00AC38C2">
          <w:rPr>
            <w:noProof/>
            <w:webHidden/>
          </w:rPr>
          <w:tab/>
        </w:r>
        <w:r w:rsidR="00F52431" w:rsidDel="00AC38C2">
          <w:rPr>
            <w:noProof/>
            <w:webHidden/>
          </w:rPr>
          <w:delText>123</w:delText>
        </w:r>
      </w:del>
    </w:p>
    <w:p w14:paraId="05FE7C7D" w14:textId="5A1047B2" w:rsidR="0048732E" w:rsidRPr="0046248B" w:rsidRDefault="00641BBB" w:rsidP="00AC38C2">
      <w:pPr>
        <w:pStyle w:val="TOC3"/>
        <w:rPr>
          <w:rFonts w:asciiTheme="minorHAnsi" w:eastAsiaTheme="minorEastAsia" w:hAnsiTheme="minorHAnsi" w:cstheme="minorBidi"/>
          <w:noProof/>
          <w:sz w:val="22"/>
          <w:szCs w:val="22"/>
        </w:rPr>
      </w:pPr>
      <w:r>
        <w:rPr>
          <w:noProof/>
        </w:rPr>
        <w:fldChar w:fldCharType="end"/>
      </w:r>
      <w:commentRangeEnd w:id="197"/>
      <w:r w:rsidR="00A375BB">
        <w:rPr>
          <w:rStyle w:val="CommentReference"/>
        </w:rPr>
        <w:commentReference w:id="197"/>
      </w:r>
    </w:p>
    <w:p w14:paraId="38383FEF" w14:textId="77777777" w:rsidR="0048732E" w:rsidRDefault="0048732E" w:rsidP="00CD5DA4">
      <w:pPr>
        <w:spacing w:line="312" w:lineRule="auto"/>
        <w:rPr>
          <w:bCs/>
          <w:noProof/>
        </w:rPr>
      </w:pPr>
      <w:r>
        <w:rPr>
          <w:bCs/>
          <w:noProof/>
        </w:rPr>
        <w:br w:type="page"/>
      </w:r>
    </w:p>
    <w:p w14:paraId="2E5F3F43" w14:textId="77777777" w:rsidR="0084456C" w:rsidRDefault="0084456C" w:rsidP="0050593F">
      <w:pPr>
        <w:spacing w:line="312" w:lineRule="auto"/>
        <w:ind w:left="170"/>
        <w:jc w:val="center"/>
        <w:rPr>
          <w:b/>
          <w:sz w:val="36"/>
          <w:szCs w:val="36"/>
        </w:rPr>
      </w:pPr>
      <w:r w:rsidRPr="006E59F0">
        <w:rPr>
          <w:b/>
          <w:sz w:val="36"/>
          <w:szCs w:val="36"/>
        </w:rPr>
        <w:lastRenderedPageBreak/>
        <w:t>DANH MỤC CÁC KÝ HIỆU VÀ CHỮ VIẾT TẮT</w:t>
      </w:r>
    </w:p>
    <w:p w14:paraId="0F7830F3" w14:textId="77777777" w:rsidR="00EC6923" w:rsidRPr="001F4948" w:rsidRDefault="00EC6923" w:rsidP="00CD5DA4">
      <w:pPr>
        <w:tabs>
          <w:tab w:val="left" w:pos="2250"/>
          <w:tab w:val="left" w:pos="6804"/>
        </w:tabs>
        <w:spacing w:line="312" w:lineRule="auto"/>
        <w:rPr>
          <w:b/>
          <w:sz w:val="26"/>
          <w:szCs w:val="26"/>
        </w:rPr>
      </w:pPr>
      <w:r w:rsidRPr="001F4948">
        <w:rPr>
          <w:b/>
          <w:sz w:val="26"/>
          <w:szCs w:val="26"/>
        </w:rPr>
        <w:t>Viết tắt</w:t>
      </w:r>
      <w:r w:rsidRPr="001F4948">
        <w:rPr>
          <w:b/>
          <w:sz w:val="26"/>
          <w:szCs w:val="26"/>
        </w:rPr>
        <w:tab/>
        <w:t>Tiếng Anh</w:t>
      </w:r>
      <w:r w:rsidRPr="001F4948">
        <w:rPr>
          <w:b/>
          <w:sz w:val="26"/>
          <w:szCs w:val="26"/>
        </w:rPr>
        <w:tab/>
        <w:t>Tiếng Việt</w:t>
      </w:r>
    </w:p>
    <w:p w14:paraId="10FA80DE" w14:textId="5474182C" w:rsidR="00EC6923" w:rsidRPr="001F4948" w:rsidRDefault="00EC6923" w:rsidP="00CD5DA4">
      <w:pPr>
        <w:tabs>
          <w:tab w:val="left" w:pos="1560"/>
          <w:tab w:val="left" w:pos="6096"/>
        </w:tabs>
        <w:spacing w:line="312" w:lineRule="auto"/>
        <w:rPr>
          <w:sz w:val="26"/>
          <w:szCs w:val="26"/>
        </w:rPr>
      </w:pPr>
      <w:r w:rsidRPr="001F4948">
        <w:rPr>
          <w:sz w:val="26"/>
          <w:szCs w:val="26"/>
        </w:rPr>
        <w:t>LOB</w:t>
      </w:r>
      <w:r w:rsidRPr="001F4948">
        <w:rPr>
          <w:sz w:val="26"/>
          <w:szCs w:val="26"/>
        </w:rPr>
        <w:tab/>
        <w:t>Line – Of - Business</w:t>
      </w:r>
      <w:r w:rsidRPr="001F4948">
        <w:rPr>
          <w:sz w:val="26"/>
          <w:szCs w:val="26"/>
        </w:rPr>
        <w:tab/>
        <w:t xml:space="preserve">Ngành </w:t>
      </w:r>
      <w:ins w:id="677" w:author="lenovo" w:date="2021-12-30T08:39:00Z">
        <w:r w:rsidR="00EE2070">
          <w:rPr>
            <w:sz w:val="26"/>
            <w:szCs w:val="26"/>
          </w:rPr>
          <w:t>kinh doanh</w:t>
        </w:r>
      </w:ins>
      <w:del w:id="678" w:author="lenovo" w:date="2021-12-30T08:42:00Z">
        <w:r w:rsidRPr="001F4948" w:rsidDel="00806AA2">
          <w:rPr>
            <w:sz w:val="26"/>
            <w:szCs w:val="26"/>
          </w:rPr>
          <w:delText>d</w:delText>
        </w:r>
      </w:del>
      <w:del w:id="679" w:author="lenovo" w:date="2021-12-30T08:40:00Z">
        <w:r w:rsidRPr="001F4948" w:rsidDel="00EE2070">
          <w:rPr>
            <w:sz w:val="26"/>
            <w:szCs w:val="26"/>
          </w:rPr>
          <w:delText xml:space="preserve">oanh </w:delText>
        </w:r>
        <w:commentRangeStart w:id="680"/>
        <w:r w:rsidRPr="001F4948" w:rsidDel="00EE2070">
          <w:rPr>
            <w:sz w:val="26"/>
            <w:szCs w:val="26"/>
          </w:rPr>
          <w:delText>nghiệp</w:delText>
        </w:r>
        <w:commentRangeEnd w:id="680"/>
        <w:r w:rsidR="004E6013" w:rsidDel="00EE2070">
          <w:rPr>
            <w:rStyle w:val="CommentReference"/>
          </w:rPr>
          <w:commentReference w:id="680"/>
        </w:r>
      </w:del>
    </w:p>
    <w:p w14:paraId="752E8D07" w14:textId="77777777" w:rsidR="00EC6923" w:rsidRPr="001F4948" w:rsidRDefault="00EC6923" w:rsidP="00CD5DA4">
      <w:pPr>
        <w:tabs>
          <w:tab w:val="left" w:pos="1560"/>
          <w:tab w:val="left" w:pos="6096"/>
        </w:tabs>
        <w:spacing w:line="312" w:lineRule="auto"/>
        <w:rPr>
          <w:sz w:val="26"/>
          <w:szCs w:val="26"/>
        </w:rPr>
      </w:pPr>
      <w:r w:rsidRPr="001F4948">
        <w:rPr>
          <w:sz w:val="26"/>
          <w:szCs w:val="26"/>
        </w:rPr>
        <w:t>DW</w:t>
      </w:r>
      <w:r w:rsidRPr="001F4948">
        <w:rPr>
          <w:sz w:val="26"/>
          <w:szCs w:val="26"/>
        </w:rPr>
        <w:tab/>
        <w:t>Data Warehouse</w:t>
      </w:r>
      <w:r w:rsidRPr="001F4948">
        <w:rPr>
          <w:sz w:val="26"/>
          <w:szCs w:val="26"/>
        </w:rPr>
        <w:tab/>
        <w:t>Kho dữ liệu</w:t>
      </w:r>
    </w:p>
    <w:p w14:paraId="15E53138" w14:textId="77777777" w:rsidR="00EC6923" w:rsidRPr="001F4948" w:rsidRDefault="00EC6923" w:rsidP="00CD5DA4">
      <w:pPr>
        <w:tabs>
          <w:tab w:val="left" w:pos="1560"/>
          <w:tab w:val="left" w:pos="6096"/>
        </w:tabs>
        <w:spacing w:line="312" w:lineRule="auto"/>
        <w:rPr>
          <w:sz w:val="26"/>
          <w:szCs w:val="26"/>
        </w:rPr>
      </w:pPr>
      <w:r w:rsidRPr="001F4948">
        <w:rPr>
          <w:sz w:val="26"/>
          <w:szCs w:val="26"/>
        </w:rPr>
        <w:t>OLAP</w:t>
      </w:r>
      <w:r w:rsidRPr="001F4948">
        <w:rPr>
          <w:sz w:val="26"/>
          <w:szCs w:val="26"/>
        </w:rPr>
        <w:tab/>
        <w:t>On-line analytical processing</w:t>
      </w:r>
      <w:r w:rsidRPr="001F4948">
        <w:rPr>
          <w:sz w:val="26"/>
          <w:szCs w:val="26"/>
        </w:rPr>
        <w:tab/>
        <w:t>Phân tích trực tuyến</w:t>
      </w:r>
    </w:p>
    <w:p w14:paraId="149DE592" w14:textId="77777777" w:rsidR="00EC6923" w:rsidRPr="001F4948" w:rsidRDefault="00EC6923" w:rsidP="00CD5DA4">
      <w:pPr>
        <w:tabs>
          <w:tab w:val="left" w:pos="1560"/>
          <w:tab w:val="left" w:pos="6096"/>
        </w:tabs>
        <w:spacing w:line="312" w:lineRule="auto"/>
        <w:rPr>
          <w:sz w:val="26"/>
          <w:szCs w:val="26"/>
        </w:rPr>
      </w:pPr>
      <w:r w:rsidRPr="001F4948">
        <w:rPr>
          <w:sz w:val="26"/>
          <w:szCs w:val="26"/>
        </w:rPr>
        <w:t>SQL</w:t>
      </w:r>
      <w:r w:rsidRPr="001F4948">
        <w:rPr>
          <w:sz w:val="26"/>
          <w:szCs w:val="26"/>
        </w:rPr>
        <w:tab/>
        <w:t>Structured Query Language</w:t>
      </w:r>
      <w:r w:rsidRPr="001F4948">
        <w:rPr>
          <w:sz w:val="26"/>
          <w:szCs w:val="26"/>
        </w:rPr>
        <w:tab/>
        <w:t>Ngôn ngữ phi thủ tục</w:t>
      </w:r>
    </w:p>
    <w:p w14:paraId="087CDCAC" w14:textId="77777777" w:rsidR="00EC6923" w:rsidRPr="001F4948" w:rsidRDefault="00EC6923" w:rsidP="00CD5DA4">
      <w:pPr>
        <w:tabs>
          <w:tab w:val="left" w:pos="1560"/>
          <w:tab w:val="left" w:pos="6096"/>
        </w:tabs>
        <w:spacing w:line="312" w:lineRule="auto"/>
        <w:rPr>
          <w:sz w:val="26"/>
          <w:szCs w:val="26"/>
        </w:rPr>
      </w:pPr>
      <w:r w:rsidRPr="001F4948">
        <w:rPr>
          <w:sz w:val="26"/>
          <w:szCs w:val="26"/>
        </w:rPr>
        <w:t>ETL</w:t>
      </w:r>
      <w:r w:rsidRPr="001F4948">
        <w:rPr>
          <w:sz w:val="26"/>
          <w:szCs w:val="26"/>
        </w:rPr>
        <w:tab/>
        <w:t>Extract - Transform – Load</w:t>
      </w:r>
      <w:r w:rsidRPr="001F4948">
        <w:rPr>
          <w:sz w:val="26"/>
          <w:szCs w:val="26"/>
        </w:rPr>
        <w:tab/>
        <w:t>Trích xuất - biến đổi - tải</w:t>
      </w:r>
    </w:p>
    <w:p w14:paraId="673A7111" w14:textId="77777777" w:rsidR="005B4795" w:rsidRDefault="00EC6923" w:rsidP="00CD5DA4">
      <w:pPr>
        <w:tabs>
          <w:tab w:val="left" w:pos="1560"/>
          <w:tab w:val="left" w:pos="6096"/>
        </w:tabs>
        <w:spacing w:line="312" w:lineRule="auto"/>
        <w:rPr>
          <w:sz w:val="26"/>
          <w:szCs w:val="26"/>
        </w:rPr>
      </w:pPr>
      <w:r w:rsidRPr="001F4948">
        <w:rPr>
          <w:sz w:val="26"/>
          <w:szCs w:val="26"/>
        </w:rPr>
        <w:t>SSAS</w:t>
      </w:r>
      <w:r w:rsidRPr="001F4948">
        <w:rPr>
          <w:sz w:val="26"/>
          <w:szCs w:val="26"/>
        </w:rPr>
        <w:tab/>
        <w:t>SQL Server Anal</w:t>
      </w:r>
      <w:r w:rsidR="005B4795">
        <w:rPr>
          <w:sz w:val="26"/>
          <w:szCs w:val="26"/>
        </w:rPr>
        <w:t>ysis Services</w:t>
      </w:r>
      <w:r w:rsidR="005B4795">
        <w:rPr>
          <w:sz w:val="26"/>
          <w:szCs w:val="26"/>
        </w:rPr>
        <w:tab/>
        <w:t>Dịch vụ phân tích</w:t>
      </w:r>
    </w:p>
    <w:p w14:paraId="392A62AA" w14:textId="35D27E0C" w:rsidR="00EC6923" w:rsidRPr="001F4948" w:rsidRDefault="00E62787" w:rsidP="005B4795">
      <w:pPr>
        <w:tabs>
          <w:tab w:val="left" w:pos="1560"/>
          <w:tab w:val="left" w:pos="6096"/>
        </w:tabs>
        <w:spacing w:line="312" w:lineRule="auto"/>
        <w:ind w:firstLine="6096"/>
        <w:rPr>
          <w:sz w:val="26"/>
          <w:szCs w:val="26"/>
        </w:rPr>
      </w:pPr>
      <w:r>
        <w:rPr>
          <w:sz w:val="26"/>
          <w:szCs w:val="26"/>
        </w:rPr>
        <w:t>SQL</w:t>
      </w:r>
      <w:r w:rsidR="00EC6923" w:rsidRPr="001F4948">
        <w:rPr>
          <w:sz w:val="26"/>
          <w:szCs w:val="26"/>
        </w:rPr>
        <w:t>Server</w:t>
      </w:r>
    </w:p>
    <w:p w14:paraId="2A17E5BB" w14:textId="77777777" w:rsidR="00EC6923" w:rsidRPr="001F4948" w:rsidRDefault="00EC6923" w:rsidP="00CD5DA4">
      <w:pPr>
        <w:tabs>
          <w:tab w:val="left" w:pos="1560"/>
          <w:tab w:val="left" w:pos="6096"/>
        </w:tabs>
        <w:spacing w:line="312" w:lineRule="auto"/>
        <w:rPr>
          <w:sz w:val="26"/>
          <w:szCs w:val="26"/>
        </w:rPr>
      </w:pPr>
      <w:r w:rsidRPr="001F4948">
        <w:rPr>
          <w:sz w:val="26"/>
          <w:szCs w:val="26"/>
        </w:rPr>
        <w:t>BI</w:t>
      </w:r>
      <w:r w:rsidRPr="001F4948">
        <w:rPr>
          <w:sz w:val="26"/>
          <w:szCs w:val="26"/>
        </w:rPr>
        <w:tab/>
        <w:t>Business Intelligence</w:t>
      </w:r>
      <w:r w:rsidRPr="001F4948">
        <w:rPr>
          <w:sz w:val="26"/>
          <w:szCs w:val="26"/>
        </w:rPr>
        <w:tab/>
        <w:t>Kinh doanh thông minh</w:t>
      </w:r>
    </w:p>
    <w:p w14:paraId="58B386E4" w14:textId="77777777" w:rsidR="005B4795" w:rsidRDefault="00EC6923" w:rsidP="00CD5DA4">
      <w:pPr>
        <w:tabs>
          <w:tab w:val="left" w:pos="1560"/>
          <w:tab w:val="left" w:pos="6096"/>
        </w:tabs>
        <w:spacing w:line="312" w:lineRule="auto"/>
        <w:rPr>
          <w:sz w:val="26"/>
          <w:szCs w:val="26"/>
        </w:rPr>
      </w:pPr>
      <w:r w:rsidRPr="001F4948">
        <w:rPr>
          <w:sz w:val="26"/>
          <w:szCs w:val="26"/>
        </w:rPr>
        <w:t>SSIS</w:t>
      </w:r>
      <w:r w:rsidRPr="001F4948">
        <w:rPr>
          <w:sz w:val="26"/>
          <w:szCs w:val="26"/>
        </w:rPr>
        <w:tab/>
        <w:t>SQL Server Integratio</w:t>
      </w:r>
      <w:r w:rsidR="005B4795">
        <w:rPr>
          <w:sz w:val="26"/>
          <w:szCs w:val="26"/>
        </w:rPr>
        <w:t>n Services</w:t>
      </w:r>
      <w:r w:rsidR="005B4795">
        <w:rPr>
          <w:sz w:val="26"/>
          <w:szCs w:val="26"/>
        </w:rPr>
        <w:tab/>
        <w:t>Dịch vụ tích hợp SQL</w:t>
      </w:r>
    </w:p>
    <w:p w14:paraId="71D505D5" w14:textId="6156C43F" w:rsidR="00EC6923" w:rsidRPr="001F4948" w:rsidRDefault="00EC6923" w:rsidP="005B4795">
      <w:pPr>
        <w:tabs>
          <w:tab w:val="left" w:pos="1560"/>
          <w:tab w:val="left" w:pos="6096"/>
        </w:tabs>
        <w:spacing w:line="312" w:lineRule="auto"/>
        <w:ind w:firstLine="6096"/>
        <w:rPr>
          <w:sz w:val="26"/>
          <w:szCs w:val="26"/>
        </w:rPr>
      </w:pPr>
      <w:r w:rsidRPr="001F4948">
        <w:rPr>
          <w:sz w:val="26"/>
          <w:szCs w:val="26"/>
        </w:rPr>
        <w:t>Server</w:t>
      </w:r>
    </w:p>
    <w:p w14:paraId="144DA07C" w14:textId="77777777" w:rsidR="00EC6923" w:rsidRPr="001F4948" w:rsidRDefault="00EC6923" w:rsidP="00CD5DA4">
      <w:pPr>
        <w:tabs>
          <w:tab w:val="left" w:pos="1560"/>
          <w:tab w:val="left" w:pos="6096"/>
        </w:tabs>
        <w:spacing w:line="312" w:lineRule="auto"/>
        <w:rPr>
          <w:sz w:val="26"/>
          <w:szCs w:val="26"/>
        </w:rPr>
      </w:pPr>
      <w:r w:rsidRPr="001F4948">
        <w:rPr>
          <w:sz w:val="26"/>
          <w:szCs w:val="26"/>
        </w:rPr>
        <w:t>CSDL</w:t>
      </w:r>
      <w:r w:rsidRPr="001F4948">
        <w:rPr>
          <w:sz w:val="26"/>
          <w:szCs w:val="26"/>
        </w:rPr>
        <w:tab/>
        <w:t>Database</w:t>
      </w:r>
      <w:r w:rsidRPr="001F4948">
        <w:rPr>
          <w:sz w:val="26"/>
          <w:szCs w:val="26"/>
        </w:rPr>
        <w:tab/>
        <w:t>Cơ sở dữ liệu</w:t>
      </w:r>
    </w:p>
    <w:p w14:paraId="2D12AD96" w14:textId="77777777" w:rsidR="005B4795" w:rsidRDefault="00EC6923" w:rsidP="00CD5DA4">
      <w:pPr>
        <w:tabs>
          <w:tab w:val="left" w:pos="1560"/>
          <w:tab w:val="left" w:pos="6096"/>
        </w:tabs>
        <w:spacing w:line="312" w:lineRule="auto"/>
        <w:rPr>
          <w:sz w:val="26"/>
          <w:szCs w:val="26"/>
        </w:rPr>
      </w:pPr>
      <w:r w:rsidRPr="001F4948">
        <w:rPr>
          <w:sz w:val="26"/>
          <w:szCs w:val="26"/>
        </w:rPr>
        <w:t>OLTP</w:t>
      </w:r>
      <w:r w:rsidRPr="001F4948">
        <w:rPr>
          <w:sz w:val="26"/>
          <w:szCs w:val="26"/>
        </w:rPr>
        <w:tab/>
        <w:t xml:space="preserve">Online Transaction </w:t>
      </w:r>
      <w:r w:rsidR="005B4795">
        <w:rPr>
          <w:sz w:val="26"/>
          <w:szCs w:val="26"/>
        </w:rPr>
        <w:t>Processing</w:t>
      </w:r>
      <w:r w:rsidR="005B4795">
        <w:rPr>
          <w:sz w:val="26"/>
          <w:szCs w:val="26"/>
        </w:rPr>
        <w:tab/>
        <w:t>Xử lý giao dịch trực</w:t>
      </w:r>
    </w:p>
    <w:p w14:paraId="0112824D" w14:textId="7AFF3EA1" w:rsidR="00EC6923" w:rsidRPr="001F4948" w:rsidRDefault="00EC6923" w:rsidP="005B4795">
      <w:pPr>
        <w:tabs>
          <w:tab w:val="left" w:pos="1560"/>
          <w:tab w:val="left" w:pos="6096"/>
        </w:tabs>
        <w:spacing w:line="312" w:lineRule="auto"/>
        <w:ind w:firstLine="6096"/>
        <w:rPr>
          <w:sz w:val="26"/>
          <w:szCs w:val="26"/>
        </w:rPr>
      </w:pPr>
      <w:r w:rsidRPr="001F4948">
        <w:rPr>
          <w:sz w:val="26"/>
          <w:szCs w:val="26"/>
        </w:rPr>
        <w:t>tuyến</w:t>
      </w:r>
    </w:p>
    <w:p w14:paraId="426060E6" w14:textId="77777777" w:rsidR="005B4795" w:rsidRDefault="00EC6923" w:rsidP="00CD5DA4">
      <w:pPr>
        <w:tabs>
          <w:tab w:val="left" w:pos="1560"/>
          <w:tab w:val="left" w:pos="6096"/>
        </w:tabs>
        <w:spacing w:line="312" w:lineRule="auto"/>
        <w:rPr>
          <w:sz w:val="26"/>
          <w:szCs w:val="26"/>
        </w:rPr>
      </w:pPr>
      <w:r w:rsidRPr="001F4948">
        <w:rPr>
          <w:sz w:val="26"/>
          <w:szCs w:val="26"/>
        </w:rPr>
        <w:t>EDW</w:t>
      </w:r>
      <w:r w:rsidRPr="001F4948">
        <w:rPr>
          <w:sz w:val="26"/>
          <w:szCs w:val="26"/>
        </w:rPr>
        <w:tab/>
        <w:t>Enterprise D</w:t>
      </w:r>
      <w:r w:rsidR="005B4795">
        <w:rPr>
          <w:sz w:val="26"/>
          <w:szCs w:val="26"/>
        </w:rPr>
        <w:t>ata Warehouse</w:t>
      </w:r>
      <w:r w:rsidR="005B4795">
        <w:rPr>
          <w:sz w:val="26"/>
          <w:szCs w:val="26"/>
        </w:rPr>
        <w:tab/>
        <w:t>Kho dữ liệu doanh</w:t>
      </w:r>
    </w:p>
    <w:p w14:paraId="3E1D81DD" w14:textId="2568D92D" w:rsidR="00EC6923" w:rsidRPr="001F4948" w:rsidRDefault="00EC6923" w:rsidP="005B4795">
      <w:pPr>
        <w:tabs>
          <w:tab w:val="left" w:pos="1560"/>
          <w:tab w:val="left" w:pos="6096"/>
        </w:tabs>
        <w:spacing w:line="312" w:lineRule="auto"/>
        <w:ind w:firstLine="6096"/>
        <w:rPr>
          <w:sz w:val="26"/>
          <w:szCs w:val="26"/>
        </w:rPr>
      </w:pPr>
      <w:r w:rsidRPr="001F4948">
        <w:rPr>
          <w:sz w:val="26"/>
          <w:szCs w:val="26"/>
        </w:rPr>
        <w:t>nghiệp</w:t>
      </w:r>
    </w:p>
    <w:p w14:paraId="0D0BD67A" w14:textId="77777777" w:rsidR="00EC6923" w:rsidRPr="001F4948" w:rsidRDefault="00EC6923" w:rsidP="00CD5DA4">
      <w:pPr>
        <w:tabs>
          <w:tab w:val="left" w:pos="1560"/>
          <w:tab w:val="left" w:pos="6096"/>
        </w:tabs>
        <w:spacing w:line="312" w:lineRule="auto"/>
        <w:rPr>
          <w:sz w:val="26"/>
          <w:szCs w:val="26"/>
        </w:rPr>
      </w:pPr>
      <w:r w:rsidRPr="001F4948">
        <w:rPr>
          <w:sz w:val="26"/>
          <w:szCs w:val="26"/>
        </w:rPr>
        <w:t>ODS</w:t>
      </w:r>
      <w:r w:rsidRPr="001F4948">
        <w:rPr>
          <w:sz w:val="26"/>
          <w:szCs w:val="26"/>
        </w:rPr>
        <w:tab/>
        <w:t>Operational Data Store</w:t>
      </w:r>
      <w:r w:rsidRPr="001F4948">
        <w:rPr>
          <w:sz w:val="26"/>
          <w:szCs w:val="26"/>
        </w:rPr>
        <w:tab/>
        <w:t>Kho dữ liệu tác nghiệp</w:t>
      </w:r>
    </w:p>
    <w:p w14:paraId="1A2FC770" w14:textId="77777777" w:rsidR="00EC6923" w:rsidRPr="001F4948" w:rsidRDefault="00EC6923" w:rsidP="00CD5DA4">
      <w:pPr>
        <w:tabs>
          <w:tab w:val="left" w:pos="1560"/>
          <w:tab w:val="left" w:pos="6096"/>
        </w:tabs>
        <w:spacing w:line="312" w:lineRule="auto"/>
        <w:rPr>
          <w:sz w:val="26"/>
          <w:szCs w:val="26"/>
        </w:rPr>
      </w:pPr>
      <w:r w:rsidRPr="001F4948">
        <w:rPr>
          <w:sz w:val="26"/>
          <w:szCs w:val="26"/>
        </w:rPr>
        <w:t>DM</w:t>
      </w:r>
      <w:r w:rsidRPr="001F4948">
        <w:rPr>
          <w:sz w:val="26"/>
          <w:szCs w:val="26"/>
        </w:rPr>
        <w:tab/>
        <w:t>Data Mart</w:t>
      </w:r>
      <w:r w:rsidRPr="001F4948">
        <w:rPr>
          <w:sz w:val="26"/>
          <w:szCs w:val="26"/>
        </w:rPr>
        <w:tab/>
        <w:t>Kho dữ liệu chuyên đề</w:t>
      </w:r>
    </w:p>
    <w:p w14:paraId="3602C13F" w14:textId="77777777" w:rsidR="00EC6923" w:rsidRPr="001F4948" w:rsidRDefault="00EC6923" w:rsidP="00CD5DA4">
      <w:pPr>
        <w:tabs>
          <w:tab w:val="left" w:pos="1560"/>
          <w:tab w:val="left" w:pos="6096"/>
        </w:tabs>
        <w:spacing w:line="312" w:lineRule="auto"/>
        <w:rPr>
          <w:sz w:val="26"/>
          <w:szCs w:val="26"/>
        </w:rPr>
      </w:pPr>
      <w:r w:rsidRPr="001F4948">
        <w:rPr>
          <w:sz w:val="26"/>
          <w:szCs w:val="26"/>
        </w:rPr>
        <w:t>SSDT</w:t>
      </w:r>
      <w:r w:rsidRPr="001F4948">
        <w:rPr>
          <w:sz w:val="26"/>
          <w:szCs w:val="26"/>
        </w:rPr>
        <w:tab/>
        <w:t>SQL Server Data Tools</w:t>
      </w:r>
      <w:r w:rsidRPr="001F4948">
        <w:rPr>
          <w:sz w:val="26"/>
          <w:szCs w:val="26"/>
        </w:rPr>
        <w:tab/>
        <w:t>Công cụ SQL Server</w:t>
      </w:r>
    </w:p>
    <w:p w14:paraId="22BC5226" w14:textId="77777777" w:rsidR="00EC6923" w:rsidRPr="001F4948" w:rsidRDefault="00EC6923" w:rsidP="00CD5DA4">
      <w:pPr>
        <w:tabs>
          <w:tab w:val="left" w:pos="1560"/>
          <w:tab w:val="left" w:pos="6096"/>
        </w:tabs>
        <w:spacing w:line="312" w:lineRule="auto"/>
        <w:rPr>
          <w:sz w:val="26"/>
          <w:szCs w:val="26"/>
        </w:rPr>
      </w:pPr>
      <w:r w:rsidRPr="001F4948">
        <w:rPr>
          <w:sz w:val="26"/>
          <w:szCs w:val="26"/>
        </w:rPr>
        <w:t>IDE</w:t>
      </w:r>
      <w:r w:rsidRPr="001F4948">
        <w:rPr>
          <w:sz w:val="26"/>
          <w:szCs w:val="26"/>
        </w:rPr>
        <w:tab/>
        <w:t>Integrated Development Environment</w:t>
      </w:r>
      <w:r w:rsidRPr="001F4948">
        <w:rPr>
          <w:sz w:val="26"/>
          <w:szCs w:val="26"/>
        </w:rPr>
        <w:tab/>
        <w:t>Môi trường tích hợp</w:t>
      </w:r>
    </w:p>
    <w:p w14:paraId="2DA8417D" w14:textId="77777777" w:rsidR="00EC6923" w:rsidRPr="001F4948" w:rsidRDefault="00EC6923" w:rsidP="00CD5DA4">
      <w:pPr>
        <w:tabs>
          <w:tab w:val="left" w:pos="1560"/>
          <w:tab w:val="left" w:pos="6096"/>
        </w:tabs>
        <w:spacing w:line="312" w:lineRule="auto"/>
        <w:rPr>
          <w:sz w:val="26"/>
          <w:szCs w:val="26"/>
        </w:rPr>
      </w:pPr>
      <w:r w:rsidRPr="001F4948">
        <w:rPr>
          <w:sz w:val="26"/>
          <w:szCs w:val="26"/>
        </w:rPr>
        <w:t>WinRT</w:t>
      </w:r>
      <w:r w:rsidRPr="001F4948">
        <w:rPr>
          <w:sz w:val="26"/>
          <w:szCs w:val="26"/>
        </w:rPr>
        <w:tab/>
        <w:t>Windows Run Time</w:t>
      </w:r>
      <w:r w:rsidRPr="001F4948">
        <w:rPr>
          <w:sz w:val="26"/>
          <w:szCs w:val="26"/>
        </w:rPr>
        <w:tab/>
        <w:t>Kiến trúc ứng dụng</w:t>
      </w:r>
    </w:p>
    <w:p w14:paraId="2AE52F67" w14:textId="77777777" w:rsidR="00EC6923" w:rsidRPr="001F4948" w:rsidRDefault="00EC6923" w:rsidP="00CD5DA4">
      <w:pPr>
        <w:tabs>
          <w:tab w:val="left" w:pos="1560"/>
          <w:tab w:val="left" w:pos="6096"/>
        </w:tabs>
        <w:spacing w:line="312" w:lineRule="auto"/>
        <w:ind w:left="6096" w:hanging="6096"/>
        <w:rPr>
          <w:sz w:val="26"/>
          <w:szCs w:val="26"/>
        </w:rPr>
      </w:pPr>
      <w:r w:rsidRPr="001F4948">
        <w:rPr>
          <w:sz w:val="26"/>
          <w:szCs w:val="26"/>
        </w:rPr>
        <w:t>RDBMS</w:t>
      </w:r>
      <w:r w:rsidRPr="001F4948">
        <w:rPr>
          <w:sz w:val="26"/>
          <w:szCs w:val="26"/>
        </w:rPr>
        <w:tab/>
        <w:t>Relational Database Management System</w:t>
      </w:r>
      <w:r w:rsidRPr="001F4948">
        <w:rPr>
          <w:sz w:val="26"/>
          <w:szCs w:val="26"/>
        </w:rPr>
        <w:tab/>
        <w:t>Hệ quản trị cơ sở dữ liệu quan hệ</w:t>
      </w:r>
    </w:p>
    <w:p w14:paraId="355857D6" w14:textId="77777777" w:rsidR="00EC6923" w:rsidRPr="001F4948" w:rsidRDefault="00EC6923" w:rsidP="00CD5DA4">
      <w:pPr>
        <w:tabs>
          <w:tab w:val="left" w:pos="1560"/>
          <w:tab w:val="left" w:pos="6096"/>
        </w:tabs>
        <w:spacing w:line="312" w:lineRule="auto"/>
        <w:ind w:left="6096" w:hanging="6096"/>
        <w:rPr>
          <w:sz w:val="26"/>
          <w:szCs w:val="26"/>
        </w:rPr>
      </w:pPr>
      <w:r w:rsidRPr="001F4948">
        <w:rPr>
          <w:sz w:val="26"/>
          <w:szCs w:val="26"/>
        </w:rPr>
        <w:t>IIS</w:t>
      </w:r>
      <w:r w:rsidRPr="001F4948">
        <w:rPr>
          <w:sz w:val="26"/>
          <w:szCs w:val="26"/>
        </w:rPr>
        <w:tab/>
        <w:t>Microsoft Internet Information Services</w:t>
      </w:r>
      <w:r w:rsidRPr="001F4948">
        <w:rPr>
          <w:sz w:val="26"/>
          <w:szCs w:val="26"/>
        </w:rPr>
        <w:tab/>
        <w:t>Dịch vụ cung cấp thông tin Internet</w:t>
      </w:r>
    </w:p>
    <w:p w14:paraId="192E8948" w14:textId="77777777" w:rsidR="00EC6923" w:rsidRPr="001F4948" w:rsidRDefault="00EC6923" w:rsidP="00C45ADD">
      <w:pPr>
        <w:tabs>
          <w:tab w:val="left" w:pos="1560"/>
          <w:tab w:val="left" w:pos="6096"/>
        </w:tabs>
        <w:spacing w:line="312" w:lineRule="auto"/>
        <w:ind w:left="6096" w:hanging="6096"/>
        <w:rPr>
          <w:sz w:val="26"/>
          <w:szCs w:val="26"/>
        </w:rPr>
      </w:pPr>
      <w:r w:rsidRPr="001F4948">
        <w:rPr>
          <w:sz w:val="26"/>
          <w:szCs w:val="26"/>
        </w:rPr>
        <w:t>MDX</w:t>
      </w:r>
      <w:r w:rsidRPr="001F4948">
        <w:rPr>
          <w:sz w:val="26"/>
          <w:szCs w:val="26"/>
        </w:rPr>
        <w:tab/>
        <w:t>Multidimensional eXpressions</w:t>
      </w:r>
      <w:r w:rsidRPr="001F4948">
        <w:rPr>
          <w:sz w:val="26"/>
          <w:szCs w:val="26"/>
        </w:rPr>
        <w:tab/>
        <w:t>Ngôn ngữ truy vấn nhiều chiều</w:t>
      </w:r>
    </w:p>
    <w:p w14:paraId="4D9B0414" w14:textId="77777777" w:rsidR="005B4795" w:rsidRDefault="00EC6923" w:rsidP="00CD5DA4">
      <w:pPr>
        <w:tabs>
          <w:tab w:val="left" w:pos="1560"/>
          <w:tab w:val="left" w:pos="6096"/>
        </w:tabs>
        <w:spacing w:line="312" w:lineRule="auto"/>
        <w:rPr>
          <w:sz w:val="26"/>
          <w:szCs w:val="26"/>
        </w:rPr>
      </w:pPr>
      <w:r w:rsidRPr="001F4948">
        <w:rPr>
          <w:sz w:val="26"/>
          <w:szCs w:val="26"/>
        </w:rPr>
        <w:t>DDL</w:t>
      </w:r>
      <w:r w:rsidRPr="001F4948">
        <w:rPr>
          <w:sz w:val="26"/>
          <w:szCs w:val="26"/>
        </w:rPr>
        <w:tab/>
        <w:t xml:space="preserve">Data Definition </w:t>
      </w:r>
      <w:r w:rsidR="005B4795">
        <w:rPr>
          <w:sz w:val="26"/>
          <w:szCs w:val="26"/>
        </w:rPr>
        <w:t>Language</w:t>
      </w:r>
      <w:r w:rsidR="005B4795">
        <w:rPr>
          <w:sz w:val="26"/>
          <w:szCs w:val="26"/>
        </w:rPr>
        <w:tab/>
        <w:t>Ngôn ngữ định nghĩa dữ</w:t>
      </w:r>
    </w:p>
    <w:p w14:paraId="29554F26" w14:textId="3198CA70" w:rsidR="00EC6923" w:rsidRPr="001F4948" w:rsidRDefault="00EC6923" w:rsidP="005B4795">
      <w:pPr>
        <w:tabs>
          <w:tab w:val="left" w:pos="1560"/>
          <w:tab w:val="left" w:pos="6096"/>
        </w:tabs>
        <w:spacing w:line="312" w:lineRule="auto"/>
        <w:ind w:firstLine="6096"/>
        <w:rPr>
          <w:sz w:val="26"/>
          <w:szCs w:val="26"/>
        </w:rPr>
      </w:pPr>
      <w:r w:rsidRPr="001F4948">
        <w:rPr>
          <w:sz w:val="26"/>
          <w:szCs w:val="26"/>
        </w:rPr>
        <w:t>liệu</w:t>
      </w:r>
    </w:p>
    <w:p w14:paraId="7AD3DAAD" w14:textId="77777777" w:rsidR="005B4795" w:rsidRDefault="00EC6923" w:rsidP="00CD5DA4">
      <w:pPr>
        <w:tabs>
          <w:tab w:val="left" w:pos="1560"/>
          <w:tab w:val="left" w:pos="6096"/>
        </w:tabs>
        <w:spacing w:line="312" w:lineRule="auto"/>
        <w:rPr>
          <w:sz w:val="26"/>
          <w:szCs w:val="26"/>
        </w:rPr>
      </w:pPr>
      <w:r w:rsidRPr="001F4948">
        <w:rPr>
          <w:sz w:val="26"/>
          <w:szCs w:val="26"/>
        </w:rPr>
        <w:t>DML</w:t>
      </w:r>
      <w:r w:rsidRPr="001F4948">
        <w:rPr>
          <w:sz w:val="26"/>
          <w:szCs w:val="26"/>
        </w:rPr>
        <w:tab/>
        <w:t>Data Manipulatio</w:t>
      </w:r>
      <w:r w:rsidR="005B4795">
        <w:rPr>
          <w:sz w:val="26"/>
          <w:szCs w:val="26"/>
        </w:rPr>
        <w:t>n Language</w:t>
      </w:r>
      <w:r w:rsidR="005B4795">
        <w:rPr>
          <w:sz w:val="26"/>
          <w:szCs w:val="26"/>
        </w:rPr>
        <w:tab/>
        <w:t>Ngôn ngữ thao tác dữ</w:t>
      </w:r>
    </w:p>
    <w:p w14:paraId="48CA1CED" w14:textId="2A939550" w:rsidR="00EC6923" w:rsidRPr="001F4948" w:rsidRDefault="00EC6923" w:rsidP="005B4795">
      <w:pPr>
        <w:tabs>
          <w:tab w:val="left" w:pos="1560"/>
          <w:tab w:val="left" w:pos="6096"/>
        </w:tabs>
        <w:spacing w:line="312" w:lineRule="auto"/>
        <w:ind w:firstLine="6096"/>
        <w:rPr>
          <w:sz w:val="26"/>
          <w:szCs w:val="26"/>
        </w:rPr>
      </w:pPr>
      <w:r w:rsidRPr="001F4948">
        <w:rPr>
          <w:sz w:val="26"/>
          <w:szCs w:val="26"/>
        </w:rPr>
        <w:t>liệu</w:t>
      </w:r>
    </w:p>
    <w:p w14:paraId="0CC48BD0" w14:textId="77777777" w:rsidR="00EC6923" w:rsidRPr="001F4948" w:rsidRDefault="00EC6923" w:rsidP="00CD5DA4">
      <w:pPr>
        <w:tabs>
          <w:tab w:val="left" w:pos="1560"/>
          <w:tab w:val="left" w:pos="6096"/>
        </w:tabs>
        <w:spacing w:line="312" w:lineRule="auto"/>
        <w:rPr>
          <w:sz w:val="26"/>
          <w:szCs w:val="26"/>
        </w:rPr>
      </w:pPr>
      <w:r w:rsidRPr="001F4948">
        <w:rPr>
          <w:sz w:val="26"/>
          <w:szCs w:val="26"/>
        </w:rPr>
        <w:t>AS</w:t>
      </w:r>
      <w:r w:rsidRPr="001F4948">
        <w:rPr>
          <w:sz w:val="26"/>
          <w:szCs w:val="26"/>
        </w:rPr>
        <w:tab/>
        <w:t>Analysis Services</w:t>
      </w:r>
      <w:r w:rsidRPr="001F4948">
        <w:rPr>
          <w:sz w:val="26"/>
          <w:szCs w:val="26"/>
        </w:rPr>
        <w:tab/>
        <w:t>Dịch vụ phân tích dữ liệu</w:t>
      </w:r>
    </w:p>
    <w:p w14:paraId="6B346AA0" w14:textId="77777777" w:rsidR="00EC6923" w:rsidRPr="001F4948" w:rsidRDefault="00EC6923" w:rsidP="00CD5DA4">
      <w:pPr>
        <w:tabs>
          <w:tab w:val="left" w:pos="1560"/>
          <w:tab w:val="left" w:pos="6096"/>
        </w:tabs>
        <w:spacing w:line="312" w:lineRule="auto"/>
        <w:rPr>
          <w:sz w:val="26"/>
          <w:szCs w:val="26"/>
        </w:rPr>
      </w:pPr>
      <w:r w:rsidRPr="001F4948">
        <w:rPr>
          <w:sz w:val="26"/>
          <w:szCs w:val="26"/>
        </w:rPr>
        <w:t>IS</w:t>
      </w:r>
      <w:r w:rsidRPr="001F4948">
        <w:rPr>
          <w:sz w:val="26"/>
          <w:szCs w:val="26"/>
        </w:rPr>
        <w:tab/>
        <w:t>Integration services</w:t>
      </w:r>
      <w:r w:rsidRPr="001F4948">
        <w:rPr>
          <w:sz w:val="26"/>
          <w:szCs w:val="26"/>
        </w:rPr>
        <w:tab/>
        <w:t>Dịch vụ tích hợp</w:t>
      </w:r>
    </w:p>
    <w:p w14:paraId="7D4BC80A" w14:textId="77777777" w:rsidR="005B4795" w:rsidRDefault="00EC6923" w:rsidP="00CD5DA4">
      <w:pPr>
        <w:tabs>
          <w:tab w:val="left" w:pos="1560"/>
          <w:tab w:val="left" w:pos="6096"/>
        </w:tabs>
        <w:spacing w:line="312" w:lineRule="auto"/>
        <w:rPr>
          <w:sz w:val="26"/>
          <w:szCs w:val="26"/>
        </w:rPr>
      </w:pPr>
      <w:r w:rsidRPr="001F4948">
        <w:rPr>
          <w:sz w:val="26"/>
          <w:szCs w:val="26"/>
        </w:rPr>
        <w:lastRenderedPageBreak/>
        <w:t>CRM</w:t>
      </w:r>
      <w:r w:rsidRPr="001F4948">
        <w:rPr>
          <w:sz w:val="26"/>
          <w:szCs w:val="26"/>
        </w:rPr>
        <w:tab/>
        <w:t>Customer Relationship M</w:t>
      </w:r>
      <w:r w:rsidR="005B4795">
        <w:rPr>
          <w:sz w:val="26"/>
          <w:szCs w:val="26"/>
        </w:rPr>
        <w:t>anagement</w:t>
      </w:r>
      <w:r w:rsidR="005B4795">
        <w:rPr>
          <w:sz w:val="26"/>
          <w:szCs w:val="26"/>
        </w:rPr>
        <w:tab/>
        <w:t>Quản lý quan hệ khách</w:t>
      </w:r>
    </w:p>
    <w:p w14:paraId="54EB6194" w14:textId="298563A0" w:rsidR="00EC6923" w:rsidRPr="001F4948" w:rsidRDefault="00EC6923" w:rsidP="005B4795">
      <w:pPr>
        <w:tabs>
          <w:tab w:val="left" w:pos="1560"/>
          <w:tab w:val="left" w:pos="6096"/>
        </w:tabs>
        <w:spacing w:line="312" w:lineRule="auto"/>
        <w:ind w:firstLine="6096"/>
        <w:rPr>
          <w:sz w:val="26"/>
          <w:szCs w:val="26"/>
        </w:rPr>
      </w:pPr>
      <w:r w:rsidRPr="001F4948">
        <w:rPr>
          <w:sz w:val="26"/>
          <w:szCs w:val="26"/>
        </w:rPr>
        <w:t>hàng</w:t>
      </w:r>
    </w:p>
    <w:p w14:paraId="650B4281" w14:textId="77777777" w:rsidR="00EC6923" w:rsidRPr="001F4948" w:rsidRDefault="00EC6923" w:rsidP="00CD5DA4">
      <w:pPr>
        <w:tabs>
          <w:tab w:val="left" w:pos="1560"/>
          <w:tab w:val="left" w:pos="6096"/>
        </w:tabs>
        <w:spacing w:line="312" w:lineRule="auto"/>
        <w:ind w:left="6096" w:hanging="6096"/>
        <w:rPr>
          <w:sz w:val="26"/>
          <w:szCs w:val="26"/>
        </w:rPr>
      </w:pPr>
      <w:r w:rsidRPr="001F4948">
        <w:rPr>
          <w:sz w:val="26"/>
          <w:szCs w:val="26"/>
        </w:rPr>
        <w:t>NBC</w:t>
      </w:r>
      <w:r w:rsidRPr="001F4948">
        <w:rPr>
          <w:sz w:val="26"/>
          <w:szCs w:val="26"/>
        </w:rPr>
        <w:tab/>
        <w:t>Naive Bayes Classification</w:t>
      </w:r>
      <w:r w:rsidRPr="001F4948">
        <w:rPr>
          <w:sz w:val="26"/>
          <w:szCs w:val="26"/>
        </w:rPr>
        <w:tab/>
        <w:t>Thuật toán phân loại Naive Bayes</w:t>
      </w:r>
    </w:p>
    <w:p w14:paraId="7C034399" w14:textId="77777777" w:rsidR="00EC6923" w:rsidRPr="001F4948" w:rsidRDefault="00EC6923" w:rsidP="00CD5DA4">
      <w:pPr>
        <w:tabs>
          <w:tab w:val="left" w:pos="1560"/>
          <w:tab w:val="left" w:pos="6096"/>
        </w:tabs>
        <w:spacing w:line="312" w:lineRule="auto"/>
        <w:ind w:left="6096" w:hanging="6096"/>
        <w:rPr>
          <w:sz w:val="26"/>
          <w:szCs w:val="26"/>
        </w:rPr>
      </w:pPr>
      <w:r w:rsidRPr="001F4948">
        <w:rPr>
          <w:sz w:val="26"/>
          <w:szCs w:val="26"/>
        </w:rPr>
        <w:t>DBMS</w:t>
      </w:r>
      <w:r w:rsidRPr="001F4948">
        <w:rPr>
          <w:sz w:val="26"/>
          <w:szCs w:val="26"/>
        </w:rPr>
        <w:tab/>
        <w:t>Database Management System</w:t>
      </w:r>
      <w:r w:rsidRPr="001F4948">
        <w:rPr>
          <w:sz w:val="26"/>
          <w:szCs w:val="26"/>
        </w:rPr>
        <w:tab/>
        <w:t>Hệ quản trị cơ sở dữ liệu</w:t>
      </w:r>
    </w:p>
    <w:p w14:paraId="244544A3" w14:textId="77777777" w:rsidR="00EC6923" w:rsidRPr="001F4948" w:rsidRDefault="00EC6923" w:rsidP="00CD5DA4">
      <w:pPr>
        <w:tabs>
          <w:tab w:val="left" w:pos="1560"/>
          <w:tab w:val="left" w:pos="6096"/>
        </w:tabs>
        <w:spacing w:line="312" w:lineRule="auto"/>
        <w:ind w:left="6096" w:hanging="6096"/>
        <w:rPr>
          <w:sz w:val="26"/>
          <w:szCs w:val="26"/>
        </w:rPr>
      </w:pPr>
      <w:r w:rsidRPr="001F4948">
        <w:rPr>
          <w:sz w:val="26"/>
          <w:szCs w:val="26"/>
        </w:rPr>
        <w:t>CSV</w:t>
      </w:r>
      <w:r w:rsidRPr="001F4948">
        <w:rPr>
          <w:sz w:val="26"/>
          <w:szCs w:val="26"/>
        </w:rPr>
        <w:tab/>
        <w:t>Comma Separated Values</w:t>
      </w:r>
      <w:r w:rsidRPr="001F4948">
        <w:rPr>
          <w:sz w:val="26"/>
          <w:szCs w:val="26"/>
        </w:rPr>
        <w:tab/>
        <w:t>Các giá trị được phân tách bằng dấu phẩy</w:t>
      </w:r>
    </w:p>
    <w:p w14:paraId="1066E507" w14:textId="77777777" w:rsidR="00EC6923" w:rsidRPr="001F4948" w:rsidRDefault="00EC6923" w:rsidP="00CD5DA4">
      <w:pPr>
        <w:tabs>
          <w:tab w:val="left" w:pos="1560"/>
          <w:tab w:val="left" w:pos="6096"/>
        </w:tabs>
        <w:spacing w:line="312" w:lineRule="auto"/>
        <w:ind w:left="6096" w:hanging="6096"/>
        <w:rPr>
          <w:sz w:val="26"/>
          <w:szCs w:val="26"/>
        </w:rPr>
      </w:pPr>
      <w:r w:rsidRPr="001F4948">
        <w:rPr>
          <w:sz w:val="26"/>
          <w:szCs w:val="26"/>
        </w:rPr>
        <w:t>EIS</w:t>
      </w:r>
      <w:r w:rsidRPr="001F4948">
        <w:rPr>
          <w:sz w:val="26"/>
          <w:szCs w:val="26"/>
        </w:rPr>
        <w:tab/>
        <w:t>Executive Information System</w:t>
      </w:r>
      <w:r w:rsidRPr="001F4948">
        <w:rPr>
          <w:sz w:val="26"/>
          <w:szCs w:val="26"/>
        </w:rPr>
        <w:tab/>
        <w:t>Hệ thống thông tin điều hành</w:t>
      </w:r>
    </w:p>
    <w:p w14:paraId="065CCF12" w14:textId="4B7C4584" w:rsidR="00064410" w:rsidRPr="009B616A" w:rsidRDefault="00EC6923" w:rsidP="00CD5DA4">
      <w:pPr>
        <w:tabs>
          <w:tab w:val="left" w:pos="1560"/>
          <w:tab w:val="left" w:pos="6096"/>
        </w:tabs>
        <w:spacing w:line="312" w:lineRule="auto"/>
        <w:ind w:left="6096" w:hanging="6096"/>
        <w:rPr>
          <w:sz w:val="26"/>
          <w:szCs w:val="26"/>
        </w:rPr>
      </w:pPr>
      <w:r w:rsidRPr="001F4948">
        <w:rPr>
          <w:sz w:val="26"/>
          <w:szCs w:val="26"/>
        </w:rPr>
        <w:t>OLEDB</w:t>
      </w:r>
      <w:r w:rsidRPr="001F4948">
        <w:rPr>
          <w:sz w:val="26"/>
          <w:szCs w:val="26"/>
        </w:rPr>
        <w:tab/>
        <w:t>Object Linking &amp; Embedding Database</w:t>
      </w:r>
      <w:r w:rsidRPr="001F4948">
        <w:rPr>
          <w:sz w:val="26"/>
          <w:szCs w:val="26"/>
        </w:rPr>
        <w:tab/>
        <w:t>Đối tượng kết nối &amp; nhúng cơ sở dữ liệu</w:t>
      </w:r>
      <w:r w:rsidR="00064410">
        <w:rPr>
          <w:b/>
          <w:sz w:val="26"/>
          <w:szCs w:val="26"/>
          <w:lang w:val="da-DK"/>
        </w:rPr>
        <w:br w:type="page"/>
      </w:r>
    </w:p>
    <w:p w14:paraId="78CA4F09" w14:textId="4A5BDE15" w:rsidR="00723FCE" w:rsidRPr="00F226C4" w:rsidRDefault="00F226C4" w:rsidP="00F226C4">
      <w:pPr>
        <w:spacing w:before="60" w:after="60" w:line="312" w:lineRule="auto"/>
        <w:ind w:left="170"/>
        <w:jc w:val="center"/>
        <w:rPr>
          <w:b/>
          <w:noProof/>
          <w:sz w:val="36"/>
          <w:szCs w:val="36"/>
        </w:rPr>
      </w:pPr>
      <w:r w:rsidRPr="006E59F0">
        <w:rPr>
          <w:b/>
          <w:sz w:val="36"/>
          <w:szCs w:val="36"/>
        </w:rPr>
        <w:lastRenderedPageBreak/>
        <w:t xml:space="preserve">DANH MỤC CÁC HÌNH VẼ VÀ </w:t>
      </w:r>
      <w:r>
        <w:rPr>
          <w:b/>
          <w:sz w:val="36"/>
          <w:szCs w:val="36"/>
        </w:rPr>
        <w:t xml:space="preserve">BIỂU </w:t>
      </w:r>
      <w:commentRangeStart w:id="681"/>
      <w:r>
        <w:rPr>
          <w:b/>
          <w:sz w:val="36"/>
          <w:szCs w:val="36"/>
        </w:rPr>
        <w:t>ĐỒ</w:t>
      </w:r>
      <w:commentRangeEnd w:id="681"/>
      <w:r w:rsidR="0083414F">
        <w:rPr>
          <w:rStyle w:val="CommentReference"/>
        </w:rPr>
        <w:commentReference w:id="681"/>
      </w:r>
      <w:r w:rsidR="00723FCE">
        <w:rPr>
          <w:b/>
          <w:sz w:val="36"/>
          <w:szCs w:val="36"/>
          <w:lang w:val="da-DK"/>
        </w:rPr>
        <w:fldChar w:fldCharType="begin"/>
      </w:r>
      <w:r w:rsidR="00723FCE" w:rsidRPr="00F226C4">
        <w:rPr>
          <w:b/>
          <w:sz w:val="36"/>
          <w:szCs w:val="36"/>
          <w:lang w:val="da-DK"/>
        </w:rPr>
        <w:instrText xml:space="preserve"> TOC \h \z \c "Hình " </w:instrText>
      </w:r>
      <w:r w:rsidR="00723FCE">
        <w:rPr>
          <w:b/>
          <w:sz w:val="36"/>
          <w:szCs w:val="36"/>
          <w:lang w:val="da-DK"/>
        </w:rPr>
        <w:fldChar w:fldCharType="separate"/>
      </w:r>
    </w:p>
    <w:p w14:paraId="0446F64C" w14:textId="3770B7E5" w:rsidR="00723FCE" w:rsidRPr="00723FCE" w:rsidRDefault="00B45B0D" w:rsidP="00041EEA">
      <w:pPr>
        <w:pStyle w:val="TableofFigures"/>
        <w:tabs>
          <w:tab w:val="right" w:leader="dot" w:pos="9196"/>
        </w:tabs>
        <w:spacing w:line="276" w:lineRule="auto"/>
        <w:rPr>
          <w:rFonts w:asciiTheme="minorHAnsi" w:eastAsiaTheme="minorEastAsia" w:hAnsiTheme="minorHAnsi" w:cstheme="minorBidi"/>
          <w:noProof/>
          <w:sz w:val="26"/>
          <w:szCs w:val="26"/>
        </w:rPr>
      </w:pPr>
      <w:r>
        <w:fldChar w:fldCharType="begin"/>
      </w:r>
      <w:r>
        <w:instrText xml:space="preserve"> HYPERLINK \l "_Toc90974497" </w:instrText>
      </w:r>
      <w:r>
        <w:fldChar w:fldCharType="separate"/>
      </w:r>
      <w:r w:rsidR="003B05EC">
        <w:rPr>
          <w:rStyle w:val="Hyperlink"/>
          <w:noProof/>
          <w:sz w:val="26"/>
          <w:szCs w:val="26"/>
        </w:rPr>
        <w:t xml:space="preserve">Hình </w:t>
      </w:r>
      <w:r w:rsidR="00723FCE" w:rsidRPr="00723FCE">
        <w:rPr>
          <w:rStyle w:val="Hyperlink"/>
          <w:noProof/>
          <w:sz w:val="26"/>
          <w:szCs w:val="26"/>
        </w:rPr>
        <w:t>2.1</w:t>
      </w:r>
      <w:ins w:id="682" w:author="lenovo" w:date="2021-12-30T08:43:00Z">
        <w:r w:rsidR="00806AA2">
          <w:rPr>
            <w:rStyle w:val="Hyperlink"/>
            <w:noProof/>
            <w:sz w:val="26"/>
            <w:szCs w:val="26"/>
          </w:rPr>
          <w:t>.</w:t>
        </w:r>
      </w:ins>
      <w:r w:rsidR="00723FCE" w:rsidRPr="00723FCE">
        <w:rPr>
          <w:rStyle w:val="Hyperlink"/>
          <w:noProof/>
          <w:sz w:val="26"/>
          <w:szCs w:val="26"/>
        </w:rPr>
        <w:t xml:space="preserve"> Kiến trúc 1 tầng</w:t>
      </w:r>
      <w:r w:rsidR="00723FCE" w:rsidRPr="00723FCE">
        <w:rPr>
          <w:noProof/>
          <w:webHidden/>
          <w:sz w:val="26"/>
          <w:szCs w:val="26"/>
        </w:rPr>
        <w:tab/>
      </w:r>
      <w:r w:rsidR="00723FCE" w:rsidRPr="00723FCE">
        <w:rPr>
          <w:noProof/>
          <w:webHidden/>
          <w:sz w:val="26"/>
          <w:szCs w:val="26"/>
        </w:rPr>
        <w:fldChar w:fldCharType="begin"/>
      </w:r>
      <w:r w:rsidR="00723FCE" w:rsidRPr="00723FCE">
        <w:rPr>
          <w:noProof/>
          <w:webHidden/>
          <w:sz w:val="26"/>
          <w:szCs w:val="26"/>
        </w:rPr>
        <w:instrText xml:space="preserve"> PAGEREF _Toc90974497 \h </w:instrText>
      </w:r>
      <w:r w:rsidR="00723FCE" w:rsidRPr="00723FCE">
        <w:rPr>
          <w:noProof/>
          <w:webHidden/>
          <w:sz w:val="26"/>
          <w:szCs w:val="26"/>
        </w:rPr>
      </w:r>
      <w:r w:rsidR="00723FCE" w:rsidRPr="00723FCE">
        <w:rPr>
          <w:noProof/>
          <w:webHidden/>
          <w:sz w:val="26"/>
          <w:szCs w:val="26"/>
        </w:rPr>
        <w:fldChar w:fldCharType="separate"/>
      </w:r>
      <w:r w:rsidR="00F226C4">
        <w:rPr>
          <w:noProof/>
          <w:webHidden/>
          <w:sz w:val="26"/>
          <w:szCs w:val="26"/>
        </w:rPr>
        <w:t>19</w:t>
      </w:r>
      <w:r w:rsidR="00723FCE" w:rsidRPr="00723FCE">
        <w:rPr>
          <w:noProof/>
          <w:webHidden/>
          <w:sz w:val="26"/>
          <w:szCs w:val="26"/>
        </w:rPr>
        <w:fldChar w:fldCharType="end"/>
      </w:r>
      <w:r>
        <w:rPr>
          <w:noProof/>
          <w:sz w:val="26"/>
          <w:szCs w:val="26"/>
        </w:rPr>
        <w:fldChar w:fldCharType="end"/>
      </w:r>
    </w:p>
    <w:p w14:paraId="316375FC" w14:textId="7A42F8AE" w:rsidR="00723FCE" w:rsidRPr="00723FCE" w:rsidRDefault="00B45B0D" w:rsidP="00041EEA">
      <w:pPr>
        <w:pStyle w:val="TableofFigures"/>
        <w:tabs>
          <w:tab w:val="right" w:leader="dot" w:pos="9196"/>
        </w:tabs>
        <w:spacing w:line="276" w:lineRule="auto"/>
        <w:rPr>
          <w:rFonts w:asciiTheme="minorHAnsi" w:eastAsiaTheme="minorEastAsia" w:hAnsiTheme="minorHAnsi" w:cstheme="minorBidi"/>
          <w:noProof/>
          <w:sz w:val="26"/>
          <w:szCs w:val="26"/>
        </w:rPr>
      </w:pPr>
      <w:r>
        <w:fldChar w:fldCharType="begin"/>
      </w:r>
      <w:r>
        <w:instrText xml:space="preserve"> HYPERLINK \l "_Toc90974498" </w:instrText>
      </w:r>
      <w:r>
        <w:fldChar w:fldCharType="separate"/>
      </w:r>
      <w:r w:rsidR="003B05EC">
        <w:rPr>
          <w:rStyle w:val="Hyperlink"/>
          <w:noProof/>
          <w:sz w:val="26"/>
          <w:szCs w:val="26"/>
        </w:rPr>
        <w:t xml:space="preserve">Hình </w:t>
      </w:r>
      <w:r w:rsidR="00723FCE" w:rsidRPr="00723FCE">
        <w:rPr>
          <w:rStyle w:val="Hyperlink"/>
          <w:noProof/>
          <w:sz w:val="26"/>
          <w:szCs w:val="26"/>
        </w:rPr>
        <w:t>2.2</w:t>
      </w:r>
      <w:ins w:id="683" w:author="lenovo" w:date="2021-12-30T08:43:00Z">
        <w:r w:rsidR="00806AA2">
          <w:rPr>
            <w:rStyle w:val="Hyperlink"/>
            <w:noProof/>
            <w:sz w:val="26"/>
            <w:szCs w:val="26"/>
          </w:rPr>
          <w:t>.</w:t>
        </w:r>
      </w:ins>
      <w:r w:rsidR="00723FCE" w:rsidRPr="00723FCE">
        <w:rPr>
          <w:rStyle w:val="Hyperlink"/>
          <w:noProof/>
          <w:sz w:val="26"/>
          <w:szCs w:val="26"/>
        </w:rPr>
        <w:t xml:space="preserve"> Kiến trúc 2 tầng</w:t>
      </w:r>
      <w:r w:rsidR="00723FCE" w:rsidRPr="00723FCE">
        <w:rPr>
          <w:noProof/>
          <w:webHidden/>
          <w:sz w:val="26"/>
          <w:szCs w:val="26"/>
        </w:rPr>
        <w:tab/>
      </w:r>
      <w:r w:rsidR="00723FCE" w:rsidRPr="00723FCE">
        <w:rPr>
          <w:noProof/>
          <w:webHidden/>
          <w:sz w:val="26"/>
          <w:szCs w:val="26"/>
        </w:rPr>
        <w:fldChar w:fldCharType="begin"/>
      </w:r>
      <w:r w:rsidR="00723FCE" w:rsidRPr="00723FCE">
        <w:rPr>
          <w:noProof/>
          <w:webHidden/>
          <w:sz w:val="26"/>
          <w:szCs w:val="26"/>
        </w:rPr>
        <w:instrText xml:space="preserve"> PAGEREF _Toc90974498 \h </w:instrText>
      </w:r>
      <w:r w:rsidR="00723FCE" w:rsidRPr="00723FCE">
        <w:rPr>
          <w:noProof/>
          <w:webHidden/>
          <w:sz w:val="26"/>
          <w:szCs w:val="26"/>
        </w:rPr>
      </w:r>
      <w:r w:rsidR="00723FCE" w:rsidRPr="00723FCE">
        <w:rPr>
          <w:noProof/>
          <w:webHidden/>
          <w:sz w:val="26"/>
          <w:szCs w:val="26"/>
        </w:rPr>
        <w:fldChar w:fldCharType="separate"/>
      </w:r>
      <w:r w:rsidR="00F226C4">
        <w:rPr>
          <w:noProof/>
          <w:webHidden/>
          <w:sz w:val="26"/>
          <w:szCs w:val="26"/>
        </w:rPr>
        <w:t>20</w:t>
      </w:r>
      <w:r w:rsidR="00723FCE" w:rsidRPr="00723FCE">
        <w:rPr>
          <w:noProof/>
          <w:webHidden/>
          <w:sz w:val="26"/>
          <w:szCs w:val="26"/>
        </w:rPr>
        <w:fldChar w:fldCharType="end"/>
      </w:r>
      <w:r>
        <w:rPr>
          <w:noProof/>
          <w:sz w:val="26"/>
          <w:szCs w:val="26"/>
        </w:rPr>
        <w:fldChar w:fldCharType="end"/>
      </w:r>
    </w:p>
    <w:p w14:paraId="4FB21D1D" w14:textId="266BA7AD" w:rsidR="00723FCE" w:rsidRPr="00723FCE" w:rsidRDefault="00B45B0D" w:rsidP="00041EEA">
      <w:pPr>
        <w:pStyle w:val="TableofFigures"/>
        <w:tabs>
          <w:tab w:val="right" w:leader="dot" w:pos="9196"/>
        </w:tabs>
        <w:spacing w:line="276" w:lineRule="auto"/>
        <w:rPr>
          <w:rFonts w:asciiTheme="minorHAnsi" w:eastAsiaTheme="minorEastAsia" w:hAnsiTheme="minorHAnsi" w:cstheme="minorBidi"/>
          <w:noProof/>
          <w:sz w:val="26"/>
          <w:szCs w:val="26"/>
        </w:rPr>
      </w:pPr>
      <w:r>
        <w:fldChar w:fldCharType="begin"/>
      </w:r>
      <w:r>
        <w:instrText xml:space="preserve"> HYPERLINK \l "_Toc90974499" </w:instrText>
      </w:r>
      <w:r>
        <w:fldChar w:fldCharType="separate"/>
      </w:r>
      <w:r w:rsidR="003B05EC">
        <w:rPr>
          <w:rStyle w:val="Hyperlink"/>
          <w:noProof/>
          <w:sz w:val="26"/>
          <w:szCs w:val="26"/>
        </w:rPr>
        <w:t xml:space="preserve">Hình </w:t>
      </w:r>
      <w:r w:rsidR="00723FCE" w:rsidRPr="00723FCE">
        <w:rPr>
          <w:rStyle w:val="Hyperlink"/>
          <w:noProof/>
          <w:sz w:val="26"/>
          <w:szCs w:val="26"/>
        </w:rPr>
        <w:t>2.3</w:t>
      </w:r>
      <w:ins w:id="684" w:author="lenovo" w:date="2021-12-30T08:43:00Z">
        <w:r w:rsidR="00806AA2">
          <w:rPr>
            <w:rStyle w:val="Hyperlink"/>
            <w:noProof/>
            <w:sz w:val="26"/>
            <w:szCs w:val="26"/>
          </w:rPr>
          <w:t>.</w:t>
        </w:r>
      </w:ins>
      <w:r w:rsidR="00723FCE" w:rsidRPr="00723FCE">
        <w:rPr>
          <w:rStyle w:val="Hyperlink"/>
          <w:noProof/>
          <w:sz w:val="26"/>
          <w:szCs w:val="26"/>
        </w:rPr>
        <w:t xml:space="preserve"> Kiến trúc 3 tầng</w:t>
      </w:r>
      <w:r w:rsidR="00723FCE" w:rsidRPr="00723FCE">
        <w:rPr>
          <w:noProof/>
          <w:webHidden/>
          <w:sz w:val="26"/>
          <w:szCs w:val="26"/>
        </w:rPr>
        <w:tab/>
      </w:r>
      <w:r w:rsidR="00723FCE" w:rsidRPr="00723FCE">
        <w:rPr>
          <w:noProof/>
          <w:webHidden/>
          <w:sz w:val="26"/>
          <w:szCs w:val="26"/>
        </w:rPr>
        <w:fldChar w:fldCharType="begin"/>
      </w:r>
      <w:r w:rsidR="00723FCE" w:rsidRPr="00723FCE">
        <w:rPr>
          <w:noProof/>
          <w:webHidden/>
          <w:sz w:val="26"/>
          <w:szCs w:val="26"/>
        </w:rPr>
        <w:instrText xml:space="preserve"> PAGEREF _Toc90974499 \h </w:instrText>
      </w:r>
      <w:r w:rsidR="00723FCE" w:rsidRPr="00723FCE">
        <w:rPr>
          <w:noProof/>
          <w:webHidden/>
          <w:sz w:val="26"/>
          <w:szCs w:val="26"/>
        </w:rPr>
      </w:r>
      <w:r w:rsidR="00723FCE" w:rsidRPr="00723FCE">
        <w:rPr>
          <w:noProof/>
          <w:webHidden/>
          <w:sz w:val="26"/>
          <w:szCs w:val="26"/>
        </w:rPr>
        <w:fldChar w:fldCharType="separate"/>
      </w:r>
      <w:r w:rsidR="00F226C4">
        <w:rPr>
          <w:noProof/>
          <w:webHidden/>
          <w:sz w:val="26"/>
          <w:szCs w:val="26"/>
        </w:rPr>
        <w:t>20</w:t>
      </w:r>
      <w:r w:rsidR="00723FCE" w:rsidRPr="00723FCE">
        <w:rPr>
          <w:noProof/>
          <w:webHidden/>
          <w:sz w:val="26"/>
          <w:szCs w:val="26"/>
        </w:rPr>
        <w:fldChar w:fldCharType="end"/>
      </w:r>
      <w:r>
        <w:rPr>
          <w:noProof/>
          <w:sz w:val="26"/>
          <w:szCs w:val="26"/>
        </w:rPr>
        <w:fldChar w:fldCharType="end"/>
      </w:r>
    </w:p>
    <w:p w14:paraId="7F13AFD5" w14:textId="3238E04C" w:rsidR="00723FCE" w:rsidRPr="00723FCE" w:rsidRDefault="00B45B0D" w:rsidP="00041EEA">
      <w:pPr>
        <w:pStyle w:val="TableofFigures"/>
        <w:tabs>
          <w:tab w:val="right" w:leader="dot" w:pos="9196"/>
        </w:tabs>
        <w:spacing w:line="276" w:lineRule="auto"/>
        <w:rPr>
          <w:rFonts w:asciiTheme="minorHAnsi" w:eastAsiaTheme="minorEastAsia" w:hAnsiTheme="minorHAnsi" w:cstheme="minorBidi"/>
          <w:noProof/>
          <w:sz w:val="26"/>
          <w:szCs w:val="26"/>
        </w:rPr>
      </w:pPr>
      <w:r>
        <w:fldChar w:fldCharType="begin"/>
      </w:r>
      <w:r>
        <w:instrText xml:space="preserve"> HYPERLINK \l "_Toc90974500" </w:instrText>
      </w:r>
      <w:r>
        <w:fldChar w:fldCharType="separate"/>
      </w:r>
      <w:r w:rsidR="003B05EC">
        <w:rPr>
          <w:rStyle w:val="Hyperlink"/>
          <w:noProof/>
          <w:sz w:val="26"/>
          <w:szCs w:val="26"/>
        </w:rPr>
        <w:t xml:space="preserve">Hình </w:t>
      </w:r>
      <w:r w:rsidR="00723FCE" w:rsidRPr="00723FCE">
        <w:rPr>
          <w:rStyle w:val="Hyperlink"/>
          <w:noProof/>
          <w:sz w:val="26"/>
          <w:szCs w:val="26"/>
        </w:rPr>
        <w:t>2.4</w:t>
      </w:r>
      <w:ins w:id="685" w:author="lenovo" w:date="2021-12-30T08:43:00Z">
        <w:r w:rsidR="00806AA2">
          <w:rPr>
            <w:rStyle w:val="Hyperlink"/>
            <w:noProof/>
            <w:sz w:val="26"/>
            <w:szCs w:val="26"/>
          </w:rPr>
          <w:t>.</w:t>
        </w:r>
      </w:ins>
      <w:r w:rsidR="00723FCE" w:rsidRPr="00723FCE">
        <w:rPr>
          <w:rStyle w:val="Hyperlink"/>
          <w:noProof/>
          <w:sz w:val="26"/>
          <w:szCs w:val="26"/>
        </w:rPr>
        <w:t xml:space="preserve"> Lược đồ hình sao</w:t>
      </w:r>
      <w:r w:rsidR="00723FCE" w:rsidRPr="00723FCE">
        <w:rPr>
          <w:noProof/>
          <w:webHidden/>
          <w:sz w:val="26"/>
          <w:szCs w:val="26"/>
        </w:rPr>
        <w:tab/>
      </w:r>
      <w:r w:rsidR="00723FCE" w:rsidRPr="00723FCE">
        <w:rPr>
          <w:noProof/>
          <w:webHidden/>
          <w:sz w:val="26"/>
          <w:szCs w:val="26"/>
        </w:rPr>
        <w:fldChar w:fldCharType="begin"/>
      </w:r>
      <w:r w:rsidR="00723FCE" w:rsidRPr="00723FCE">
        <w:rPr>
          <w:noProof/>
          <w:webHidden/>
          <w:sz w:val="26"/>
          <w:szCs w:val="26"/>
        </w:rPr>
        <w:instrText xml:space="preserve"> PAGEREF _Toc90974500 \h </w:instrText>
      </w:r>
      <w:r w:rsidR="00723FCE" w:rsidRPr="00723FCE">
        <w:rPr>
          <w:noProof/>
          <w:webHidden/>
          <w:sz w:val="26"/>
          <w:szCs w:val="26"/>
        </w:rPr>
      </w:r>
      <w:r w:rsidR="00723FCE" w:rsidRPr="00723FCE">
        <w:rPr>
          <w:noProof/>
          <w:webHidden/>
          <w:sz w:val="26"/>
          <w:szCs w:val="26"/>
        </w:rPr>
        <w:fldChar w:fldCharType="separate"/>
      </w:r>
      <w:r w:rsidR="00F226C4">
        <w:rPr>
          <w:noProof/>
          <w:webHidden/>
          <w:sz w:val="26"/>
          <w:szCs w:val="26"/>
        </w:rPr>
        <w:t>21</w:t>
      </w:r>
      <w:r w:rsidR="00723FCE" w:rsidRPr="00723FCE">
        <w:rPr>
          <w:noProof/>
          <w:webHidden/>
          <w:sz w:val="26"/>
          <w:szCs w:val="26"/>
        </w:rPr>
        <w:fldChar w:fldCharType="end"/>
      </w:r>
      <w:r>
        <w:rPr>
          <w:noProof/>
          <w:sz w:val="26"/>
          <w:szCs w:val="26"/>
        </w:rPr>
        <w:fldChar w:fldCharType="end"/>
      </w:r>
    </w:p>
    <w:p w14:paraId="314D7777" w14:textId="7276B678" w:rsidR="00723FCE" w:rsidRPr="00723FCE" w:rsidRDefault="00B45B0D" w:rsidP="00041EEA">
      <w:pPr>
        <w:pStyle w:val="TableofFigures"/>
        <w:tabs>
          <w:tab w:val="right" w:leader="dot" w:pos="9196"/>
        </w:tabs>
        <w:spacing w:line="276" w:lineRule="auto"/>
        <w:rPr>
          <w:rFonts w:asciiTheme="minorHAnsi" w:eastAsiaTheme="minorEastAsia" w:hAnsiTheme="minorHAnsi" w:cstheme="minorBidi"/>
          <w:noProof/>
          <w:sz w:val="26"/>
          <w:szCs w:val="26"/>
        </w:rPr>
      </w:pPr>
      <w:r>
        <w:fldChar w:fldCharType="begin"/>
      </w:r>
      <w:r>
        <w:instrText xml:space="preserve"> HYPERLINK \l "_Toc90974501" </w:instrText>
      </w:r>
      <w:r>
        <w:fldChar w:fldCharType="separate"/>
      </w:r>
      <w:r w:rsidR="003B05EC">
        <w:rPr>
          <w:rStyle w:val="Hyperlink"/>
          <w:noProof/>
          <w:sz w:val="26"/>
          <w:szCs w:val="26"/>
        </w:rPr>
        <w:t xml:space="preserve">Hình </w:t>
      </w:r>
      <w:r w:rsidR="00723FCE" w:rsidRPr="00723FCE">
        <w:rPr>
          <w:rStyle w:val="Hyperlink"/>
          <w:noProof/>
          <w:sz w:val="26"/>
          <w:szCs w:val="26"/>
        </w:rPr>
        <w:t>2.5</w:t>
      </w:r>
      <w:ins w:id="686" w:author="lenovo" w:date="2021-12-30T08:43:00Z">
        <w:r w:rsidR="00806AA2">
          <w:rPr>
            <w:rStyle w:val="Hyperlink"/>
            <w:noProof/>
            <w:sz w:val="26"/>
            <w:szCs w:val="26"/>
          </w:rPr>
          <w:t>.</w:t>
        </w:r>
      </w:ins>
      <w:r w:rsidR="00723FCE" w:rsidRPr="00723FCE">
        <w:rPr>
          <w:rStyle w:val="Hyperlink"/>
          <w:noProof/>
          <w:sz w:val="26"/>
          <w:szCs w:val="26"/>
        </w:rPr>
        <w:t xml:space="preserve"> Lược đồ bông tuyết</w:t>
      </w:r>
      <w:r w:rsidR="00723FCE" w:rsidRPr="00723FCE">
        <w:rPr>
          <w:noProof/>
          <w:webHidden/>
          <w:sz w:val="26"/>
          <w:szCs w:val="26"/>
        </w:rPr>
        <w:tab/>
      </w:r>
      <w:r w:rsidR="00723FCE" w:rsidRPr="00723FCE">
        <w:rPr>
          <w:noProof/>
          <w:webHidden/>
          <w:sz w:val="26"/>
          <w:szCs w:val="26"/>
        </w:rPr>
        <w:fldChar w:fldCharType="begin"/>
      </w:r>
      <w:r w:rsidR="00723FCE" w:rsidRPr="00723FCE">
        <w:rPr>
          <w:noProof/>
          <w:webHidden/>
          <w:sz w:val="26"/>
          <w:szCs w:val="26"/>
        </w:rPr>
        <w:instrText xml:space="preserve"> PAGEREF _Toc90974501 \h </w:instrText>
      </w:r>
      <w:r w:rsidR="00723FCE" w:rsidRPr="00723FCE">
        <w:rPr>
          <w:noProof/>
          <w:webHidden/>
          <w:sz w:val="26"/>
          <w:szCs w:val="26"/>
        </w:rPr>
      </w:r>
      <w:r w:rsidR="00723FCE" w:rsidRPr="00723FCE">
        <w:rPr>
          <w:noProof/>
          <w:webHidden/>
          <w:sz w:val="26"/>
          <w:szCs w:val="26"/>
        </w:rPr>
        <w:fldChar w:fldCharType="separate"/>
      </w:r>
      <w:r w:rsidR="00F226C4">
        <w:rPr>
          <w:noProof/>
          <w:webHidden/>
          <w:sz w:val="26"/>
          <w:szCs w:val="26"/>
        </w:rPr>
        <w:t>22</w:t>
      </w:r>
      <w:r w:rsidR="00723FCE" w:rsidRPr="00723FCE">
        <w:rPr>
          <w:noProof/>
          <w:webHidden/>
          <w:sz w:val="26"/>
          <w:szCs w:val="26"/>
        </w:rPr>
        <w:fldChar w:fldCharType="end"/>
      </w:r>
      <w:r>
        <w:rPr>
          <w:noProof/>
          <w:sz w:val="26"/>
          <w:szCs w:val="26"/>
        </w:rPr>
        <w:fldChar w:fldCharType="end"/>
      </w:r>
    </w:p>
    <w:p w14:paraId="293012DD" w14:textId="062EBA02" w:rsidR="00454026" w:rsidRPr="00723FCE" w:rsidRDefault="00723FCE" w:rsidP="00F6133A">
      <w:pPr>
        <w:tabs>
          <w:tab w:val="right" w:leader="dot" w:pos="8787"/>
        </w:tabs>
        <w:autoSpaceDE w:val="0"/>
        <w:autoSpaceDN w:val="0"/>
        <w:spacing w:line="276" w:lineRule="auto"/>
        <w:rPr>
          <w:rStyle w:val="Hyperlink"/>
          <w:b/>
          <w:noProof/>
          <w:color w:val="auto"/>
          <w:sz w:val="34"/>
          <w:szCs w:val="34"/>
          <w:u w:val="none"/>
          <w:lang w:val="da-DK"/>
        </w:rPr>
      </w:pPr>
      <w:r>
        <w:rPr>
          <w:b/>
          <w:sz w:val="34"/>
          <w:szCs w:val="34"/>
          <w:lang w:val="da-DK"/>
        </w:rPr>
        <w:fldChar w:fldCharType="end"/>
      </w:r>
      <w:r w:rsidR="00923AC6">
        <w:rPr>
          <w:b/>
          <w:sz w:val="34"/>
          <w:szCs w:val="34"/>
          <w:lang w:val="da-DK"/>
        </w:rPr>
        <w:fldChar w:fldCharType="begin"/>
      </w:r>
      <w:r w:rsidR="00923AC6">
        <w:rPr>
          <w:b/>
          <w:sz w:val="34"/>
          <w:szCs w:val="34"/>
          <w:lang w:val="da-DK"/>
        </w:rPr>
        <w:instrText xml:space="preserve"> TOC \h \z \c "Hình" </w:instrText>
      </w:r>
      <w:r w:rsidR="00923AC6">
        <w:rPr>
          <w:b/>
          <w:sz w:val="34"/>
          <w:szCs w:val="34"/>
          <w:lang w:val="da-DK"/>
        </w:rPr>
        <w:fldChar w:fldCharType="separate"/>
      </w:r>
      <w:r w:rsidR="00B45B0D">
        <w:fldChar w:fldCharType="begin"/>
      </w:r>
      <w:r w:rsidR="00B45B0D">
        <w:instrText xml:space="preserve"> HYPERLINK \l "_Toc90654895" </w:instrText>
      </w:r>
      <w:r w:rsidR="00B45B0D">
        <w:fldChar w:fldCharType="separate"/>
      </w:r>
      <w:r w:rsidR="00454026" w:rsidRPr="00CD5DA4">
        <w:rPr>
          <w:rStyle w:val="Hyperlink"/>
          <w:noProof/>
          <w:sz w:val="26"/>
          <w:szCs w:val="26"/>
        </w:rPr>
        <w:t>Hình 2.</w:t>
      </w:r>
      <w:r w:rsidR="005C5F65" w:rsidRPr="00CD5DA4">
        <w:rPr>
          <w:rStyle w:val="Hyperlink"/>
          <w:noProof/>
          <w:sz w:val="26"/>
          <w:szCs w:val="26"/>
        </w:rPr>
        <w:t>6</w:t>
      </w:r>
      <w:ins w:id="687" w:author="lenovo" w:date="2021-12-30T08:43:00Z">
        <w:r w:rsidR="00806AA2">
          <w:rPr>
            <w:rStyle w:val="Hyperlink"/>
            <w:noProof/>
            <w:sz w:val="26"/>
            <w:szCs w:val="26"/>
          </w:rPr>
          <w:t>.</w:t>
        </w:r>
      </w:ins>
      <w:r w:rsidR="00454026" w:rsidRPr="00CD5DA4">
        <w:rPr>
          <w:rStyle w:val="Hyperlink"/>
          <w:noProof/>
          <w:sz w:val="26"/>
          <w:szCs w:val="26"/>
        </w:rPr>
        <w:t xml:space="preserve"> Cú pháp truy vấn tổng quát MDX [12</w:t>
      </w:r>
      <w:r w:rsidR="00675E4F">
        <w:rPr>
          <w:rStyle w:val="Hyperlink"/>
          <w:noProof/>
          <w:sz w:val="26"/>
          <w:szCs w:val="26"/>
        </w:rPr>
        <w:t>]</w:t>
      </w:r>
      <w:r w:rsidR="00F6133A">
        <w:rPr>
          <w:rStyle w:val="Hyperlink"/>
          <w:noProof/>
          <w:sz w:val="26"/>
          <w:szCs w:val="26"/>
        </w:rPr>
        <w:tab/>
      </w:r>
      <w:r w:rsidR="00454026" w:rsidRPr="00CD5DA4">
        <w:rPr>
          <w:noProof/>
          <w:webHidden/>
          <w:sz w:val="26"/>
          <w:szCs w:val="26"/>
        </w:rPr>
        <w:fldChar w:fldCharType="begin"/>
      </w:r>
      <w:r w:rsidR="00454026" w:rsidRPr="00CD5DA4">
        <w:rPr>
          <w:noProof/>
          <w:webHidden/>
          <w:sz w:val="26"/>
          <w:szCs w:val="26"/>
        </w:rPr>
        <w:instrText xml:space="preserve"> PAGEREF _Toc90654895 \h </w:instrText>
      </w:r>
      <w:r w:rsidR="00454026" w:rsidRPr="00CD5DA4">
        <w:rPr>
          <w:noProof/>
          <w:webHidden/>
          <w:sz w:val="26"/>
          <w:szCs w:val="26"/>
        </w:rPr>
      </w:r>
      <w:r w:rsidR="00454026" w:rsidRPr="00CD5DA4">
        <w:rPr>
          <w:noProof/>
          <w:webHidden/>
          <w:sz w:val="26"/>
          <w:szCs w:val="26"/>
        </w:rPr>
        <w:fldChar w:fldCharType="separate"/>
      </w:r>
      <w:r w:rsidR="00F226C4">
        <w:rPr>
          <w:noProof/>
          <w:webHidden/>
          <w:sz w:val="26"/>
          <w:szCs w:val="26"/>
        </w:rPr>
        <w:t>29</w:t>
      </w:r>
      <w:r w:rsidR="00454026" w:rsidRPr="00CD5DA4">
        <w:rPr>
          <w:noProof/>
          <w:webHidden/>
          <w:sz w:val="26"/>
          <w:szCs w:val="26"/>
        </w:rPr>
        <w:fldChar w:fldCharType="end"/>
      </w:r>
      <w:r w:rsidR="00B45B0D">
        <w:rPr>
          <w:noProof/>
          <w:sz w:val="26"/>
          <w:szCs w:val="26"/>
        </w:rPr>
        <w:fldChar w:fldCharType="end"/>
      </w:r>
    </w:p>
    <w:p w14:paraId="448B36E4" w14:textId="7BE3E21B" w:rsidR="00454026" w:rsidRPr="00CD5DA4" w:rsidRDefault="00B45B0D" w:rsidP="00041EEA">
      <w:pPr>
        <w:pStyle w:val="TableofFigures"/>
        <w:tabs>
          <w:tab w:val="right" w:leader="dot" w:pos="9196"/>
        </w:tabs>
        <w:spacing w:line="276" w:lineRule="auto"/>
        <w:rPr>
          <w:noProof/>
          <w:sz w:val="26"/>
          <w:szCs w:val="26"/>
        </w:rPr>
      </w:pPr>
      <w:r>
        <w:fldChar w:fldCharType="begin"/>
      </w:r>
      <w:r>
        <w:instrText xml:space="preserve"> HYPERLINK \l "_Toc90544415" </w:instrText>
      </w:r>
      <w:r>
        <w:fldChar w:fldCharType="separate"/>
      </w:r>
      <w:r w:rsidR="00454026" w:rsidRPr="00CD5DA4">
        <w:rPr>
          <w:rStyle w:val="Hyperlink"/>
          <w:noProof/>
          <w:sz w:val="26"/>
          <w:szCs w:val="26"/>
        </w:rPr>
        <w:t xml:space="preserve">Hình </w:t>
      </w:r>
      <w:r w:rsidR="00454026" w:rsidRPr="00CD5DA4">
        <w:rPr>
          <w:noProof/>
          <w:sz w:val="26"/>
          <w:szCs w:val="26"/>
        </w:rPr>
        <w:t>2.</w:t>
      </w:r>
      <w:r w:rsidR="005C5F65" w:rsidRPr="00CD5DA4">
        <w:rPr>
          <w:noProof/>
          <w:sz w:val="26"/>
          <w:szCs w:val="26"/>
        </w:rPr>
        <w:t>7</w:t>
      </w:r>
      <w:ins w:id="688" w:author="lenovo" w:date="2021-12-30T08:43:00Z">
        <w:r w:rsidR="00806AA2">
          <w:rPr>
            <w:noProof/>
            <w:sz w:val="26"/>
            <w:szCs w:val="26"/>
          </w:rPr>
          <w:t>.</w:t>
        </w:r>
      </w:ins>
      <w:r w:rsidR="00454026" w:rsidRPr="00CD5DA4">
        <w:rPr>
          <w:rStyle w:val="Hyperlink"/>
          <w:noProof/>
          <w:sz w:val="26"/>
          <w:szCs w:val="26"/>
        </w:rPr>
        <w:t xml:space="preserve"> Tổng quan quy trình CRISP-DM</w:t>
      </w:r>
      <w:r w:rsidR="00454026" w:rsidRPr="00CD5DA4">
        <w:rPr>
          <w:noProof/>
          <w:webHidden/>
          <w:sz w:val="26"/>
          <w:szCs w:val="26"/>
        </w:rPr>
        <w:tab/>
      </w:r>
      <w:r w:rsidR="00454026" w:rsidRPr="00CD5DA4">
        <w:rPr>
          <w:noProof/>
          <w:webHidden/>
          <w:sz w:val="26"/>
          <w:szCs w:val="26"/>
        </w:rPr>
        <w:fldChar w:fldCharType="begin"/>
      </w:r>
      <w:r w:rsidR="00454026" w:rsidRPr="00CD5DA4">
        <w:rPr>
          <w:noProof/>
          <w:webHidden/>
          <w:sz w:val="26"/>
          <w:szCs w:val="26"/>
        </w:rPr>
        <w:instrText xml:space="preserve"> PAGEREF _Toc90544415 \h </w:instrText>
      </w:r>
      <w:r w:rsidR="00454026" w:rsidRPr="00CD5DA4">
        <w:rPr>
          <w:noProof/>
          <w:webHidden/>
          <w:sz w:val="26"/>
          <w:szCs w:val="26"/>
        </w:rPr>
      </w:r>
      <w:r w:rsidR="00454026" w:rsidRPr="00CD5DA4">
        <w:rPr>
          <w:noProof/>
          <w:webHidden/>
          <w:sz w:val="26"/>
          <w:szCs w:val="26"/>
        </w:rPr>
        <w:fldChar w:fldCharType="separate"/>
      </w:r>
      <w:r w:rsidR="00F226C4">
        <w:rPr>
          <w:noProof/>
          <w:webHidden/>
          <w:sz w:val="26"/>
          <w:szCs w:val="26"/>
        </w:rPr>
        <w:t>31</w:t>
      </w:r>
      <w:r w:rsidR="00454026" w:rsidRPr="00CD5DA4">
        <w:rPr>
          <w:noProof/>
          <w:webHidden/>
          <w:sz w:val="26"/>
          <w:szCs w:val="26"/>
        </w:rPr>
        <w:fldChar w:fldCharType="end"/>
      </w:r>
      <w:r>
        <w:rPr>
          <w:noProof/>
          <w:sz w:val="26"/>
          <w:szCs w:val="26"/>
        </w:rPr>
        <w:fldChar w:fldCharType="end"/>
      </w:r>
    </w:p>
    <w:p w14:paraId="25F10AD9" w14:textId="6639F6AF" w:rsidR="0045402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"_Toc90654896" </w:instrText>
      </w:r>
      <w:r>
        <w:fldChar w:fldCharType="separate"/>
      </w:r>
      <w:r w:rsidR="00454026" w:rsidRPr="00CD5DA4">
        <w:rPr>
          <w:rStyle w:val="Hyperlink"/>
          <w:noProof/>
          <w:sz w:val="26"/>
          <w:szCs w:val="26"/>
        </w:rPr>
        <w:t>Hình 2.</w:t>
      </w:r>
      <w:r w:rsidR="005C5F65" w:rsidRPr="00CD5DA4">
        <w:rPr>
          <w:rStyle w:val="Hyperlink"/>
          <w:noProof/>
          <w:sz w:val="26"/>
          <w:szCs w:val="26"/>
        </w:rPr>
        <w:t>8</w:t>
      </w:r>
      <w:ins w:id="689" w:author="lenovo" w:date="2021-12-30T08:43:00Z">
        <w:r w:rsidR="00806AA2">
          <w:rPr>
            <w:rStyle w:val="Hyperlink"/>
            <w:noProof/>
            <w:sz w:val="26"/>
            <w:szCs w:val="26"/>
          </w:rPr>
          <w:t>.</w:t>
        </w:r>
      </w:ins>
      <w:r w:rsidR="00454026" w:rsidRPr="00CD5DA4">
        <w:rPr>
          <w:rStyle w:val="Hyperlink"/>
          <w:noProof/>
          <w:sz w:val="26"/>
          <w:szCs w:val="26"/>
        </w:rPr>
        <w:t xml:space="preserve"> Tổng quan quy trình SEMMA</w:t>
      </w:r>
      <w:r w:rsidR="00454026" w:rsidRPr="00CD5DA4">
        <w:rPr>
          <w:noProof/>
          <w:webHidden/>
          <w:sz w:val="26"/>
          <w:szCs w:val="26"/>
        </w:rPr>
        <w:tab/>
      </w:r>
      <w:r w:rsidR="00454026" w:rsidRPr="00CD5DA4">
        <w:rPr>
          <w:noProof/>
          <w:webHidden/>
          <w:sz w:val="26"/>
          <w:szCs w:val="26"/>
        </w:rPr>
        <w:fldChar w:fldCharType="begin"/>
      </w:r>
      <w:r w:rsidR="00454026" w:rsidRPr="00CD5DA4">
        <w:rPr>
          <w:noProof/>
          <w:webHidden/>
          <w:sz w:val="26"/>
          <w:szCs w:val="26"/>
        </w:rPr>
        <w:instrText xml:space="preserve"> PAGEREF _Toc90654896 \h </w:instrText>
      </w:r>
      <w:r w:rsidR="00454026" w:rsidRPr="00CD5DA4">
        <w:rPr>
          <w:noProof/>
          <w:webHidden/>
          <w:sz w:val="26"/>
          <w:szCs w:val="26"/>
        </w:rPr>
      </w:r>
      <w:r w:rsidR="00454026" w:rsidRPr="00CD5DA4">
        <w:rPr>
          <w:noProof/>
          <w:webHidden/>
          <w:sz w:val="26"/>
          <w:szCs w:val="26"/>
        </w:rPr>
        <w:fldChar w:fldCharType="separate"/>
      </w:r>
      <w:r w:rsidR="00F226C4">
        <w:rPr>
          <w:noProof/>
          <w:webHidden/>
          <w:sz w:val="26"/>
          <w:szCs w:val="26"/>
        </w:rPr>
        <w:t>32</w:t>
      </w:r>
      <w:r w:rsidR="00454026" w:rsidRPr="00CD5DA4">
        <w:rPr>
          <w:noProof/>
          <w:webHidden/>
          <w:sz w:val="26"/>
          <w:szCs w:val="26"/>
        </w:rPr>
        <w:fldChar w:fldCharType="end"/>
      </w:r>
      <w:r>
        <w:rPr>
          <w:noProof/>
          <w:sz w:val="26"/>
          <w:szCs w:val="26"/>
        </w:rPr>
        <w:fldChar w:fldCharType="end"/>
      </w:r>
    </w:p>
    <w:p w14:paraId="6913F4C3" w14:textId="08F90971"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"_Toc90544416" </w:instrText>
      </w:r>
      <w:r>
        <w:fldChar w:fldCharType="separate"/>
      </w:r>
      <w:r w:rsidR="00923AC6" w:rsidRPr="00CD5DA4">
        <w:rPr>
          <w:rStyle w:val="Hyperlink"/>
          <w:noProof/>
          <w:sz w:val="26"/>
          <w:szCs w:val="26"/>
        </w:rPr>
        <w:t>Hình 2</w:t>
      </w:r>
      <w:r w:rsidR="005604A3" w:rsidRPr="00CD5DA4">
        <w:rPr>
          <w:rStyle w:val="Hyperlink"/>
          <w:noProof/>
          <w:sz w:val="26"/>
          <w:szCs w:val="26"/>
        </w:rPr>
        <w:t>.</w:t>
      </w:r>
      <w:r w:rsidR="005C5F65" w:rsidRPr="00CD5DA4">
        <w:rPr>
          <w:rStyle w:val="Hyperlink"/>
          <w:noProof/>
          <w:sz w:val="26"/>
          <w:szCs w:val="26"/>
        </w:rPr>
        <w:t>9</w:t>
      </w:r>
      <w:ins w:id="690" w:author="lenovo" w:date="2021-12-30T08:43:00Z">
        <w:r w:rsidR="00806AA2">
          <w:rPr>
            <w:rStyle w:val="Hyperlink"/>
            <w:noProof/>
            <w:sz w:val="26"/>
            <w:szCs w:val="26"/>
          </w:rPr>
          <w:t>.</w:t>
        </w:r>
      </w:ins>
      <w:r w:rsidR="00923AC6" w:rsidRPr="00CD5DA4">
        <w:rPr>
          <w:rStyle w:val="Hyperlink"/>
          <w:noProof/>
          <w:sz w:val="26"/>
          <w:szCs w:val="26"/>
        </w:rPr>
        <w:t xml:space="preserve"> Tổng quan quy trình KDD</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_Toc90544416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33</w:t>
      </w:r>
      <w:r w:rsidR="00923AC6" w:rsidRPr="00CD5DA4">
        <w:rPr>
          <w:noProof/>
          <w:webHidden/>
          <w:sz w:val="26"/>
          <w:szCs w:val="26"/>
        </w:rPr>
        <w:fldChar w:fldCharType="end"/>
      </w:r>
      <w:r>
        <w:rPr>
          <w:noProof/>
          <w:sz w:val="26"/>
          <w:szCs w:val="26"/>
        </w:rPr>
        <w:fldChar w:fldCharType="end"/>
      </w:r>
    </w:p>
    <w:p w14:paraId="3DA1D985" w14:textId="63FC69C8"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"_Toc90544417" </w:instrText>
      </w:r>
      <w:r>
        <w:fldChar w:fldCharType="separate"/>
      </w:r>
      <w:r w:rsidR="00923AC6" w:rsidRPr="00CD5DA4">
        <w:rPr>
          <w:rStyle w:val="Hyperlink"/>
          <w:noProof/>
          <w:sz w:val="26"/>
          <w:szCs w:val="26"/>
        </w:rPr>
        <w:t xml:space="preserve">Hình </w:t>
      </w:r>
      <w:r w:rsidR="005604A3" w:rsidRPr="00CD5DA4">
        <w:rPr>
          <w:rStyle w:val="Hyperlink"/>
          <w:noProof/>
          <w:sz w:val="26"/>
          <w:szCs w:val="26"/>
        </w:rPr>
        <w:t>2.</w:t>
      </w:r>
      <w:r w:rsidR="005C5F65" w:rsidRPr="00CD5DA4">
        <w:rPr>
          <w:rStyle w:val="Hyperlink"/>
          <w:noProof/>
          <w:sz w:val="26"/>
          <w:szCs w:val="26"/>
        </w:rPr>
        <w:t>10</w:t>
      </w:r>
      <w:ins w:id="691" w:author="lenovo" w:date="2021-12-30T08:43:00Z">
        <w:r w:rsidR="00806AA2">
          <w:rPr>
            <w:rStyle w:val="Hyperlink"/>
            <w:noProof/>
            <w:sz w:val="26"/>
            <w:szCs w:val="26"/>
          </w:rPr>
          <w:t>.</w:t>
        </w:r>
      </w:ins>
      <w:r w:rsidR="00923AC6" w:rsidRPr="00CD5DA4">
        <w:rPr>
          <w:rStyle w:val="Hyperlink"/>
          <w:noProof/>
          <w:sz w:val="26"/>
          <w:szCs w:val="26"/>
        </w:rPr>
        <w:t xml:space="preserve"> Thuật toán gom cụm (Clustering)</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_Toc90544417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35</w:t>
      </w:r>
      <w:r w:rsidR="00923AC6" w:rsidRPr="00CD5DA4">
        <w:rPr>
          <w:noProof/>
          <w:webHidden/>
          <w:sz w:val="26"/>
          <w:szCs w:val="26"/>
        </w:rPr>
        <w:fldChar w:fldCharType="end"/>
      </w:r>
      <w:r>
        <w:rPr>
          <w:noProof/>
          <w:sz w:val="26"/>
          <w:szCs w:val="26"/>
        </w:rPr>
        <w:fldChar w:fldCharType="end"/>
      </w:r>
    </w:p>
    <w:p w14:paraId="0522A6C0" w14:textId="37E90138"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"_Toc90544418" </w:instrText>
      </w:r>
      <w:r>
        <w:fldChar w:fldCharType="separate"/>
      </w:r>
      <w:r w:rsidR="00923AC6" w:rsidRPr="00CD5DA4">
        <w:rPr>
          <w:rStyle w:val="Hyperlink"/>
          <w:noProof/>
          <w:sz w:val="26"/>
          <w:szCs w:val="26"/>
        </w:rPr>
        <w:t xml:space="preserve">Hình </w:t>
      </w:r>
      <w:r w:rsidR="00B95478" w:rsidRPr="00CD5DA4">
        <w:rPr>
          <w:rStyle w:val="Hyperlink"/>
          <w:noProof/>
          <w:sz w:val="26"/>
          <w:szCs w:val="26"/>
        </w:rPr>
        <w:t>2.</w:t>
      </w:r>
      <w:r w:rsidR="005C5F65" w:rsidRPr="00CD5DA4">
        <w:rPr>
          <w:rStyle w:val="Hyperlink"/>
          <w:noProof/>
          <w:sz w:val="26"/>
          <w:szCs w:val="26"/>
        </w:rPr>
        <w:t>1</w:t>
      </w:r>
      <w:r w:rsidR="00B95478" w:rsidRPr="00CD5DA4">
        <w:rPr>
          <w:rStyle w:val="Hyperlink"/>
          <w:noProof/>
          <w:sz w:val="26"/>
          <w:szCs w:val="26"/>
        </w:rPr>
        <w:t>1</w:t>
      </w:r>
      <w:ins w:id="692" w:author="lenovo" w:date="2021-12-30T08:43:00Z">
        <w:r w:rsidR="00806AA2">
          <w:rPr>
            <w:rStyle w:val="Hyperlink"/>
            <w:noProof/>
            <w:sz w:val="26"/>
            <w:szCs w:val="26"/>
          </w:rPr>
          <w:t>.</w:t>
        </w:r>
      </w:ins>
      <w:r w:rsidR="00923AC6" w:rsidRPr="00CD5DA4">
        <w:rPr>
          <w:rStyle w:val="Hyperlink"/>
          <w:noProof/>
          <w:sz w:val="26"/>
          <w:szCs w:val="26"/>
        </w:rPr>
        <w:t xml:space="preserve"> Mạng Neural</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_Toc90544418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38</w:t>
      </w:r>
      <w:r w:rsidR="00923AC6" w:rsidRPr="00CD5DA4">
        <w:rPr>
          <w:noProof/>
          <w:webHidden/>
          <w:sz w:val="26"/>
          <w:szCs w:val="26"/>
        </w:rPr>
        <w:fldChar w:fldCharType="end"/>
      </w:r>
      <w:r>
        <w:rPr>
          <w:noProof/>
          <w:sz w:val="26"/>
          <w:szCs w:val="26"/>
        </w:rPr>
        <w:fldChar w:fldCharType="end"/>
      </w:r>
    </w:p>
    <w:p w14:paraId="1D63C8A7" w14:textId="6F4BE780"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"_Toc90544419" </w:instrText>
      </w:r>
      <w:r>
        <w:fldChar w:fldCharType="separate"/>
      </w:r>
      <w:r w:rsidR="00923AC6" w:rsidRPr="00CD5DA4">
        <w:rPr>
          <w:rStyle w:val="Hyperlink"/>
          <w:noProof/>
          <w:sz w:val="26"/>
          <w:szCs w:val="26"/>
        </w:rPr>
        <w:t xml:space="preserve">Hình </w:t>
      </w:r>
      <w:r w:rsidR="00B95478" w:rsidRPr="00CD5DA4">
        <w:rPr>
          <w:rStyle w:val="Hyperlink"/>
          <w:noProof/>
          <w:sz w:val="26"/>
          <w:szCs w:val="26"/>
        </w:rPr>
        <w:t>3.</w:t>
      </w:r>
      <w:r w:rsidR="005C5F65" w:rsidRPr="00CD5DA4">
        <w:rPr>
          <w:rStyle w:val="Hyperlink"/>
          <w:noProof/>
          <w:sz w:val="26"/>
          <w:szCs w:val="26"/>
        </w:rPr>
        <w:t>1</w:t>
      </w:r>
      <w:ins w:id="693" w:author="lenovo" w:date="2021-12-30T08:43:00Z">
        <w:r w:rsidR="00806AA2">
          <w:rPr>
            <w:rStyle w:val="Hyperlink"/>
            <w:noProof/>
            <w:sz w:val="26"/>
            <w:szCs w:val="26"/>
          </w:rPr>
          <w:t>.</w:t>
        </w:r>
      </w:ins>
      <w:r w:rsidR="00923AC6" w:rsidRPr="00CD5DA4">
        <w:rPr>
          <w:rStyle w:val="Hyperlink"/>
          <w:noProof/>
          <w:sz w:val="26"/>
          <w:szCs w:val="26"/>
          <w:lang w:val="da-DK"/>
        </w:rPr>
        <w:t xml:space="preserve"> Bảng ACCOUNT</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_Toc90544419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41</w:t>
      </w:r>
      <w:r w:rsidR="00923AC6" w:rsidRPr="00CD5DA4">
        <w:rPr>
          <w:noProof/>
          <w:webHidden/>
          <w:sz w:val="26"/>
          <w:szCs w:val="26"/>
        </w:rPr>
        <w:fldChar w:fldCharType="end"/>
      </w:r>
      <w:r>
        <w:rPr>
          <w:noProof/>
          <w:sz w:val="26"/>
          <w:szCs w:val="26"/>
        </w:rPr>
        <w:fldChar w:fldCharType="end"/>
      </w:r>
    </w:p>
    <w:p w14:paraId="18156B4A" w14:textId="33FEA442"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"_Toc90544420"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2</w:t>
      </w:r>
      <w:ins w:id="694" w:author="lenovo" w:date="2021-12-30T08:43:00Z">
        <w:r w:rsidR="00806AA2">
          <w:rPr>
            <w:rStyle w:val="Hyperlink"/>
            <w:noProof/>
            <w:sz w:val="26"/>
            <w:szCs w:val="26"/>
          </w:rPr>
          <w:t>.</w:t>
        </w:r>
      </w:ins>
      <w:r w:rsidR="00923AC6" w:rsidRPr="00CD5DA4">
        <w:rPr>
          <w:rStyle w:val="Hyperlink"/>
          <w:noProof/>
          <w:sz w:val="26"/>
          <w:szCs w:val="26"/>
          <w:lang w:val="da-DK"/>
        </w:rPr>
        <w:t xml:space="preserve"> Bảng LOAISP</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_Toc90544420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41</w:t>
      </w:r>
      <w:r w:rsidR="00923AC6" w:rsidRPr="00CD5DA4">
        <w:rPr>
          <w:noProof/>
          <w:webHidden/>
          <w:sz w:val="26"/>
          <w:szCs w:val="26"/>
        </w:rPr>
        <w:fldChar w:fldCharType="end"/>
      </w:r>
      <w:r>
        <w:rPr>
          <w:noProof/>
          <w:sz w:val="26"/>
          <w:szCs w:val="26"/>
        </w:rPr>
        <w:fldChar w:fldCharType="end"/>
      </w:r>
    </w:p>
    <w:p w14:paraId="08C1A757" w14:textId="60AE3491"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"_Toc90544421"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3</w:t>
      </w:r>
      <w:ins w:id="695" w:author="lenovo" w:date="2021-12-30T08:43:00Z">
        <w:r w:rsidR="00806AA2">
          <w:rPr>
            <w:rStyle w:val="Hyperlink"/>
            <w:noProof/>
            <w:sz w:val="26"/>
            <w:szCs w:val="26"/>
          </w:rPr>
          <w:t>.</w:t>
        </w:r>
      </w:ins>
      <w:r w:rsidR="00923AC6" w:rsidRPr="00CD5DA4">
        <w:rPr>
          <w:rStyle w:val="Hyperlink"/>
          <w:noProof/>
          <w:sz w:val="26"/>
          <w:szCs w:val="26"/>
          <w:lang w:val="da-DK"/>
        </w:rPr>
        <w:t xml:space="preserve"> Bảng SANPHAM</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_Toc90544421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42</w:t>
      </w:r>
      <w:r w:rsidR="00923AC6" w:rsidRPr="00CD5DA4">
        <w:rPr>
          <w:noProof/>
          <w:webHidden/>
          <w:sz w:val="26"/>
          <w:szCs w:val="26"/>
        </w:rPr>
        <w:fldChar w:fldCharType="end"/>
      </w:r>
      <w:r>
        <w:rPr>
          <w:noProof/>
          <w:sz w:val="26"/>
          <w:szCs w:val="26"/>
        </w:rPr>
        <w:fldChar w:fldCharType="end"/>
      </w:r>
    </w:p>
    <w:p w14:paraId="083D6397" w14:textId="2CD385C6"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"_Toc90544422"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3.4</w:t>
      </w:r>
      <w:ins w:id="696" w:author="lenovo" w:date="2021-12-30T08:43:00Z">
        <w:r w:rsidR="00806AA2">
          <w:rPr>
            <w:rStyle w:val="Hyperlink"/>
            <w:noProof/>
            <w:sz w:val="26"/>
            <w:szCs w:val="26"/>
          </w:rPr>
          <w:t>.</w:t>
        </w:r>
      </w:ins>
      <w:r w:rsidR="00923AC6" w:rsidRPr="00CD5DA4">
        <w:rPr>
          <w:rStyle w:val="Hyperlink"/>
          <w:noProof/>
          <w:sz w:val="26"/>
          <w:szCs w:val="26"/>
          <w:lang w:val="da-DK"/>
        </w:rPr>
        <w:t xml:space="preserve"> Bảng KHUVUC</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_Toc90544422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42</w:t>
      </w:r>
      <w:r w:rsidR="00923AC6" w:rsidRPr="00CD5DA4">
        <w:rPr>
          <w:noProof/>
          <w:webHidden/>
          <w:sz w:val="26"/>
          <w:szCs w:val="26"/>
        </w:rPr>
        <w:fldChar w:fldCharType="end"/>
      </w:r>
      <w:r>
        <w:rPr>
          <w:noProof/>
          <w:sz w:val="26"/>
          <w:szCs w:val="26"/>
        </w:rPr>
        <w:fldChar w:fldCharType="end"/>
      </w:r>
    </w:p>
    <w:p w14:paraId="36224710" w14:textId="477B7DCC"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"_Toc90544423"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5</w:t>
      </w:r>
      <w:ins w:id="697" w:author="lenovo" w:date="2021-12-30T08:43:00Z">
        <w:r w:rsidR="00806AA2">
          <w:rPr>
            <w:rStyle w:val="Hyperlink"/>
            <w:noProof/>
            <w:sz w:val="26"/>
            <w:szCs w:val="26"/>
          </w:rPr>
          <w:t>.</w:t>
        </w:r>
      </w:ins>
      <w:r w:rsidR="00923AC6" w:rsidRPr="00CD5DA4">
        <w:rPr>
          <w:rStyle w:val="Hyperlink"/>
          <w:noProof/>
          <w:sz w:val="26"/>
          <w:szCs w:val="26"/>
          <w:lang w:val="da-DK"/>
        </w:rPr>
        <w:t xml:space="preserve"> Bảng CHINHANH</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_Toc90544423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42</w:t>
      </w:r>
      <w:r w:rsidR="00923AC6" w:rsidRPr="00CD5DA4">
        <w:rPr>
          <w:noProof/>
          <w:webHidden/>
          <w:sz w:val="26"/>
          <w:szCs w:val="26"/>
        </w:rPr>
        <w:fldChar w:fldCharType="end"/>
      </w:r>
      <w:r>
        <w:rPr>
          <w:noProof/>
          <w:sz w:val="26"/>
          <w:szCs w:val="26"/>
        </w:rPr>
        <w:fldChar w:fldCharType="end"/>
      </w:r>
    </w:p>
    <w:p w14:paraId="5C0CF4EC" w14:textId="7E8AB41A"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"_Toc90544424"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6</w:t>
      </w:r>
      <w:ins w:id="698" w:author="lenovo" w:date="2021-12-30T08:43:00Z">
        <w:r w:rsidR="00806AA2">
          <w:rPr>
            <w:rStyle w:val="Hyperlink"/>
            <w:noProof/>
            <w:sz w:val="26"/>
            <w:szCs w:val="26"/>
          </w:rPr>
          <w:t>.</w:t>
        </w:r>
      </w:ins>
      <w:r w:rsidR="00923AC6" w:rsidRPr="00CD5DA4">
        <w:rPr>
          <w:rStyle w:val="Hyperlink"/>
          <w:noProof/>
          <w:sz w:val="26"/>
          <w:szCs w:val="26"/>
          <w:lang w:val="da-DK"/>
        </w:rPr>
        <w:t xml:space="preserve"> Bảng CTDONDATHANG</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_Toc90544424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42</w:t>
      </w:r>
      <w:r w:rsidR="00923AC6" w:rsidRPr="00CD5DA4">
        <w:rPr>
          <w:noProof/>
          <w:webHidden/>
          <w:sz w:val="26"/>
          <w:szCs w:val="26"/>
        </w:rPr>
        <w:fldChar w:fldCharType="end"/>
      </w:r>
      <w:r>
        <w:rPr>
          <w:noProof/>
          <w:sz w:val="26"/>
          <w:szCs w:val="26"/>
        </w:rPr>
        <w:fldChar w:fldCharType="end"/>
      </w:r>
    </w:p>
    <w:p w14:paraId="781CDFD7" w14:textId="60A3C5E6"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"_Toc90544425"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7</w:t>
      </w:r>
      <w:ins w:id="699" w:author="lenovo" w:date="2021-12-30T08:43:00Z">
        <w:r w:rsidR="00806AA2">
          <w:rPr>
            <w:rStyle w:val="Hyperlink"/>
            <w:noProof/>
            <w:sz w:val="26"/>
            <w:szCs w:val="26"/>
          </w:rPr>
          <w:t>.</w:t>
        </w:r>
      </w:ins>
      <w:r w:rsidR="00923AC6" w:rsidRPr="00CD5DA4">
        <w:rPr>
          <w:rStyle w:val="Hyperlink"/>
          <w:noProof/>
          <w:sz w:val="26"/>
          <w:szCs w:val="26"/>
          <w:lang w:val="da-DK"/>
        </w:rPr>
        <w:t xml:space="preserve"> Bảng CTXUATHANG</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_Toc90544425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42</w:t>
      </w:r>
      <w:r w:rsidR="00923AC6" w:rsidRPr="00CD5DA4">
        <w:rPr>
          <w:noProof/>
          <w:webHidden/>
          <w:sz w:val="26"/>
          <w:szCs w:val="26"/>
        </w:rPr>
        <w:fldChar w:fldCharType="end"/>
      </w:r>
      <w:r>
        <w:rPr>
          <w:noProof/>
          <w:sz w:val="26"/>
          <w:szCs w:val="26"/>
        </w:rPr>
        <w:fldChar w:fldCharType="end"/>
      </w:r>
    </w:p>
    <w:p w14:paraId="06C440B5" w14:textId="114CEFD9"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"_Toc90544426"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8</w:t>
      </w:r>
      <w:ins w:id="700" w:author="lenovo" w:date="2021-12-30T08:43:00Z">
        <w:r w:rsidR="00806AA2">
          <w:rPr>
            <w:rStyle w:val="Hyperlink"/>
            <w:noProof/>
            <w:sz w:val="26"/>
            <w:szCs w:val="26"/>
          </w:rPr>
          <w:t>.</w:t>
        </w:r>
      </w:ins>
      <w:r w:rsidR="00923AC6" w:rsidRPr="00CD5DA4">
        <w:rPr>
          <w:rStyle w:val="Hyperlink"/>
          <w:noProof/>
          <w:sz w:val="26"/>
          <w:szCs w:val="26"/>
          <w:lang w:val="da-DK"/>
        </w:rPr>
        <w:t xml:space="preserve"> Bảng DONDATHANG</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_Toc90544426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43</w:t>
      </w:r>
      <w:r w:rsidR="00923AC6" w:rsidRPr="00CD5DA4">
        <w:rPr>
          <w:noProof/>
          <w:webHidden/>
          <w:sz w:val="26"/>
          <w:szCs w:val="26"/>
        </w:rPr>
        <w:fldChar w:fldCharType="end"/>
      </w:r>
      <w:r>
        <w:rPr>
          <w:noProof/>
          <w:sz w:val="26"/>
          <w:szCs w:val="26"/>
        </w:rPr>
        <w:fldChar w:fldCharType="end"/>
      </w:r>
    </w:p>
    <w:p w14:paraId="31F30E23" w14:textId="09AC451E"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"_Toc90544427"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9</w:t>
      </w:r>
      <w:ins w:id="701" w:author="lenovo" w:date="2021-12-30T08:43:00Z">
        <w:r w:rsidR="00806AA2">
          <w:rPr>
            <w:rStyle w:val="Hyperlink"/>
            <w:noProof/>
            <w:sz w:val="26"/>
            <w:szCs w:val="26"/>
          </w:rPr>
          <w:t>.</w:t>
        </w:r>
      </w:ins>
      <w:r w:rsidR="00923AC6" w:rsidRPr="00CD5DA4">
        <w:rPr>
          <w:rStyle w:val="Hyperlink"/>
          <w:noProof/>
          <w:sz w:val="26"/>
          <w:szCs w:val="26"/>
          <w:lang w:val="da-DK"/>
        </w:rPr>
        <w:t xml:space="preserve"> Bảng KHACHHANG</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_Toc90544427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43</w:t>
      </w:r>
      <w:r w:rsidR="00923AC6" w:rsidRPr="00CD5DA4">
        <w:rPr>
          <w:noProof/>
          <w:webHidden/>
          <w:sz w:val="26"/>
          <w:szCs w:val="26"/>
        </w:rPr>
        <w:fldChar w:fldCharType="end"/>
      </w:r>
      <w:r>
        <w:rPr>
          <w:noProof/>
          <w:sz w:val="26"/>
          <w:szCs w:val="26"/>
        </w:rPr>
        <w:fldChar w:fldCharType="end"/>
      </w:r>
    </w:p>
    <w:p w14:paraId="547218E6" w14:textId="266AA45D"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"_Toc90544428"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10</w:t>
      </w:r>
      <w:ins w:id="702" w:author="lenovo" w:date="2021-12-30T08:43:00Z">
        <w:r w:rsidR="00806AA2">
          <w:rPr>
            <w:rStyle w:val="Hyperlink"/>
            <w:noProof/>
            <w:sz w:val="26"/>
            <w:szCs w:val="26"/>
          </w:rPr>
          <w:t>.</w:t>
        </w:r>
      </w:ins>
      <w:r w:rsidR="00923AC6" w:rsidRPr="00CD5DA4">
        <w:rPr>
          <w:rStyle w:val="Hyperlink"/>
          <w:noProof/>
          <w:sz w:val="26"/>
          <w:szCs w:val="26"/>
          <w:lang w:val="da-DK"/>
        </w:rPr>
        <w:t xml:space="preserve"> Bảng NHANVIEN</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_Toc90544428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43</w:t>
      </w:r>
      <w:r w:rsidR="00923AC6" w:rsidRPr="00CD5DA4">
        <w:rPr>
          <w:noProof/>
          <w:webHidden/>
          <w:sz w:val="26"/>
          <w:szCs w:val="26"/>
        </w:rPr>
        <w:fldChar w:fldCharType="end"/>
      </w:r>
      <w:r>
        <w:rPr>
          <w:noProof/>
          <w:sz w:val="26"/>
          <w:szCs w:val="26"/>
        </w:rPr>
        <w:fldChar w:fldCharType="end"/>
      </w:r>
    </w:p>
    <w:p w14:paraId="383214A2" w14:textId="592F355A"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"_Toc90544429"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11</w:t>
      </w:r>
      <w:ins w:id="703" w:author="lenovo" w:date="2021-12-30T08:43:00Z">
        <w:r w:rsidR="00806AA2">
          <w:rPr>
            <w:rStyle w:val="Hyperlink"/>
            <w:noProof/>
            <w:sz w:val="26"/>
            <w:szCs w:val="26"/>
          </w:rPr>
          <w:t>.</w:t>
        </w:r>
      </w:ins>
      <w:r w:rsidR="00923AC6" w:rsidRPr="00CD5DA4">
        <w:rPr>
          <w:rStyle w:val="Hyperlink"/>
          <w:noProof/>
          <w:sz w:val="26"/>
          <w:szCs w:val="26"/>
          <w:lang w:val="da-DK"/>
        </w:rPr>
        <w:t xml:space="preserve"> Bảng NHAPP</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_Toc90544429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44</w:t>
      </w:r>
      <w:r w:rsidR="00923AC6" w:rsidRPr="00CD5DA4">
        <w:rPr>
          <w:noProof/>
          <w:webHidden/>
          <w:sz w:val="26"/>
          <w:szCs w:val="26"/>
        </w:rPr>
        <w:fldChar w:fldCharType="end"/>
      </w:r>
      <w:r>
        <w:rPr>
          <w:noProof/>
          <w:sz w:val="26"/>
          <w:szCs w:val="26"/>
        </w:rPr>
        <w:fldChar w:fldCharType="end"/>
      </w:r>
    </w:p>
    <w:p w14:paraId="744E65F6" w14:textId="6242E73F"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"_Toc90544430"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12</w:t>
      </w:r>
      <w:ins w:id="704" w:author="lenovo" w:date="2021-12-30T08:43:00Z">
        <w:r w:rsidR="00806AA2">
          <w:rPr>
            <w:rStyle w:val="Hyperlink"/>
            <w:noProof/>
            <w:sz w:val="26"/>
            <w:szCs w:val="26"/>
          </w:rPr>
          <w:t>.</w:t>
        </w:r>
      </w:ins>
      <w:r w:rsidR="00923AC6" w:rsidRPr="00CD5DA4">
        <w:rPr>
          <w:rStyle w:val="Hyperlink"/>
          <w:noProof/>
          <w:sz w:val="26"/>
          <w:szCs w:val="26"/>
          <w:lang w:val="da-DK"/>
        </w:rPr>
        <w:t xml:space="preserve"> Bảng TINH</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_Toc90544430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44</w:t>
      </w:r>
      <w:r w:rsidR="00923AC6" w:rsidRPr="00CD5DA4">
        <w:rPr>
          <w:noProof/>
          <w:webHidden/>
          <w:sz w:val="26"/>
          <w:szCs w:val="26"/>
        </w:rPr>
        <w:fldChar w:fldCharType="end"/>
      </w:r>
      <w:r>
        <w:rPr>
          <w:noProof/>
          <w:sz w:val="26"/>
          <w:szCs w:val="26"/>
        </w:rPr>
        <w:fldChar w:fldCharType="end"/>
      </w:r>
    </w:p>
    <w:p w14:paraId="7EAA89C5" w14:textId="4043FD86"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"_Toc90544431"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13</w:t>
      </w:r>
      <w:ins w:id="705" w:author="lenovo" w:date="2021-12-30T08:44:00Z">
        <w:r w:rsidR="00806AA2">
          <w:rPr>
            <w:rStyle w:val="Hyperlink"/>
            <w:noProof/>
            <w:sz w:val="26"/>
            <w:szCs w:val="26"/>
          </w:rPr>
          <w:t>.</w:t>
        </w:r>
      </w:ins>
      <w:r w:rsidR="00923AC6" w:rsidRPr="00CD5DA4">
        <w:rPr>
          <w:rStyle w:val="Hyperlink"/>
          <w:noProof/>
          <w:sz w:val="26"/>
          <w:szCs w:val="26"/>
          <w:lang w:val="da-DK"/>
        </w:rPr>
        <w:t xml:space="preserve"> Bảng XUATHANG</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_Toc90544431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44</w:t>
      </w:r>
      <w:r w:rsidR="00923AC6" w:rsidRPr="00CD5DA4">
        <w:rPr>
          <w:noProof/>
          <w:webHidden/>
          <w:sz w:val="26"/>
          <w:szCs w:val="26"/>
        </w:rPr>
        <w:fldChar w:fldCharType="end"/>
      </w:r>
      <w:r>
        <w:rPr>
          <w:noProof/>
          <w:sz w:val="26"/>
          <w:szCs w:val="26"/>
        </w:rPr>
        <w:fldChar w:fldCharType="end"/>
      </w:r>
    </w:p>
    <w:p w14:paraId="6F74510F" w14:textId="3F1471C5"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"_Toc90544432"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1</w:t>
      </w:r>
      <w:r w:rsidR="00EF6B1B" w:rsidRPr="00CD5DA4">
        <w:rPr>
          <w:rStyle w:val="Hyperlink"/>
          <w:noProof/>
          <w:sz w:val="26"/>
          <w:szCs w:val="26"/>
        </w:rPr>
        <w:t>4</w:t>
      </w:r>
      <w:ins w:id="706" w:author="lenovo" w:date="2021-12-30T08:44:00Z">
        <w:r w:rsidR="00806AA2">
          <w:rPr>
            <w:rStyle w:val="Hyperlink"/>
            <w:noProof/>
            <w:sz w:val="26"/>
            <w:szCs w:val="26"/>
          </w:rPr>
          <w:t>.</w:t>
        </w:r>
      </w:ins>
      <w:r w:rsidR="00923AC6" w:rsidRPr="00CD5DA4">
        <w:rPr>
          <w:rStyle w:val="Hyperlink"/>
          <w:noProof/>
          <w:sz w:val="26"/>
          <w:szCs w:val="26"/>
          <w:lang w:val="da-DK"/>
        </w:rPr>
        <w:t xml:space="preserve"> Lược đồ cơ sở dữ liệu tác nghiệp của ứng dụng</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_Toc90544432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45</w:t>
      </w:r>
      <w:r w:rsidR="00923AC6" w:rsidRPr="00CD5DA4">
        <w:rPr>
          <w:noProof/>
          <w:webHidden/>
          <w:sz w:val="26"/>
          <w:szCs w:val="26"/>
        </w:rPr>
        <w:fldChar w:fldCharType="end"/>
      </w:r>
      <w:r>
        <w:rPr>
          <w:noProof/>
          <w:sz w:val="26"/>
          <w:szCs w:val="26"/>
        </w:rPr>
        <w:fldChar w:fldCharType="end"/>
      </w:r>
    </w:p>
    <w:p w14:paraId="5C56AE73" w14:textId="2FCE2F9B"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"_Toc90544433"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1</w:t>
      </w:r>
      <w:r w:rsidR="00EF6B1B" w:rsidRPr="00CD5DA4">
        <w:rPr>
          <w:rStyle w:val="Hyperlink"/>
          <w:noProof/>
          <w:sz w:val="26"/>
          <w:szCs w:val="26"/>
        </w:rPr>
        <w:t>5</w:t>
      </w:r>
      <w:ins w:id="707" w:author="lenovo" w:date="2021-12-30T08:44:00Z">
        <w:r w:rsidR="00806AA2">
          <w:rPr>
            <w:rStyle w:val="Hyperlink"/>
            <w:noProof/>
            <w:sz w:val="26"/>
            <w:szCs w:val="26"/>
          </w:rPr>
          <w:t>.</w:t>
        </w:r>
      </w:ins>
      <w:r w:rsidR="00923AC6" w:rsidRPr="00CD5DA4">
        <w:rPr>
          <w:rStyle w:val="Hyperlink"/>
          <w:noProof/>
          <w:sz w:val="26"/>
          <w:szCs w:val="26"/>
          <w:lang w:val="da-DK"/>
        </w:rPr>
        <w:t xml:space="preserve"> Bảng CTDONHANG</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_Toc90544433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45</w:t>
      </w:r>
      <w:r w:rsidR="00923AC6" w:rsidRPr="00CD5DA4">
        <w:rPr>
          <w:noProof/>
          <w:webHidden/>
          <w:sz w:val="26"/>
          <w:szCs w:val="26"/>
        </w:rPr>
        <w:fldChar w:fldCharType="end"/>
      </w:r>
      <w:r>
        <w:rPr>
          <w:noProof/>
          <w:sz w:val="26"/>
          <w:szCs w:val="26"/>
        </w:rPr>
        <w:fldChar w:fldCharType="end"/>
      </w:r>
    </w:p>
    <w:p w14:paraId="046F5151" w14:textId="19ED956D"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"_Toc90544434"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16</w:t>
      </w:r>
      <w:ins w:id="708" w:author="lenovo" w:date="2021-12-30T08:44:00Z">
        <w:r w:rsidR="00806AA2">
          <w:rPr>
            <w:rStyle w:val="Hyperlink"/>
            <w:noProof/>
            <w:sz w:val="26"/>
            <w:szCs w:val="26"/>
          </w:rPr>
          <w:t>.</w:t>
        </w:r>
      </w:ins>
      <w:r w:rsidR="00923AC6" w:rsidRPr="00CD5DA4">
        <w:rPr>
          <w:rStyle w:val="Hyperlink"/>
          <w:noProof/>
          <w:sz w:val="26"/>
          <w:szCs w:val="26"/>
          <w:lang w:val="da-DK"/>
        </w:rPr>
        <w:t xml:space="preserve"> Bảng CTSANPHAM</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_Toc90544434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46</w:t>
      </w:r>
      <w:r w:rsidR="00923AC6" w:rsidRPr="00CD5DA4">
        <w:rPr>
          <w:noProof/>
          <w:webHidden/>
          <w:sz w:val="26"/>
          <w:szCs w:val="26"/>
        </w:rPr>
        <w:fldChar w:fldCharType="end"/>
      </w:r>
      <w:r>
        <w:rPr>
          <w:noProof/>
          <w:sz w:val="26"/>
          <w:szCs w:val="26"/>
        </w:rPr>
        <w:fldChar w:fldCharType="end"/>
      </w:r>
    </w:p>
    <w:p w14:paraId="3D8F343E" w14:textId="5ABE5D12"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"_Toc90544435"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17</w:t>
      </w:r>
      <w:ins w:id="709" w:author="lenovo" w:date="2021-12-30T08:44:00Z">
        <w:r w:rsidR="00806AA2">
          <w:rPr>
            <w:rStyle w:val="Hyperlink"/>
            <w:noProof/>
            <w:sz w:val="26"/>
            <w:szCs w:val="26"/>
          </w:rPr>
          <w:t>.</w:t>
        </w:r>
      </w:ins>
      <w:r w:rsidR="00923AC6" w:rsidRPr="00CD5DA4">
        <w:rPr>
          <w:rStyle w:val="Hyperlink"/>
          <w:noProof/>
          <w:sz w:val="26"/>
          <w:szCs w:val="26"/>
          <w:lang w:val="da-DK"/>
        </w:rPr>
        <w:t xml:space="preserve"> Bảng DONHANG</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_Toc90544435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46</w:t>
      </w:r>
      <w:r w:rsidR="00923AC6" w:rsidRPr="00CD5DA4">
        <w:rPr>
          <w:noProof/>
          <w:webHidden/>
          <w:sz w:val="26"/>
          <w:szCs w:val="26"/>
        </w:rPr>
        <w:fldChar w:fldCharType="end"/>
      </w:r>
      <w:r>
        <w:rPr>
          <w:noProof/>
          <w:sz w:val="26"/>
          <w:szCs w:val="26"/>
        </w:rPr>
        <w:fldChar w:fldCharType="end"/>
      </w:r>
    </w:p>
    <w:p w14:paraId="39D4019F" w14:textId="7E37219E"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"_Toc90544436"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18</w:t>
      </w:r>
      <w:ins w:id="710" w:author="lenovo" w:date="2021-12-30T08:44:00Z">
        <w:r w:rsidR="00806AA2">
          <w:rPr>
            <w:rStyle w:val="Hyperlink"/>
            <w:noProof/>
            <w:sz w:val="26"/>
            <w:szCs w:val="26"/>
          </w:rPr>
          <w:t>.</w:t>
        </w:r>
      </w:ins>
      <w:r w:rsidR="00923AC6" w:rsidRPr="00CD5DA4">
        <w:rPr>
          <w:rStyle w:val="Hyperlink"/>
          <w:noProof/>
          <w:sz w:val="26"/>
          <w:szCs w:val="26"/>
          <w:lang w:val="da-DK"/>
        </w:rPr>
        <w:t xml:space="preserve"> Bảng KHACHHANG</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_Toc90544436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46</w:t>
      </w:r>
      <w:r w:rsidR="00923AC6" w:rsidRPr="00CD5DA4">
        <w:rPr>
          <w:noProof/>
          <w:webHidden/>
          <w:sz w:val="26"/>
          <w:szCs w:val="26"/>
        </w:rPr>
        <w:fldChar w:fldCharType="end"/>
      </w:r>
      <w:r>
        <w:rPr>
          <w:noProof/>
          <w:sz w:val="26"/>
          <w:szCs w:val="26"/>
        </w:rPr>
        <w:fldChar w:fldCharType="end"/>
      </w:r>
    </w:p>
    <w:p w14:paraId="154EF519" w14:textId="3E5D8410"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"_Toc90544437"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19</w:t>
      </w:r>
      <w:ins w:id="711" w:author="lenovo" w:date="2021-12-30T08:44:00Z">
        <w:r w:rsidR="00806AA2">
          <w:rPr>
            <w:rStyle w:val="Hyperlink"/>
            <w:noProof/>
            <w:sz w:val="26"/>
            <w:szCs w:val="26"/>
          </w:rPr>
          <w:t>.</w:t>
        </w:r>
      </w:ins>
      <w:r w:rsidR="00923AC6" w:rsidRPr="00CD5DA4">
        <w:rPr>
          <w:rStyle w:val="Hyperlink"/>
          <w:noProof/>
          <w:sz w:val="26"/>
          <w:szCs w:val="26"/>
          <w:lang w:val="da-DK"/>
        </w:rPr>
        <w:t xml:space="preserve"> Bảng LOAISP</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_Toc90544437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46</w:t>
      </w:r>
      <w:r w:rsidR="00923AC6" w:rsidRPr="00CD5DA4">
        <w:rPr>
          <w:noProof/>
          <w:webHidden/>
          <w:sz w:val="26"/>
          <w:szCs w:val="26"/>
        </w:rPr>
        <w:fldChar w:fldCharType="end"/>
      </w:r>
      <w:r>
        <w:rPr>
          <w:noProof/>
          <w:sz w:val="26"/>
          <w:szCs w:val="26"/>
        </w:rPr>
        <w:fldChar w:fldCharType="end"/>
      </w:r>
    </w:p>
    <w:p w14:paraId="111D8CBD" w14:textId="3B6DE7D1"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"_Toc90544438"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20</w:t>
      </w:r>
      <w:ins w:id="712" w:author="lenovo" w:date="2021-12-30T08:44:00Z">
        <w:r w:rsidR="00806AA2">
          <w:rPr>
            <w:rStyle w:val="Hyperlink"/>
            <w:noProof/>
            <w:sz w:val="26"/>
            <w:szCs w:val="26"/>
          </w:rPr>
          <w:t>.</w:t>
        </w:r>
      </w:ins>
      <w:r w:rsidR="00923AC6" w:rsidRPr="00CD5DA4">
        <w:rPr>
          <w:rStyle w:val="Hyperlink"/>
          <w:noProof/>
          <w:sz w:val="26"/>
          <w:szCs w:val="26"/>
          <w:lang w:val="da-DK"/>
        </w:rPr>
        <w:t xml:space="preserve"> Bảng SANPHAM</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_Toc90544438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47</w:t>
      </w:r>
      <w:r w:rsidR="00923AC6" w:rsidRPr="00CD5DA4">
        <w:rPr>
          <w:noProof/>
          <w:webHidden/>
          <w:sz w:val="26"/>
          <w:szCs w:val="26"/>
        </w:rPr>
        <w:fldChar w:fldCharType="end"/>
      </w:r>
      <w:r>
        <w:rPr>
          <w:noProof/>
          <w:sz w:val="26"/>
          <w:szCs w:val="26"/>
        </w:rPr>
        <w:fldChar w:fldCharType="end"/>
      </w:r>
    </w:p>
    <w:p w14:paraId="35ACDB2B" w14:textId="47A1DEA3"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"_Toc90544439"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21</w:t>
      </w:r>
      <w:ins w:id="713" w:author="lenovo" w:date="2021-12-30T08:44:00Z">
        <w:r w:rsidR="00806AA2">
          <w:rPr>
            <w:rStyle w:val="Hyperlink"/>
            <w:noProof/>
            <w:sz w:val="26"/>
            <w:szCs w:val="26"/>
          </w:rPr>
          <w:t>.</w:t>
        </w:r>
      </w:ins>
      <w:r w:rsidR="00923AC6" w:rsidRPr="00CD5DA4">
        <w:rPr>
          <w:rStyle w:val="Hyperlink"/>
          <w:noProof/>
          <w:sz w:val="26"/>
          <w:szCs w:val="26"/>
          <w:lang w:val="da-DK"/>
        </w:rPr>
        <w:t xml:space="preserve"> Bảng THELOAITIN</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_Toc90544439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47</w:t>
      </w:r>
      <w:r w:rsidR="00923AC6" w:rsidRPr="00CD5DA4">
        <w:rPr>
          <w:noProof/>
          <w:webHidden/>
          <w:sz w:val="26"/>
          <w:szCs w:val="26"/>
        </w:rPr>
        <w:fldChar w:fldCharType="end"/>
      </w:r>
      <w:r>
        <w:rPr>
          <w:noProof/>
          <w:sz w:val="26"/>
          <w:szCs w:val="26"/>
        </w:rPr>
        <w:fldChar w:fldCharType="end"/>
      </w:r>
    </w:p>
    <w:p w14:paraId="4360D66A" w14:textId="04462252"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"_Toc90544440"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22</w:t>
      </w:r>
      <w:ins w:id="714" w:author="lenovo" w:date="2021-12-30T08:44:00Z">
        <w:r w:rsidR="00806AA2">
          <w:rPr>
            <w:rStyle w:val="Hyperlink"/>
            <w:noProof/>
            <w:sz w:val="26"/>
            <w:szCs w:val="26"/>
          </w:rPr>
          <w:t>.</w:t>
        </w:r>
      </w:ins>
      <w:r w:rsidR="00923AC6" w:rsidRPr="00CD5DA4">
        <w:rPr>
          <w:rStyle w:val="Hyperlink"/>
          <w:noProof/>
          <w:sz w:val="26"/>
          <w:szCs w:val="26"/>
          <w:lang w:val="da-DK"/>
        </w:rPr>
        <w:t xml:space="preserve"> Bảng TINTUC</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_Toc90544440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47</w:t>
      </w:r>
      <w:r w:rsidR="00923AC6" w:rsidRPr="00CD5DA4">
        <w:rPr>
          <w:noProof/>
          <w:webHidden/>
          <w:sz w:val="26"/>
          <w:szCs w:val="26"/>
        </w:rPr>
        <w:fldChar w:fldCharType="end"/>
      </w:r>
      <w:r>
        <w:rPr>
          <w:noProof/>
          <w:sz w:val="26"/>
          <w:szCs w:val="26"/>
        </w:rPr>
        <w:fldChar w:fldCharType="end"/>
      </w:r>
    </w:p>
    <w:p w14:paraId="750E7985" w14:textId="65A92F64"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"_Toc90544441"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23</w:t>
      </w:r>
      <w:ins w:id="715" w:author="lenovo" w:date="2021-12-30T08:44:00Z">
        <w:r w:rsidR="00806AA2">
          <w:rPr>
            <w:rStyle w:val="Hyperlink"/>
            <w:noProof/>
            <w:sz w:val="26"/>
            <w:szCs w:val="26"/>
          </w:rPr>
          <w:t>.</w:t>
        </w:r>
      </w:ins>
      <w:r w:rsidR="00923AC6" w:rsidRPr="00CD5DA4">
        <w:rPr>
          <w:rStyle w:val="Hyperlink"/>
          <w:noProof/>
          <w:sz w:val="26"/>
          <w:szCs w:val="26"/>
          <w:lang w:val="da-DK"/>
        </w:rPr>
        <w:t xml:space="preserve"> Bảng Users</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_Toc90544441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47</w:t>
      </w:r>
      <w:r w:rsidR="00923AC6" w:rsidRPr="00CD5DA4">
        <w:rPr>
          <w:noProof/>
          <w:webHidden/>
          <w:sz w:val="26"/>
          <w:szCs w:val="26"/>
        </w:rPr>
        <w:fldChar w:fldCharType="end"/>
      </w:r>
      <w:r>
        <w:rPr>
          <w:noProof/>
          <w:sz w:val="26"/>
          <w:szCs w:val="26"/>
        </w:rPr>
        <w:fldChar w:fldCharType="end"/>
      </w:r>
    </w:p>
    <w:p w14:paraId="4758DB6D" w14:textId="460915EA"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"_Toc90544442"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24</w:t>
      </w:r>
      <w:ins w:id="716" w:author="lenovo" w:date="2021-12-30T08:44:00Z">
        <w:r w:rsidR="00806AA2">
          <w:rPr>
            <w:rStyle w:val="Hyperlink"/>
            <w:noProof/>
            <w:sz w:val="26"/>
            <w:szCs w:val="26"/>
          </w:rPr>
          <w:t>.</w:t>
        </w:r>
      </w:ins>
      <w:r w:rsidR="00923AC6" w:rsidRPr="00CD5DA4">
        <w:rPr>
          <w:rStyle w:val="Hyperlink"/>
          <w:noProof/>
          <w:sz w:val="26"/>
          <w:szCs w:val="26"/>
          <w:lang w:val="da-DK"/>
        </w:rPr>
        <w:t xml:space="preserve"> Lược đồ cơ sở dữ liệu tác nghiệp của hệ thống Web</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_Toc90544442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48</w:t>
      </w:r>
      <w:r w:rsidR="00923AC6" w:rsidRPr="00CD5DA4">
        <w:rPr>
          <w:noProof/>
          <w:webHidden/>
          <w:sz w:val="26"/>
          <w:szCs w:val="26"/>
        </w:rPr>
        <w:fldChar w:fldCharType="end"/>
      </w:r>
      <w:r>
        <w:rPr>
          <w:noProof/>
          <w:sz w:val="26"/>
          <w:szCs w:val="26"/>
        </w:rPr>
        <w:fldChar w:fldCharType="end"/>
      </w:r>
    </w:p>
    <w:p w14:paraId="36E6C508" w14:textId="501335A2"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"_Toc90544443"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2</w:t>
      </w:r>
      <w:r w:rsidR="00EF6B1B" w:rsidRPr="00CD5DA4">
        <w:rPr>
          <w:rStyle w:val="Hyperlink"/>
          <w:noProof/>
          <w:sz w:val="26"/>
          <w:szCs w:val="26"/>
        </w:rPr>
        <w:t>5</w:t>
      </w:r>
      <w:ins w:id="717" w:author="lenovo" w:date="2021-12-30T08:44:00Z">
        <w:r w:rsidR="00806AA2">
          <w:rPr>
            <w:rStyle w:val="Hyperlink"/>
            <w:noProof/>
            <w:sz w:val="26"/>
            <w:szCs w:val="26"/>
          </w:rPr>
          <w:t>.</w:t>
        </w:r>
      </w:ins>
      <w:r w:rsidR="00923AC6" w:rsidRPr="00CD5DA4">
        <w:rPr>
          <w:rStyle w:val="Hyperlink"/>
          <w:noProof/>
          <w:sz w:val="26"/>
          <w:szCs w:val="26"/>
        </w:rPr>
        <w:t xml:space="preserve"> Dữ liệu từ nguồn Excel</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_Toc90544443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48</w:t>
      </w:r>
      <w:r w:rsidR="00923AC6" w:rsidRPr="00CD5DA4">
        <w:rPr>
          <w:noProof/>
          <w:webHidden/>
          <w:sz w:val="26"/>
          <w:szCs w:val="26"/>
        </w:rPr>
        <w:fldChar w:fldCharType="end"/>
      </w:r>
      <w:r>
        <w:rPr>
          <w:noProof/>
          <w:sz w:val="26"/>
          <w:szCs w:val="26"/>
        </w:rPr>
        <w:fldChar w:fldCharType="end"/>
      </w:r>
    </w:p>
    <w:p w14:paraId="4E2194FA" w14:textId="5519AC92"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"_Toc90544444"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26</w:t>
      </w:r>
      <w:ins w:id="718" w:author="lenovo" w:date="2021-12-30T08:44:00Z">
        <w:r w:rsidR="00806AA2">
          <w:rPr>
            <w:rStyle w:val="Hyperlink"/>
            <w:noProof/>
            <w:sz w:val="26"/>
            <w:szCs w:val="26"/>
          </w:rPr>
          <w:t>.</w:t>
        </w:r>
      </w:ins>
      <w:r w:rsidR="00923AC6" w:rsidRPr="00CD5DA4">
        <w:rPr>
          <w:rStyle w:val="Hyperlink"/>
          <w:noProof/>
          <w:sz w:val="26"/>
          <w:szCs w:val="26"/>
          <w:lang w:val="da-DK"/>
        </w:rPr>
        <w:t xml:space="preserve"> Dữ liệu từ nguồn cơ sở dữ liệu nghiệp vụ</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_Toc90544444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48</w:t>
      </w:r>
      <w:r w:rsidR="00923AC6" w:rsidRPr="00CD5DA4">
        <w:rPr>
          <w:noProof/>
          <w:webHidden/>
          <w:sz w:val="26"/>
          <w:szCs w:val="26"/>
        </w:rPr>
        <w:fldChar w:fldCharType="end"/>
      </w:r>
      <w:r>
        <w:rPr>
          <w:noProof/>
          <w:sz w:val="26"/>
          <w:szCs w:val="26"/>
        </w:rPr>
        <w:fldChar w:fldCharType="end"/>
      </w:r>
    </w:p>
    <w:p w14:paraId="795D2930" w14:textId="4407B9F4" w:rsidR="00923AC6" w:rsidRPr="00CD5DA4" w:rsidRDefault="00B45B0D" w:rsidP="00041EEA">
      <w:pPr>
        <w:pStyle w:val="TableofFigures"/>
        <w:tabs>
          <w:tab w:val="right" w:leader="dot" w:pos="9196"/>
        </w:tabs>
        <w:spacing w:line="276" w:lineRule="auto"/>
        <w:rPr>
          <w:rFonts w:eastAsiaTheme="minorEastAsia"/>
          <w:noProof/>
          <w:sz w:val="26"/>
          <w:szCs w:val="26"/>
        </w:rPr>
      </w:pPr>
      <w:r>
        <w:lastRenderedPageBreak/>
        <w:fldChar w:fldCharType="begin"/>
      </w:r>
      <w:r>
        <w:instrText xml:space="preserve"> HYPERLINK \l "_Toc90544445" </w:instrText>
      </w:r>
      <w:r>
        <w:fldChar w:fldCharType="separate"/>
      </w:r>
      <w:r w:rsidR="00923AC6" w:rsidRPr="00CD5DA4">
        <w:rPr>
          <w:rStyle w:val="Hyperlink"/>
          <w:noProof/>
          <w:sz w:val="26"/>
          <w:szCs w:val="26"/>
        </w:rPr>
        <w:t xml:space="preserve">Hình </w:t>
      </w:r>
      <w:r w:rsidR="00EF6B1B" w:rsidRPr="00CD5DA4">
        <w:rPr>
          <w:rStyle w:val="Hyperlink"/>
          <w:noProof/>
          <w:sz w:val="26"/>
          <w:szCs w:val="26"/>
        </w:rPr>
        <w:t>3.</w:t>
      </w:r>
      <w:r w:rsidR="005C5F65" w:rsidRPr="00CD5DA4">
        <w:rPr>
          <w:rStyle w:val="Hyperlink"/>
          <w:noProof/>
          <w:sz w:val="26"/>
          <w:szCs w:val="26"/>
        </w:rPr>
        <w:t>27</w:t>
      </w:r>
      <w:ins w:id="719" w:author="lenovo" w:date="2021-12-30T08:44:00Z">
        <w:r w:rsidR="00806AA2">
          <w:rPr>
            <w:rStyle w:val="Hyperlink"/>
            <w:noProof/>
            <w:sz w:val="26"/>
            <w:szCs w:val="26"/>
          </w:rPr>
          <w:t>.</w:t>
        </w:r>
      </w:ins>
      <w:r w:rsidR="00923AC6" w:rsidRPr="00CD5DA4">
        <w:rPr>
          <w:rStyle w:val="Hyperlink"/>
          <w:noProof/>
          <w:sz w:val="26"/>
          <w:szCs w:val="26"/>
        </w:rPr>
        <w:t xml:space="preserve"> Dữ liệu từ Access</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_Toc90544445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49</w:t>
      </w:r>
      <w:r w:rsidR="00923AC6" w:rsidRPr="00CD5DA4">
        <w:rPr>
          <w:noProof/>
          <w:webHidden/>
          <w:sz w:val="26"/>
          <w:szCs w:val="26"/>
        </w:rPr>
        <w:fldChar w:fldCharType="end"/>
      </w:r>
      <w:r>
        <w:rPr>
          <w:noProof/>
          <w:sz w:val="26"/>
          <w:szCs w:val="26"/>
        </w:rPr>
        <w:fldChar w:fldCharType="end"/>
      </w:r>
    </w:p>
    <w:p w14:paraId="060205A3" w14:textId="58611B94"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"_Toc90544446" </w:instrText>
      </w:r>
      <w:r>
        <w:fldChar w:fldCharType="separate"/>
      </w:r>
      <w:r w:rsidR="00923AC6" w:rsidRPr="00CD5DA4">
        <w:rPr>
          <w:rStyle w:val="Hyperlink"/>
          <w:noProof/>
          <w:sz w:val="26"/>
          <w:szCs w:val="26"/>
        </w:rPr>
        <w:t>Hình 3</w:t>
      </w:r>
      <w:r w:rsidR="005C5F65" w:rsidRPr="00CD5DA4">
        <w:rPr>
          <w:rStyle w:val="Hyperlink"/>
          <w:noProof/>
          <w:sz w:val="26"/>
          <w:szCs w:val="26"/>
        </w:rPr>
        <w:t>.2</w:t>
      </w:r>
      <w:r w:rsidR="007E1698" w:rsidRPr="00CD5DA4">
        <w:rPr>
          <w:rStyle w:val="Hyperlink"/>
          <w:noProof/>
          <w:sz w:val="26"/>
          <w:szCs w:val="26"/>
        </w:rPr>
        <w:t>8</w:t>
      </w:r>
      <w:ins w:id="720" w:author="lenovo" w:date="2021-12-30T08:44:00Z">
        <w:r w:rsidR="00806AA2">
          <w:rPr>
            <w:rStyle w:val="Hyperlink"/>
            <w:noProof/>
            <w:sz w:val="26"/>
            <w:szCs w:val="26"/>
          </w:rPr>
          <w:t>.</w:t>
        </w:r>
      </w:ins>
      <w:r w:rsidR="00923AC6" w:rsidRPr="00CD5DA4">
        <w:rPr>
          <w:rStyle w:val="Hyperlink"/>
          <w:noProof/>
          <w:sz w:val="26"/>
          <w:szCs w:val="26"/>
        </w:rPr>
        <w:t xml:space="preserve"> Lược đồ bông tuyết</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_Toc90544446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49</w:t>
      </w:r>
      <w:r w:rsidR="00923AC6" w:rsidRPr="00CD5DA4">
        <w:rPr>
          <w:noProof/>
          <w:webHidden/>
          <w:sz w:val="26"/>
          <w:szCs w:val="26"/>
        </w:rPr>
        <w:fldChar w:fldCharType="end"/>
      </w:r>
      <w:r>
        <w:rPr>
          <w:noProof/>
          <w:sz w:val="26"/>
          <w:szCs w:val="26"/>
        </w:rPr>
        <w:fldChar w:fldCharType="end"/>
      </w:r>
    </w:p>
    <w:p w14:paraId="169EE09C" w14:textId="502A16E9"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"_Toc90544447" </w:instrText>
      </w:r>
      <w:r>
        <w:fldChar w:fldCharType="separate"/>
      </w:r>
      <w:r w:rsidR="00923AC6" w:rsidRPr="00CD5DA4">
        <w:rPr>
          <w:rStyle w:val="Hyperlink"/>
          <w:noProof/>
          <w:sz w:val="26"/>
          <w:szCs w:val="26"/>
        </w:rPr>
        <w:t>Hình 3</w:t>
      </w:r>
      <w:r w:rsidR="007E1698" w:rsidRPr="00CD5DA4">
        <w:rPr>
          <w:rStyle w:val="Hyperlink"/>
          <w:noProof/>
          <w:sz w:val="26"/>
          <w:szCs w:val="26"/>
        </w:rPr>
        <w:t>.29</w:t>
      </w:r>
      <w:ins w:id="721" w:author="lenovo" w:date="2021-12-30T08:44:00Z">
        <w:r w:rsidR="00806AA2">
          <w:rPr>
            <w:rStyle w:val="Hyperlink"/>
            <w:noProof/>
            <w:sz w:val="26"/>
            <w:szCs w:val="26"/>
          </w:rPr>
          <w:t>.</w:t>
        </w:r>
      </w:ins>
      <w:r w:rsidR="00923AC6" w:rsidRPr="00CD5DA4">
        <w:rPr>
          <w:rStyle w:val="Hyperlink"/>
          <w:noProof/>
          <w:sz w:val="26"/>
          <w:szCs w:val="26"/>
        </w:rPr>
        <w:t xml:space="preserve"> Bảng FACT</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_Toc90544447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50</w:t>
      </w:r>
      <w:r w:rsidR="00923AC6" w:rsidRPr="00CD5DA4">
        <w:rPr>
          <w:noProof/>
          <w:webHidden/>
          <w:sz w:val="26"/>
          <w:szCs w:val="26"/>
        </w:rPr>
        <w:fldChar w:fldCharType="end"/>
      </w:r>
      <w:r>
        <w:rPr>
          <w:noProof/>
          <w:sz w:val="26"/>
          <w:szCs w:val="26"/>
        </w:rPr>
        <w:fldChar w:fldCharType="end"/>
      </w:r>
    </w:p>
    <w:p w14:paraId="681B8275" w14:textId="10F2F5AE"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"_Toc90544448" </w:instrText>
      </w:r>
      <w:r>
        <w:fldChar w:fldCharType="separate"/>
      </w:r>
      <w:r w:rsidR="00923AC6" w:rsidRPr="00CD5DA4">
        <w:rPr>
          <w:rStyle w:val="Hyperlink"/>
          <w:noProof/>
          <w:sz w:val="26"/>
          <w:szCs w:val="26"/>
        </w:rPr>
        <w:t>Hình 3</w:t>
      </w:r>
      <w:r w:rsidR="007E1698" w:rsidRPr="00CD5DA4">
        <w:rPr>
          <w:rStyle w:val="Hyperlink"/>
          <w:noProof/>
          <w:sz w:val="26"/>
          <w:szCs w:val="26"/>
        </w:rPr>
        <w:t>.30</w:t>
      </w:r>
      <w:ins w:id="722" w:author="lenovo" w:date="2021-12-30T08:44:00Z">
        <w:r w:rsidR="00806AA2">
          <w:rPr>
            <w:rStyle w:val="Hyperlink"/>
            <w:noProof/>
            <w:sz w:val="26"/>
            <w:szCs w:val="26"/>
          </w:rPr>
          <w:t>.</w:t>
        </w:r>
      </w:ins>
      <w:r w:rsidR="00923AC6" w:rsidRPr="00CD5DA4">
        <w:rPr>
          <w:rStyle w:val="Hyperlink"/>
          <w:noProof/>
          <w:sz w:val="26"/>
          <w:szCs w:val="26"/>
          <w:lang w:val="da-DK"/>
        </w:rPr>
        <w:t xml:space="preserve"> Bảng SANPHAM</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_Toc90544448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50</w:t>
      </w:r>
      <w:r w:rsidR="00923AC6" w:rsidRPr="00CD5DA4">
        <w:rPr>
          <w:noProof/>
          <w:webHidden/>
          <w:sz w:val="26"/>
          <w:szCs w:val="26"/>
        </w:rPr>
        <w:fldChar w:fldCharType="end"/>
      </w:r>
      <w:r>
        <w:rPr>
          <w:noProof/>
          <w:sz w:val="26"/>
          <w:szCs w:val="26"/>
        </w:rPr>
        <w:fldChar w:fldCharType="end"/>
      </w:r>
    </w:p>
    <w:p w14:paraId="0268AEC8" w14:textId="2532627E"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"_Toc90544449" </w:instrText>
      </w:r>
      <w:r>
        <w:fldChar w:fldCharType="separate"/>
      </w:r>
      <w:r w:rsidR="00923AC6" w:rsidRPr="00CD5DA4">
        <w:rPr>
          <w:rStyle w:val="Hyperlink"/>
          <w:noProof/>
          <w:sz w:val="26"/>
          <w:szCs w:val="26"/>
        </w:rPr>
        <w:t>Hình 3</w:t>
      </w:r>
      <w:r w:rsidR="007E1698" w:rsidRPr="00CD5DA4">
        <w:rPr>
          <w:rStyle w:val="Hyperlink"/>
          <w:noProof/>
          <w:sz w:val="26"/>
          <w:szCs w:val="26"/>
        </w:rPr>
        <w:t>.31</w:t>
      </w:r>
      <w:ins w:id="723" w:author="lenovo" w:date="2021-12-30T08:44:00Z">
        <w:r w:rsidR="00806AA2">
          <w:rPr>
            <w:rStyle w:val="Hyperlink"/>
            <w:noProof/>
            <w:sz w:val="26"/>
            <w:szCs w:val="26"/>
          </w:rPr>
          <w:t>.</w:t>
        </w:r>
      </w:ins>
      <w:r w:rsidR="00923AC6" w:rsidRPr="00CD5DA4">
        <w:rPr>
          <w:rStyle w:val="Hyperlink"/>
          <w:noProof/>
          <w:sz w:val="26"/>
          <w:szCs w:val="26"/>
          <w:lang w:val="da-DK"/>
        </w:rPr>
        <w:t xml:space="preserve"> Bảng LOAISP</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_Toc90544449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50</w:t>
      </w:r>
      <w:r w:rsidR="00923AC6" w:rsidRPr="00CD5DA4">
        <w:rPr>
          <w:noProof/>
          <w:webHidden/>
          <w:sz w:val="26"/>
          <w:szCs w:val="26"/>
        </w:rPr>
        <w:fldChar w:fldCharType="end"/>
      </w:r>
      <w:r>
        <w:rPr>
          <w:noProof/>
          <w:sz w:val="26"/>
          <w:szCs w:val="26"/>
        </w:rPr>
        <w:fldChar w:fldCharType="end"/>
      </w:r>
    </w:p>
    <w:p w14:paraId="0505CDD5" w14:textId="2C04CAAF"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"_Toc90544450" </w:instrText>
      </w:r>
      <w:r>
        <w:fldChar w:fldCharType="separate"/>
      </w:r>
      <w:r w:rsidR="00923AC6" w:rsidRPr="00CD5DA4">
        <w:rPr>
          <w:rStyle w:val="Hyperlink"/>
          <w:noProof/>
          <w:sz w:val="26"/>
          <w:szCs w:val="26"/>
        </w:rPr>
        <w:t>Hình 3</w:t>
      </w:r>
      <w:r w:rsidR="007E1698" w:rsidRPr="00CD5DA4">
        <w:rPr>
          <w:rStyle w:val="Hyperlink"/>
          <w:noProof/>
          <w:sz w:val="26"/>
          <w:szCs w:val="26"/>
        </w:rPr>
        <w:t>.32</w:t>
      </w:r>
      <w:ins w:id="724" w:author="lenovo" w:date="2021-12-30T08:44:00Z">
        <w:r w:rsidR="00806AA2">
          <w:rPr>
            <w:rStyle w:val="Hyperlink"/>
            <w:noProof/>
            <w:sz w:val="26"/>
            <w:szCs w:val="26"/>
          </w:rPr>
          <w:t>.</w:t>
        </w:r>
      </w:ins>
      <w:r w:rsidR="00923AC6" w:rsidRPr="00CD5DA4">
        <w:rPr>
          <w:rStyle w:val="Hyperlink"/>
          <w:noProof/>
          <w:sz w:val="26"/>
          <w:szCs w:val="26"/>
          <w:lang w:val="da-DK"/>
        </w:rPr>
        <w:t xml:space="preserve"> Bảng KHACHHANG</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_Toc90544450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51</w:t>
      </w:r>
      <w:r w:rsidR="00923AC6" w:rsidRPr="00CD5DA4">
        <w:rPr>
          <w:noProof/>
          <w:webHidden/>
          <w:sz w:val="26"/>
          <w:szCs w:val="26"/>
        </w:rPr>
        <w:fldChar w:fldCharType="end"/>
      </w:r>
      <w:r>
        <w:rPr>
          <w:noProof/>
          <w:sz w:val="26"/>
          <w:szCs w:val="26"/>
        </w:rPr>
        <w:fldChar w:fldCharType="end"/>
      </w:r>
    </w:p>
    <w:p w14:paraId="4AB60713" w14:textId="384457E3"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"_Toc90544451" </w:instrText>
      </w:r>
      <w:r>
        <w:fldChar w:fldCharType="separate"/>
      </w:r>
      <w:r w:rsidR="00923AC6" w:rsidRPr="00CD5DA4">
        <w:rPr>
          <w:rStyle w:val="Hyperlink"/>
          <w:noProof/>
          <w:sz w:val="26"/>
          <w:szCs w:val="26"/>
        </w:rPr>
        <w:t>Hình 3</w:t>
      </w:r>
      <w:r w:rsidR="007E1698" w:rsidRPr="00CD5DA4">
        <w:rPr>
          <w:rStyle w:val="Hyperlink"/>
          <w:noProof/>
          <w:sz w:val="26"/>
          <w:szCs w:val="26"/>
        </w:rPr>
        <w:t>.33</w:t>
      </w:r>
      <w:ins w:id="725" w:author="lenovo" w:date="2021-12-30T08:44:00Z">
        <w:r w:rsidR="00806AA2">
          <w:rPr>
            <w:rStyle w:val="Hyperlink"/>
            <w:noProof/>
            <w:sz w:val="26"/>
            <w:szCs w:val="26"/>
          </w:rPr>
          <w:t>.</w:t>
        </w:r>
      </w:ins>
      <w:r w:rsidR="00923AC6" w:rsidRPr="00CD5DA4">
        <w:rPr>
          <w:rStyle w:val="Hyperlink"/>
          <w:noProof/>
          <w:sz w:val="26"/>
          <w:szCs w:val="26"/>
          <w:lang w:val="da-DK"/>
        </w:rPr>
        <w:t xml:space="preserve"> Bảng CHINHANH</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_Toc90544451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51</w:t>
      </w:r>
      <w:r w:rsidR="00923AC6" w:rsidRPr="00CD5DA4">
        <w:rPr>
          <w:noProof/>
          <w:webHidden/>
          <w:sz w:val="26"/>
          <w:szCs w:val="26"/>
        </w:rPr>
        <w:fldChar w:fldCharType="end"/>
      </w:r>
      <w:r>
        <w:rPr>
          <w:noProof/>
          <w:sz w:val="26"/>
          <w:szCs w:val="26"/>
        </w:rPr>
        <w:fldChar w:fldCharType="end"/>
      </w:r>
    </w:p>
    <w:p w14:paraId="443A3231" w14:textId="164E6145"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"_Toc90544452" </w:instrText>
      </w:r>
      <w:r>
        <w:fldChar w:fldCharType="separate"/>
      </w:r>
      <w:r w:rsidR="00923AC6" w:rsidRPr="00CD5DA4">
        <w:rPr>
          <w:rStyle w:val="Hyperlink"/>
          <w:noProof/>
          <w:sz w:val="26"/>
          <w:szCs w:val="26"/>
        </w:rPr>
        <w:t>Hình 3</w:t>
      </w:r>
      <w:r w:rsidR="007E1698" w:rsidRPr="00CD5DA4">
        <w:rPr>
          <w:rStyle w:val="Hyperlink"/>
          <w:noProof/>
          <w:sz w:val="26"/>
          <w:szCs w:val="26"/>
        </w:rPr>
        <w:t>.34</w:t>
      </w:r>
      <w:ins w:id="726" w:author="lenovo" w:date="2021-12-30T08:44:00Z">
        <w:r w:rsidR="00806AA2">
          <w:rPr>
            <w:rStyle w:val="Hyperlink"/>
            <w:noProof/>
            <w:sz w:val="26"/>
            <w:szCs w:val="26"/>
          </w:rPr>
          <w:t>.</w:t>
        </w:r>
      </w:ins>
      <w:r w:rsidR="00923AC6" w:rsidRPr="00CD5DA4">
        <w:rPr>
          <w:rStyle w:val="Hyperlink"/>
          <w:noProof/>
          <w:sz w:val="26"/>
          <w:szCs w:val="26"/>
          <w:lang w:val="da-DK"/>
        </w:rPr>
        <w:t xml:space="preserve"> Bảng TINH</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_Toc90544452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51</w:t>
      </w:r>
      <w:r w:rsidR="00923AC6" w:rsidRPr="00CD5DA4">
        <w:rPr>
          <w:noProof/>
          <w:webHidden/>
          <w:sz w:val="26"/>
          <w:szCs w:val="26"/>
        </w:rPr>
        <w:fldChar w:fldCharType="end"/>
      </w:r>
      <w:r>
        <w:rPr>
          <w:noProof/>
          <w:sz w:val="26"/>
          <w:szCs w:val="26"/>
        </w:rPr>
        <w:fldChar w:fldCharType="end"/>
      </w:r>
    </w:p>
    <w:p w14:paraId="07A46B9A" w14:textId="03B7444B"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"_Toc90544453" </w:instrText>
      </w:r>
      <w:r>
        <w:fldChar w:fldCharType="separate"/>
      </w:r>
      <w:r w:rsidR="00923AC6" w:rsidRPr="00CD5DA4">
        <w:rPr>
          <w:rStyle w:val="Hyperlink"/>
          <w:noProof/>
          <w:sz w:val="26"/>
          <w:szCs w:val="26"/>
        </w:rPr>
        <w:t>Hình 3</w:t>
      </w:r>
      <w:r w:rsidR="007E1698" w:rsidRPr="00CD5DA4">
        <w:rPr>
          <w:rStyle w:val="Hyperlink"/>
          <w:noProof/>
          <w:sz w:val="26"/>
          <w:szCs w:val="26"/>
        </w:rPr>
        <w:t>.35</w:t>
      </w:r>
      <w:ins w:id="727" w:author="lenovo" w:date="2021-12-30T08:44:00Z">
        <w:r w:rsidR="00806AA2">
          <w:rPr>
            <w:rStyle w:val="Hyperlink"/>
            <w:noProof/>
            <w:sz w:val="26"/>
            <w:szCs w:val="26"/>
          </w:rPr>
          <w:t>.</w:t>
        </w:r>
      </w:ins>
      <w:r w:rsidR="00923AC6" w:rsidRPr="00CD5DA4">
        <w:rPr>
          <w:rStyle w:val="Hyperlink"/>
          <w:noProof/>
          <w:sz w:val="26"/>
          <w:szCs w:val="26"/>
          <w:lang w:val="da-DK"/>
        </w:rPr>
        <w:t xml:space="preserve"> Bảng KHUVUC</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_Toc90544453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51</w:t>
      </w:r>
      <w:r w:rsidR="00923AC6" w:rsidRPr="00CD5DA4">
        <w:rPr>
          <w:noProof/>
          <w:webHidden/>
          <w:sz w:val="26"/>
          <w:szCs w:val="26"/>
        </w:rPr>
        <w:fldChar w:fldCharType="end"/>
      </w:r>
      <w:r>
        <w:rPr>
          <w:noProof/>
          <w:sz w:val="26"/>
          <w:szCs w:val="26"/>
        </w:rPr>
        <w:fldChar w:fldCharType="end"/>
      </w:r>
    </w:p>
    <w:p w14:paraId="49C0B8B4" w14:textId="4EF6C652"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"_Toc90544454" </w:instrText>
      </w:r>
      <w:r>
        <w:fldChar w:fldCharType="separate"/>
      </w:r>
      <w:r w:rsidR="00923AC6" w:rsidRPr="00CD5DA4">
        <w:rPr>
          <w:rStyle w:val="Hyperlink"/>
          <w:noProof/>
          <w:sz w:val="26"/>
          <w:szCs w:val="26"/>
        </w:rPr>
        <w:t xml:space="preserve">Hình </w:t>
      </w:r>
      <w:r w:rsidR="007E1698" w:rsidRPr="00CD5DA4">
        <w:rPr>
          <w:rStyle w:val="Hyperlink"/>
          <w:noProof/>
          <w:sz w:val="26"/>
          <w:szCs w:val="26"/>
        </w:rPr>
        <w:t>3.36</w:t>
      </w:r>
      <w:ins w:id="728" w:author="lenovo" w:date="2021-12-30T08:44:00Z">
        <w:r w:rsidR="00806AA2">
          <w:rPr>
            <w:rStyle w:val="Hyperlink"/>
            <w:noProof/>
            <w:sz w:val="26"/>
            <w:szCs w:val="26"/>
          </w:rPr>
          <w:t>.</w:t>
        </w:r>
      </w:ins>
      <w:r w:rsidR="00923AC6" w:rsidRPr="00CD5DA4">
        <w:rPr>
          <w:rStyle w:val="Hyperlink"/>
          <w:noProof/>
          <w:sz w:val="26"/>
          <w:szCs w:val="26"/>
          <w:lang w:val="da-DK"/>
        </w:rPr>
        <w:t xml:space="preserve"> Bảng NHAPP</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_Toc90544454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52</w:t>
      </w:r>
      <w:r w:rsidR="00923AC6" w:rsidRPr="00CD5DA4">
        <w:rPr>
          <w:noProof/>
          <w:webHidden/>
          <w:sz w:val="26"/>
          <w:szCs w:val="26"/>
        </w:rPr>
        <w:fldChar w:fldCharType="end"/>
      </w:r>
      <w:r>
        <w:rPr>
          <w:noProof/>
          <w:sz w:val="26"/>
          <w:szCs w:val="26"/>
        </w:rPr>
        <w:fldChar w:fldCharType="end"/>
      </w:r>
    </w:p>
    <w:p w14:paraId="017AAF5B" w14:textId="78B89A18"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"_Toc90544455"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3.37</w:t>
      </w:r>
      <w:ins w:id="729" w:author="lenovo" w:date="2021-12-30T08:44:00Z">
        <w:r w:rsidR="00806AA2">
          <w:rPr>
            <w:rStyle w:val="Hyperlink"/>
            <w:noProof/>
            <w:sz w:val="26"/>
            <w:szCs w:val="26"/>
          </w:rPr>
          <w:t>.</w:t>
        </w:r>
      </w:ins>
      <w:r w:rsidR="00923AC6" w:rsidRPr="00CD5DA4">
        <w:rPr>
          <w:rStyle w:val="Hyperlink"/>
          <w:noProof/>
          <w:sz w:val="26"/>
          <w:szCs w:val="26"/>
          <w:lang w:val="da-DK"/>
        </w:rPr>
        <w:t xml:space="preserve"> Bảng THOIGIAN</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_Toc90544455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52</w:t>
      </w:r>
      <w:r w:rsidR="00923AC6" w:rsidRPr="00CD5DA4">
        <w:rPr>
          <w:noProof/>
          <w:webHidden/>
          <w:sz w:val="26"/>
          <w:szCs w:val="26"/>
        </w:rPr>
        <w:fldChar w:fldCharType="end"/>
      </w:r>
      <w:r>
        <w:rPr>
          <w:noProof/>
          <w:sz w:val="26"/>
          <w:szCs w:val="26"/>
        </w:rPr>
        <w:fldChar w:fldCharType="end"/>
      </w:r>
    </w:p>
    <w:p w14:paraId="5AA5E0FE" w14:textId="18748482"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"_Toc90544456"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3.38</w:t>
      </w:r>
      <w:ins w:id="730" w:author="lenovo" w:date="2021-12-30T08:44:00Z">
        <w:r w:rsidR="00806AA2">
          <w:rPr>
            <w:rStyle w:val="Hyperlink"/>
            <w:noProof/>
            <w:sz w:val="26"/>
            <w:szCs w:val="26"/>
          </w:rPr>
          <w:t>.</w:t>
        </w:r>
      </w:ins>
      <w:r w:rsidR="00923AC6" w:rsidRPr="00CD5DA4">
        <w:rPr>
          <w:rStyle w:val="Hyperlink"/>
          <w:noProof/>
          <w:sz w:val="26"/>
          <w:szCs w:val="26"/>
          <w:lang w:val="da-DK"/>
        </w:rPr>
        <w:t xml:space="preserve"> Bảng NHANVIEN</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_Toc90544456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52</w:t>
      </w:r>
      <w:r w:rsidR="00923AC6" w:rsidRPr="00CD5DA4">
        <w:rPr>
          <w:noProof/>
          <w:webHidden/>
          <w:sz w:val="26"/>
          <w:szCs w:val="26"/>
        </w:rPr>
        <w:fldChar w:fldCharType="end"/>
      </w:r>
      <w:r>
        <w:rPr>
          <w:noProof/>
          <w:sz w:val="26"/>
          <w:szCs w:val="26"/>
        </w:rPr>
        <w:fldChar w:fldCharType="end"/>
      </w:r>
    </w:p>
    <w:p w14:paraId="28B54D30" w14:textId="60C04E36"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"_Toc90544457"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w:t>
      </w:r>
      <w:r w:rsidR="00923AC6" w:rsidRPr="00CD5DA4">
        <w:rPr>
          <w:rStyle w:val="Hyperlink"/>
          <w:noProof/>
          <w:sz w:val="26"/>
          <w:szCs w:val="26"/>
        </w:rPr>
        <w:t>3</w:t>
      </w:r>
      <w:r w:rsidR="002F7421" w:rsidRPr="00CD5DA4">
        <w:rPr>
          <w:rStyle w:val="Hyperlink"/>
          <w:noProof/>
          <w:sz w:val="26"/>
          <w:szCs w:val="26"/>
        </w:rPr>
        <w:t>9</w:t>
      </w:r>
      <w:ins w:id="731" w:author="lenovo" w:date="2021-12-30T08:44:00Z">
        <w:r w:rsidR="00806AA2">
          <w:rPr>
            <w:rStyle w:val="Hyperlink"/>
            <w:noProof/>
            <w:sz w:val="26"/>
            <w:szCs w:val="26"/>
          </w:rPr>
          <w:t>.</w:t>
        </w:r>
      </w:ins>
      <w:r w:rsidR="00923AC6" w:rsidRPr="00CD5DA4">
        <w:rPr>
          <w:rStyle w:val="Hyperlink"/>
          <w:noProof/>
          <w:sz w:val="26"/>
          <w:szCs w:val="26"/>
          <w:lang w:val="da-DK"/>
        </w:rPr>
        <w:t xml:space="preserve"> Lược đồ cơ sở dữ liệu của kho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_Toc90544457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53</w:t>
      </w:r>
      <w:r w:rsidR="00923AC6" w:rsidRPr="00CD5DA4">
        <w:rPr>
          <w:noProof/>
          <w:webHidden/>
          <w:sz w:val="26"/>
          <w:szCs w:val="26"/>
        </w:rPr>
        <w:fldChar w:fldCharType="end"/>
      </w:r>
      <w:r>
        <w:rPr>
          <w:noProof/>
          <w:sz w:val="26"/>
          <w:szCs w:val="26"/>
        </w:rPr>
        <w:fldChar w:fldCharType="end"/>
      </w:r>
    </w:p>
    <w:p w14:paraId="4E5EF25E" w14:textId="390323E3"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"_Toc90544458"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w:t>
      </w:r>
      <w:r w:rsidR="00923AC6" w:rsidRPr="00CD5DA4">
        <w:rPr>
          <w:rStyle w:val="Hyperlink"/>
          <w:noProof/>
          <w:sz w:val="26"/>
          <w:szCs w:val="26"/>
        </w:rPr>
        <w:t>4</w:t>
      </w:r>
      <w:r w:rsidR="002F7421" w:rsidRPr="00CD5DA4">
        <w:rPr>
          <w:rStyle w:val="Hyperlink"/>
          <w:noProof/>
          <w:sz w:val="26"/>
          <w:szCs w:val="26"/>
        </w:rPr>
        <w:t>0</w:t>
      </w:r>
      <w:ins w:id="732" w:author="lenovo" w:date="2021-12-30T08:44:00Z">
        <w:r w:rsidR="00806AA2">
          <w:rPr>
            <w:rStyle w:val="Hyperlink"/>
            <w:noProof/>
            <w:sz w:val="26"/>
            <w:szCs w:val="26"/>
          </w:rPr>
          <w:t>.</w:t>
        </w:r>
      </w:ins>
      <w:r w:rsidR="00923AC6" w:rsidRPr="00CD5DA4">
        <w:rPr>
          <w:rStyle w:val="Hyperlink"/>
          <w:bCs/>
          <w:noProof/>
          <w:sz w:val="26"/>
          <w:szCs w:val="26"/>
          <w:lang w:val="da-DK"/>
        </w:rPr>
        <w:t xml:space="preserve"> Nạp cơ sở dữ liệu ứng dụng vào Kho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_Toc90544458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54</w:t>
      </w:r>
      <w:r w:rsidR="00923AC6" w:rsidRPr="00CD5DA4">
        <w:rPr>
          <w:noProof/>
          <w:webHidden/>
          <w:sz w:val="26"/>
          <w:szCs w:val="26"/>
        </w:rPr>
        <w:fldChar w:fldCharType="end"/>
      </w:r>
      <w:r>
        <w:rPr>
          <w:noProof/>
          <w:sz w:val="26"/>
          <w:szCs w:val="26"/>
        </w:rPr>
        <w:fldChar w:fldCharType="end"/>
      </w:r>
    </w:p>
    <w:p w14:paraId="2B84E860" w14:textId="180E765B"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"_Toc90544459"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3.41</w:t>
      </w:r>
      <w:ins w:id="733"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Database Source</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_Toc90544459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54</w:t>
      </w:r>
      <w:r w:rsidR="00923AC6" w:rsidRPr="00CD5DA4">
        <w:rPr>
          <w:noProof/>
          <w:webHidden/>
          <w:sz w:val="26"/>
          <w:szCs w:val="26"/>
        </w:rPr>
        <w:fldChar w:fldCharType="end"/>
      </w:r>
      <w:r>
        <w:rPr>
          <w:noProof/>
          <w:sz w:val="26"/>
          <w:szCs w:val="26"/>
        </w:rPr>
        <w:fldChar w:fldCharType="end"/>
      </w:r>
    </w:p>
    <w:p w14:paraId="24D377C1" w14:textId="5452F6AC"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"_Toc90544460"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3.42</w:t>
      </w:r>
      <w:ins w:id="734"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Database Source với Data Conversion</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_Toc90544460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55</w:t>
      </w:r>
      <w:r w:rsidR="00923AC6" w:rsidRPr="00CD5DA4">
        <w:rPr>
          <w:noProof/>
          <w:webHidden/>
          <w:sz w:val="26"/>
          <w:szCs w:val="26"/>
        </w:rPr>
        <w:fldChar w:fldCharType="end"/>
      </w:r>
      <w:r>
        <w:rPr>
          <w:noProof/>
          <w:sz w:val="26"/>
          <w:szCs w:val="26"/>
        </w:rPr>
        <w:fldChar w:fldCharType="end"/>
      </w:r>
    </w:p>
    <w:p w14:paraId="5FA5E886" w14:textId="58ECFF89"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"_Toc90544461"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w:t>
      </w:r>
      <w:r w:rsidR="00923AC6" w:rsidRPr="00CD5DA4">
        <w:rPr>
          <w:rStyle w:val="Hyperlink"/>
          <w:noProof/>
          <w:sz w:val="26"/>
          <w:szCs w:val="26"/>
        </w:rPr>
        <w:t>4</w:t>
      </w:r>
      <w:r w:rsidR="002F7421" w:rsidRPr="00CD5DA4">
        <w:rPr>
          <w:rStyle w:val="Hyperlink"/>
          <w:noProof/>
          <w:sz w:val="26"/>
          <w:szCs w:val="26"/>
        </w:rPr>
        <w:t>3</w:t>
      </w:r>
      <w:ins w:id="735" w:author="lenovo" w:date="2021-12-30T08:44:00Z">
        <w:r w:rsidR="00806AA2">
          <w:rPr>
            <w:rStyle w:val="Hyperlink"/>
            <w:noProof/>
            <w:sz w:val="26"/>
            <w:szCs w:val="26"/>
          </w:rPr>
          <w:t>.</w:t>
        </w:r>
      </w:ins>
      <w:r w:rsidR="00923AC6" w:rsidRPr="00CD5DA4">
        <w:rPr>
          <w:rStyle w:val="Hyperlink"/>
          <w:noProof/>
          <w:sz w:val="26"/>
          <w:szCs w:val="26"/>
          <w:lang w:val="da-DK"/>
        </w:rPr>
        <w:t xml:space="preserve"> Chọn dữ liệu để nạp vào kho</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_Toc90544461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55</w:t>
      </w:r>
      <w:r w:rsidR="00923AC6" w:rsidRPr="00CD5DA4">
        <w:rPr>
          <w:noProof/>
          <w:webHidden/>
          <w:sz w:val="26"/>
          <w:szCs w:val="26"/>
        </w:rPr>
        <w:fldChar w:fldCharType="end"/>
      </w:r>
      <w:r>
        <w:rPr>
          <w:noProof/>
          <w:sz w:val="26"/>
          <w:szCs w:val="26"/>
        </w:rPr>
        <w:fldChar w:fldCharType="end"/>
      </w:r>
    </w:p>
    <w:p w14:paraId="7AD64C78" w14:textId="5362DD7C"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"_Toc90544462"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3.44</w:t>
      </w:r>
      <w:ins w:id="736" w:author="lenovo" w:date="2021-12-30T08:44:00Z">
        <w:r w:rsidR="00806AA2">
          <w:rPr>
            <w:rStyle w:val="Hyperlink"/>
            <w:noProof/>
            <w:sz w:val="26"/>
            <w:szCs w:val="26"/>
          </w:rPr>
          <w:t>.</w:t>
        </w:r>
      </w:ins>
      <w:r w:rsidR="00923AC6" w:rsidRPr="00CD5DA4">
        <w:rPr>
          <w:rStyle w:val="Hyperlink"/>
          <w:noProof/>
          <w:sz w:val="26"/>
          <w:szCs w:val="26"/>
          <w:lang w:val="da-DK"/>
        </w:rPr>
        <w:t xml:space="preserve"> Chuyển đổi và làm sạch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_Toc90544462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56</w:t>
      </w:r>
      <w:r w:rsidR="00923AC6" w:rsidRPr="00CD5DA4">
        <w:rPr>
          <w:noProof/>
          <w:webHidden/>
          <w:sz w:val="26"/>
          <w:szCs w:val="26"/>
        </w:rPr>
        <w:fldChar w:fldCharType="end"/>
      </w:r>
      <w:r>
        <w:rPr>
          <w:noProof/>
          <w:sz w:val="26"/>
          <w:szCs w:val="26"/>
        </w:rPr>
        <w:fldChar w:fldCharType="end"/>
      </w:r>
    </w:p>
    <w:p w14:paraId="0A409819" w14:textId="1F790F30"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"_Toc90544463" </w:instrText>
      </w:r>
      <w:r>
        <w:fldChar w:fldCharType="separate"/>
      </w:r>
      <w:r w:rsidR="00923AC6" w:rsidRPr="00CD5DA4">
        <w:rPr>
          <w:rStyle w:val="Hyperlink"/>
          <w:noProof/>
          <w:sz w:val="26"/>
          <w:szCs w:val="26"/>
        </w:rPr>
        <w:t>Hình</w:t>
      </w:r>
      <w:r w:rsidR="002F7421" w:rsidRPr="00CD5DA4">
        <w:rPr>
          <w:rStyle w:val="Hyperlink"/>
          <w:noProof/>
          <w:sz w:val="26"/>
          <w:szCs w:val="26"/>
        </w:rPr>
        <w:t xml:space="preserve"> 3.45</w:t>
      </w:r>
      <w:ins w:id="737"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Data Conversion với Lookup</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_Toc90544463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56</w:t>
      </w:r>
      <w:r w:rsidR="00923AC6" w:rsidRPr="00CD5DA4">
        <w:rPr>
          <w:noProof/>
          <w:webHidden/>
          <w:sz w:val="26"/>
          <w:szCs w:val="26"/>
        </w:rPr>
        <w:fldChar w:fldCharType="end"/>
      </w:r>
      <w:r>
        <w:rPr>
          <w:noProof/>
          <w:sz w:val="26"/>
          <w:szCs w:val="26"/>
        </w:rPr>
        <w:fldChar w:fldCharType="end"/>
      </w:r>
    </w:p>
    <w:p w14:paraId="6B17BE56" w14:textId="37F47E0F"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"_Toc90544464"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3.46</w:t>
      </w:r>
      <w:ins w:id="738" w:author="lenovo" w:date="2021-12-30T08:44:00Z">
        <w:r w:rsidR="00806AA2">
          <w:rPr>
            <w:rStyle w:val="Hyperlink"/>
            <w:noProof/>
            <w:sz w:val="26"/>
            <w:szCs w:val="26"/>
          </w:rPr>
          <w:t>.</w:t>
        </w:r>
      </w:ins>
      <w:r w:rsidR="00923AC6" w:rsidRPr="00CD5DA4">
        <w:rPr>
          <w:rStyle w:val="Hyperlink"/>
          <w:noProof/>
          <w:sz w:val="26"/>
          <w:szCs w:val="26"/>
          <w:lang w:val="da-DK"/>
        </w:rPr>
        <w:t xml:space="preserve"> Cấu hình Lookup</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_Toc90544464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57</w:t>
      </w:r>
      <w:r w:rsidR="00923AC6" w:rsidRPr="00CD5DA4">
        <w:rPr>
          <w:noProof/>
          <w:webHidden/>
          <w:sz w:val="26"/>
          <w:szCs w:val="26"/>
        </w:rPr>
        <w:fldChar w:fldCharType="end"/>
      </w:r>
      <w:r>
        <w:rPr>
          <w:noProof/>
          <w:sz w:val="26"/>
          <w:szCs w:val="26"/>
        </w:rPr>
        <w:fldChar w:fldCharType="end"/>
      </w:r>
    </w:p>
    <w:p w14:paraId="08EDDF7C" w14:textId="2762261B"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"_Toc90544465"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3.47</w:t>
      </w:r>
      <w:ins w:id="739"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với Kho dữ liệu và chọn bảng</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_Toc90544465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57</w:t>
      </w:r>
      <w:r w:rsidR="00923AC6" w:rsidRPr="00CD5DA4">
        <w:rPr>
          <w:noProof/>
          <w:webHidden/>
          <w:sz w:val="26"/>
          <w:szCs w:val="26"/>
        </w:rPr>
        <w:fldChar w:fldCharType="end"/>
      </w:r>
      <w:r>
        <w:rPr>
          <w:noProof/>
          <w:sz w:val="26"/>
          <w:szCs w:val="26"/>
        </w:rPr>
        <w:fldChar w:fldCharType="end"/>
      </w:r>
    </w:p>
    <w:p w14:paraId="28A33D70" w14:textId="4FD268CD"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"_Toc90544466"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3.48</w:t>
      </w:r>
      <w:ins w:id="740" w:author="lenovo" w:date="2021-12-30T08:44:00Z">
        <w:r w:rsidR="00806AA2">
          <w:rPr>
            <w:rStyle w:val="Hyperlink"/>
            <w:noProof/>
            <w:sz w:val="26"/>
            <w:szCs w:val="26"/>
          </w:rPr>
          <w:t>.</w:t>
        </w:r>
      </w:ins>
      <w:r w:rsidR="00923AC6" w:rsidRPr="00CD5DA4">
        <w:rPr>
          <w:rStyle w:val="Hyperlink"/>
          <w:noProof/>
          <w:sz w:val="26"/>
          <w:szCs w:val="26"/>
          <w:lang w:val="da-DK"/>
        </w:rPr>
        <w:t xml:space="preserve"> Ánh xạ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_Toc90544466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58</w:t>
      </w:r>
      <w:r w:rsidR="00923AC6" w:rsidRPr="00CD5DA4">
        <w:rPr>
          <w:noProof/>
          <w:webHidden/>
          <w:sz w:val="26"/>
          <w:szCs w:val="26"/>
        </w:rPr>
        <w:fldChar w:fldCharType="end"/>
      </w:r>
      <w:r>
        <w:rPr>
          <w:noProof/>
          <w:sz w:val="26"/>
          <w:szCs w:val="26"/>
        </w:rPr>
        <w:fldChar w:fldCharType="end"/>
      </w:r>
    </w:p>
    <w:p w14:paraId="1978BDAB" w14:textId="20EF63E9"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"_Toc90544467"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3.49</w:t>
      </w:r>
      <w:ins w:id="741"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Lookup với OLE DB Destination</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_Toc90544467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58</w:t>
      </w:r>
      <w:r w:rsidR="00923AC6" w:rsidRPr="00CD5DA4">
        <w:rPr>
          <w:noProof/>
          <w:webHidden/>
          <w:sz w:val="26"/>
          <w:szCs w:val="26"/>
        </w:rPr>
        <w:fldChar w:fldCharType="end"/>
      </w:r>
      <w:r>
        <w:rPr>
          <w:noProof/>
          <w:sz w:val="26"/>
          <w:szCs w:val="26"/>
        </w:rPr>
        <w:fldChar w:fldCharType="end"/>
      </w:r>
    </w:p>
    <w:p w14:paraId="481103A4" w14:textId="32EFECE4"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"_Toc90544468"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3.50</w:t>
      </w:r>
      <w:ins w:id="742"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với kho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_Toc90544468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59</w:t>
      </w:r>
      <w:r w:rsidR="00923AC6" w:rsidRPr="00CD5DA4">
        <w:rPr>
          <w:noProof/>
          <w:webHidden/>
          <w:sz w:val="26"/>
          <w:szCs w:val="26"/>
        </w:rPr>
        <w:fldChar w:fldCharType="end"/>
      </w:r>
      <w:r>
        <w:rPr>
          <w:noProof/>
          <w:sz w:val="26"/>
          <w:szCs w:val="26"/>
        </w:rPr>
        <w:fldChar w:fldCharType="end"/>
      </w:r>
    </w:p>
    <w:p w14:paraId="4FC57F19" w14:textId="035CE702"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"_Toc90544469"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3.51</w:t>
      </w:r>
      <w:ins w:id="743" w:author="lenovo" w:date="2021-12-30T08:44:00Z">
        <w:r w:rsidR="00806AA2">
          <w:rPr>
            <w:rStyle w:val="Hyperlink"/>
            <w:noProof/>
            <w:sz w:val="26"/>
            <w:szCs w:val="26"/>
          </w:rPr>
          <w:t>.</w:t>
        </w:r>
      </w:ins>
      <w:r w:rsidR="00923AC6" w:rsidRPr="00CD5DA4">
        <w:rPr>
          <w:rStyle w:val="Hyperlink"/>
          <w:noProof/>
          <w:sz w:val="26"/>
          <w:szCs w:val="26"/>
          <w:lang w:val="da-DK"/>
        </w:rPr>
        <w:t xml:space="preserve"> Ánh xạ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_Toc90544469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59</w:t>
      </w:r>
      <w:r w:rsidR="00923AC6" w:rsidRPr="00CD5DA4">
        <w:rPr>
          <w:noProof/>
          <w:webHidden/>
          <w:sz w:val="26"/>
          <w:szCs w:val="26"/>
        </w:rPr>
        <w:fldChar w:fldCharType="end"/>
      </w:r>
      <w:r>
        <w:rPr>
          <w:noProof/>
          <w:sz w:val="26"/>
          <w:szCs w:val="26"/>
        </w:rPr>
        <w:fldChar w:fldCharType="end"/>
      </w:r>
    </w:p>
    <w:p w14:paraId="66A9B7B9" w14:textId="6ED16683"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"_Toc90544470"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3.52</w:t>
      </w:r>
      <w:ins w:id="744"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dữ liệu hoàn tất</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_Toc90544470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60</w:t>
      </w:r>
      <w:r w:rsidR="00923AC6" w:rsidRPr="00CD5DA4">
        <w:rPr>
          <w:noProof/>
          <w:webHidden/>
          <w:sz w:val="26"/>
          <w:szCs w:val="26"/>
        </w:rPr>
        <w:fldChar w:fldCharType="end"/>
      </w:r>
      <w:r>
        <w:rPr>
          <w:noProof/>
          <w:sz w:val="26"/>
          <w:szCs w:val="26"/>
        </w:rPr>
        <w:fldChar w:fldCharType="end"/>
      </w:r>
    </w:p>
    <w:p w14:paraId="17FA25A7" w14:textId="312D0869"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"_Toc90544471"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3.53</w:t>
      </w:r>
      <w:ins w:id="745"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Database Source</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_Toc90544471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60</w:t>
      </w:r>
      <w:r w:rsidR="00923AC6" w:rsidRPr="00CD5DA4">
        <w:rPr>
          <w:noProof/>
          <w:webHidden/>
          <w:sz w:val="26"/>
          <w:szCs w:val="26"/>
        </w:rPr>
        <w:fldChar w:fldCharType="end"/>
      </w:r>
      <w:r>
        <w:rPr>
          <w:noProof/>
          <w:sz w:val="26"/>
          <w:szCs w:val="26"/>
        </w:rPr>
        <w:fldChar w:fldCharType="end"/>
      </w:r>
    </w:p>
    <w:p w14:paraId="72832B4A" w14:textId="7729C3F8"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"_Toc90544472"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3.54</w:t>
      </w:r>
      <w:ins w:id="746"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Database Source với Data Conversion</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_Toc90544472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61</w:t>
      </w:r>
      <w:r w:rsidR="00923AC6" w:rsidRPr="00CD5DA4">
        <w:rPr>
          <w:noProof/>
          <w:webHidden/>
          <w:sz w:val="26"/>
          <w:szCs w:val="26"/>
        </w:rPr>
        <w:fldChar w:fldCharType="end"/>
      </w:r>
      <w:r>
        <w:rPr>
          <w:noProof/>
          <w:sz w:val="26"/>
          <w:szCs w:val="26"/>
        </w:rPr>
        <w:fldChar w:fldCharType="end"/>
      </w:r>
    </w:p>
    <w:p w14:paraId="2D20BBDB" w14:textId="14D5B70D"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"_Toc90544473"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3.55</w:t>
      </w:r>
      <w:ins w:id="747" w:author="lenovo" w:date="2021-12-30T08:44:00Z">
        <w:r w:rsidR="00806AA2">
          <w:rPr>
            <w:rStyle w:val="Hyperlink"/>
            <w:noProof/>
            <w:sz w:val="26"/>
            <w:szCs w:val="26"/>
          </w:rPr>
          <w:t>.</w:t>
        </w:r>
      </w:ins>
      <w:r w:rsidR="00923AC6" w:rsidRPr="00CD5DA4">
        <w:rPr>
          <w:rStyle w:val="Hyperlink"/>
          <w:noProof/>
          <w:sz w:val="26"/>
          <w:szCs w:val="26"/>
          <w:lang w:val="da-DK"/>
        </w:rPr>
        <w:t xml:space="preserve"> Chọn cột dữ liệu để nạp vào kho</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_Toc90544473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61</w:t>
      </w:r>
      <w:r w:rsidR="00923AC6" w:rsidRPr="00CD5DA4">
        <w:rPr>
          <w:noProof/>
          <w:webHidden/>
          <w:sz w:val="26"/>
          <w:szCs w:val="26"/>
        </w:rPr>
        <w:fldChar w:fldCharType="end"/>
      </w:r>
      <w:r>
        <w:rPr>
          <w:noProof/>
          <w:sz w:val="26"/>
          <w:szCs w:val="26"/>
        </w:rPr>
        <w:fldChar w:fldCharType="end"/>
      </w:r>
    </w:p>
    <w:p w14:paraId="5BD391B4" w14:textId="1ABCDB0F"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"_Toc90544474"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3.56</w:t>
      </w:r>
      <w:ins w:id="748" w:author="lenovo" w:date="2021-12-30T08:44:00Z">
        <w:r w:rsidR="00806AA2">
          <w:rPr>
            <w:rStyle w:val="Hyperlink"/>
            <w:noProof/>
            <w:sz w:val="26"/>
            <w:szCs w:val="26"/>
          </w:rPr>
          <w:t>.</w:t>
        </w:r>
      </w:ins>
      <w:r w:rsidR="00923AC6" w:rsidRPr="00CD5DA4">
        <w:rPr>
          <w:rStyle w:val="Hyperlink"/>
          <w:noProof/>
          <w:sz w:val="26"/>
          <w:szCs w:val="26"/>
          <w:lang w:val="da-DK"/>
        </w:rPr>
        <w:t xml:space="preserve"> Chuyển đổi và làm sạch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_Toc90544474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62</w:t>
      </w:r>
      <w:r w:rsidR="00923AC6" w:rsidRPr="00CD5DA4">
        <w:rPr>
          <w:noProof/>
          <w:webHidden/>
          <w:sz w:val="26"/>
          <w:szCs w:val="26"/>
        </w:rPr>
        <w:fldChar w:fldCharType="end"/>
      </w:r>
      <w:r>
        <w:rPr>
          <w:noProof/>
          <w:sz w:val="26"/>
          <w:szCs w:val="26"/>
        </w:rPr>
        <w:fldChar w:fldCharType="end"/>
      </w:r>
    </w:p>
    <w:p w14:paraId="5E899BBA" w14:textId="37FAA746"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"_Toc90544475"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3.57</w:t>
      </w:r>
      <w:ins w:id="749"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Data Conversion với Lookup</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_Toc90544475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62</w:t>
      </w:r>
      <w:r w:rsidR="00923AC6" w:rsidRPr="00CD5DA4">
        <w:rPr>
          <w:noProof/>
          <w:webHidden/>
          <w:sz w:val="26"/>
          <w:szCs w:val="26"/>
        </w:rPr>
        <w:fldChar w:fldCharType="end"/>
      </w:r>
      <w:r>
        <w:rPr>
          <w:noProof/>
          <w:sz w:val="26"/>
          <w:szCs w:val="26"/>
        </w:rPr>
        <w:fldChar w:fldCharType="end"/>
      </w:r>
    </w:p>
    <w:p w14:paraId="602819A4" w14:textId="2BA5B3B5"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"_Toc90544476"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3.58</w:t>
      </w:r>
      <w:ins w:id="750" w:author="lenovo" w:date="2021-12-30T08:44:00Z">
        <w:r w:rsidR="00806AA2">
          <w:rPr>
            <w:rStyle w:val="Hyperlink"/>
            <w:noProof/>
            <w:sz w:val="26"/>
            <w:szCs w:val="26"/>
          </w:rPr>
          <w:t>.</w:t>
        </w:r>
      </w:ins>
      <w:r w:rsidR="00923AC6" w:rsidRPr="00CD5DA4">
        <w:rPr>
          <w:rStyle w:val="Hyperlink"/>
          <w:noProof/>
          <w:sz w:val="26"/>
          <w:szCs w:val="26"/>
          <w:lang w:val="da-DK"/>
        </w:rPr>
        <w:t xml:space="preserve"> Cấu hình Lookup</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_Toc90544476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63</w:t>
      </w:r>
      <w:r w:rsidR="00923AC6" w:rsidRPr="00CD5DA4">
        <w:rPr>
          <w:noProof/>
          <w:webHidden/>
          <w:sz w:val="26"/>
          <w:szCs w:val="26"/>
        </w:rPr>
        <w:fldChar w:fldCharType="end"/>
      </w:r>
      <w:r>
        <w:rPr>
          <w:noProof/>
          <w:sz w:val="26"/>
          <w:szCs w:val="26"/>
        </w:rPr>
        <w:fldChar w:fldCharType="end"/>
      </w:r>
    </w:p>
    <w:p w14:paraId="7D6C9811" w14:textId="1B740E75"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"_Toc90544477"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3.59</w:t>
      </w:r>
      <w:ins w:id="751"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với kho dữ liệu và chọn bảng</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_Toc90544477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63</w:t>
      </w:r>
      <w:r w:rsidR="00923AC6" w:rsidRPr="00CD5DA4">
        <w:rPr>
          <w:noProof/>
          <w:webHidden/>
          <w:sz w:val="26"/>
          <w:szCs w:val="26"/>
        </w:rPr>
        <w:fldChar w:fldCharType="end"/>
      </w:r>
      <w:r>
        <w:rPr>
          <w:noProof/>
          <w:sz w:val="26"/>
          <w:szCs w:val="26"/>
        </w:rPr>
        <w:fldChar w:fldCharType="end"/>
      </w:r>
    </w:p>
    <w:p w14:paraId="4A12CF2B" w14:textId="54D0540D"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"_Toc90544478"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3.60</w:t>
      </w:r>
      <w:ins w:id="752" w:author="lenovo" w:date="2021-12-30T08:44:00Z">
        <w:r w:rsidR="00806AA2">
          <w:rPr>
            <w:rStyle w:val="Hyperlink"/>
            <w:noProof/>
            <w:sz w:val="26"/>
            <w:szCs w:val="26"/>
          </w:rPr>
          <w:t>.</w:t>
        </w:r>
      </w:ins>
      <w:r w:rsidR="00923AC6" w:rsidRPr="00CD5DA4">
        <w:rPr>
          <w:rStyle w:val="Hyperlink"/>
          <w:noProof/>
          <w:sz w:val="26"/>
          <w:szCs w:val="26"/>
          <w:lang w:val="da-DK"/>
        </w:rPr>
        <w:t xml:space="preserve"> Ánh xạ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_Toc90544478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64</w:t>
      </w:r>
      <w:r w:rsidR="00923AC6" w:rsidRPr="00CD5DA4">
        <w:rPr>
          <w:noProof/>
          <w:webHidden/>
          <w:sz w:val="26"/>
          <w:szCs w:val="26"/>
        </w:rPr>
        <w:fldChar w:fldCharType="end"/>
      </w:r>
      <w:r>
        <w:rPr>
          <w:noProof/>
          <w:sz w:val="26"/>
          <w:szCs w:val="26"/>
        </w:rPr>
        <w:fldChar w:fldCharType="end"/>
      </w:r>
    </w:p>
    <w:p w14:paraId="4EA27C5D" w14:textId="3C63A7FD"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"_Toc90544479"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3.61</w:t>
      </w:r>
      <w:ins w:id="753"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Lookup với OLE DB Destination</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_Toc90544479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64</w:t>
      </w:r>
      <w:r w:rsidR="00923AC6" w:rsidRPr="00CD5DA4">
        <w:rPr>
          <w:noProof/>
          <w:webHidden/>
          <w:sz w:val="26"/>
          <w:szCs w:val="26"/>
        </w:rPr>
        <w:fldChar w:fldCharType="end"/>
      </w:r>
      <w:r>
        <w:rPr>
          <w:noProof/>
          <w:sz w:val="26"/>
          <w:szCs w:val="26"/>
        </w:rPr>
        <w:fldChar w:fldCharType="end"/>
      </w:r>
    </w:p>
    <w:p w14:paraId="4A89CA29" w14:textId="4CC1A8EF"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"_Toc90544480"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w:t>
      </w:r>
      <w:r w:rsidR="00923AC6" w:rsidRPr="00CD5DA4">
        <w:rPr>
          <w:rStyle w:val="Hyperlink"/>
          <w:noProof/>
          <w:sz w:val="26"/>
          <w:szCs w:val="26"/>
        </w:rPr>
        <w:t>6</w:t>
      </w:r>
      <w:r w:rsidR="002F7421" w:rsidRPr="00CD5DA4">
        <w:rPr>
          <w:rStyle w:val="Hyperlink"/>
          <w:noProof/>
          <w:sz w:val="26"/>
          <w:szCs w:val="26"/>
        </w:rPr>
        <w:t>2</w:t>
      </w:r>
      <w:ins w:id="754"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với kho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_Toc90544480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65</w:t>
      </w:r>
      <w:r w:rsidR="00923AC6" w:rsidRPr="00CD5DA4">
        <w:rPr>
          <w:noProof/>
          <w:webHidden/>
          <w:sz w:val="26"/>
          <w:szCs w:val="26"/>
        </w:rPr>
        <w:fldChar w:fldCharType="end"/>
      </w:r>
      <w:r>
        <w:rPr>
          <w:noProof/>
          <w:sz w:val="26"/>
          <w:szCs w:val="26"/>
        </w:rPr>
        <w:fldChar w:fldCharType="end"/>
      </w:r>
    </w:p>
    <w:p w14:paraId="231D6096" w14:textId="2007B387"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"_Toc90544481"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3.63</w:t>
      </w:r>
      <w:ins w:id="755" w:author="lenovo" w:date="2021-12-30T08:44:00Z">
        <w:r w:rsidR="00806AA2">
          <w:rPr>
            <w:rStyle w:val="Hyperlink"/>
            <w:noProof/>
            <w:sz w:val="26"/>
            <w:szCs w:val="26"/>
          </w:rPr>
          <w:t>.</w:t>
        </w:r>
      </w:ins>
      <w:r w:rsidR="00923AC6" w:rsidRPr="00CD5DA4">
        <w:rPr>
          <w:rStyle w:val="Hyperlink"/>
          <w:noProof/>
          <w:sz w:val="26"/>
          <w:szCs w:val="26"/>
          <w:lang w:val="da-DK"/>
        </w:rPr>
        <w:t xml:space="preserve"> Ánh xạ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_Toc90544481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65</w:t>
      </w:r>
      <w:r w:rsidR="00923AC6" w:rsidRPr="00CD5DA4">
        <w:rPr>
          <w:noProof/>
          <w:webHidden/>
          <w:sz w:val="26"/>
          <w:szCs w:val="26"/>
        </w:rPr>
        <w:fldChar w:fldCharType="end"/>
      </w:r>
      <w:r>
        <w:rPr>
          <w:noProof/>
          <w:sz w:val="26"/>
          <w:szCs w:val="26"/>
        </w:rPr>
        <w:fldChar w:fldCharType="end"/>
      </w:r>
    </w:p>
    <w:p w14:paraId="390F1E3A" w14:textId="05A29590"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"_Toc90544482"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3.64</w:t>
      </w:r>
      <w:ins w:id="756"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dữ liệu hoàn tất</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_Toc90544482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66</w:t>
      </w:r>
      <w:r w:rsidR="00923AC6" w:rsidRPr="00CD5DA4">
        <w:rPr>
          <w:noProof/>
          <w:webHidden/>
          <w:sz w:val="26"/>
          <w:szCs w:val="26"/>
        </w:rPr>
        <w:fldChar w:fldCharType="end"/>
      </w:r>
      <w:r>
        <w:rPr>
          <w:noProof/>
          <w:sz w:val="26"/>
          <w:szCs w:val="26"/>
        </w:rPr>
        <w:fldChar w:fldCharType="end"/>
      </w:r>
    </w:p>
    <w:p w14:paraId="140778B4" w14:textId="7FDC50F8"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"_Toc90544483"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3.65</w:t>
      </w:r>
      <w:ins w:id="757"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w:t>
      </w:r>
      <w:ins w:id="758" w:author="lenovo" w:date="2021-12-30T08:50:00Z">
        <w:r w:rsidR="00ED3EA1">
          <w:rPr>
            <w:rStyle w:val="Hyperlink"/>
            <w:noProof/>
            <w:sz w:val="26"/>
            <w:szCs w:val="26"/>
            <w:lang w:val="da-DK"/>
          </w:rPr>
          <w:t>Database Souce</w:t>
        </w:r>
      </w:ins>
      <w:del w:id="759" w:author="lenovo" w:date="2021-12-30T08:50:00Z">
        <w:r w:rsidR="00923AC6" w:rsidRPr="00CD5DA4" w:rsidDel="00ED3EA1">
          <w:rPr>
            <w:rStyle w:val="Hyperlink"/>
            <w:noProof/>
            <w:sz w:val="26"/>
            <w:szCs w:val="26"/>
            <w:lang w:val="da-DK"/>
          </w:rPr>
          <w:delText>dữ liệu hoàn tất</w:delText>
        </w:r>
      </w:del>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_Toc90544483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66</w:t>
      </w:r>
      <w:r w:rsidR="00923AC6" w:rsidRPr="00CD5DA4">
        <w:rPr>
          <w:noProof/>
          <w:webHidden/>
          <w:sz w:val="26"/>
          <w:szCs w:val="26"/>
        </w:rPr>
        <w:fldChar w:fldCharType="end"/>
      </w:r>
      <w:r>
        <w:rPr>
          <w:noProof/>
          <w:sz w:val="26"/>
          <w:szCs w:val="26"/>
        </w:rPr>
        <w:fldChar w:fldCharType="end"/>
      </w:r>
    </w:p>
    <w:p w14:paraId="7DAE5EDD" w14:textId="651A97DE" w:rsidR="00923AC6" w:rsidRPr="00CD5DA4" w:rsidRDefault="00B45B0D" w:rsidP="00041EEA">
      <w:pPr>
        <w:pStyle w:val="TableofFigures"/>
        <w:tabs>
          <w:tab w:val="right" w:leader="dot" w:pos="9196"/>
        </w:tabs>
        <w:spacing w:line="276" w:lineRule="auto"/>
        <w:rPr>
          <w:rFonts w:eastAsiaTheme="minorEastAsia"/>
          <w:noProof/>
          <w:sz w:val="26"/>
          <w:szCs w:val="26"/>
        </w:rPr>
      </w:pPr>
      <w:r>
        <w:lastRenderedPageBreak/>
        <w:fldChar w:fldCharType="begin"/>
      </w:r>
      <w:r>
        <w:instrText xml:space="preserve"> HYPERLINK \l "_Toc90544484" </w:instrText>
      </w:r>
      <w:r>
        <w:fldChar w:fldCharType="separate"/>
      </w:r>
      <w:r w:rsidR="00923AC6" w:rsidRPr="00CD5DA4">
        <w:rPr>
          <w:rStyle w:val="Hyperlink"/>
          <w:noProof/>
          <w:sz w:val="26"/>
          <w:szCs w:val="26"/>
        </w:rPr>
        <w:t xml:space="preserve">Hình </w:t>
      </w:r>
      <w:r w:rsidR="002F7421" w:rsidRPr="00CD5DA4">
        <w:rPr>
          <w:rStyle w:val="Hyperlink"/>
          <w:noProof/>
          <w:sz w:val="26"/>
          <w:szCs w:val="26"/>
        </w:rPr>
        <w:t>3.</w:t>
      </w:r>
      <w:r w:rsidR="00264742" w:rsidRPr="00CD5DA4">
        <w:rPr>
          <w:rStyle w:val="Hyperlink"/>
          <w:noProof/>
          <w:sz w:val="26"/>
          <w:szCs w:val="26"/>
        </w:rPr>
        <w:t>66</w:t>
      </w:r>
      <w:ins w:id="760"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Database Source với Data Conversion</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_Toc90544484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67</w:t>
      </w:r>
      <w:r w:rsidR="00923AC6" w:rsidRPr="00CD5DA4">
        <w:rPr>
          <w:noProof/>
          <w:webHidden/>
          <w:sz w:val="26"/>
          <w:szCs w:val="26"/>
        </w:rPr>
        <w:fldChar w:fldCharType="end"/>
      </w:r>
      <w:r>
        <w:rPr>
          <w:noProof/>
          <w:sz w:val="26"/>
          <w:szCs w:val="26"/>
        </w:rPr>
        <w:fldChar w:fldCharType="end"/>
      </w:r>
    </w:p>
    <w:p w14:paraId="257A3D72" w14:textId="115B3EEC"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"_Toc90544485" </w:instrText>
      </w:r>
      <w:r>
        <w:fldChar w:fldCharType="separate"/>
      </w:r>
      <w:r w:rsidR="00923AC6" w:rsidRPr="00CD5DA4">
        <w:rPr>
          <w:rStyle w:val="Hyperlink"/>
          <w:noProof/>
          <w:sz w:val="26"/>
          <w:szCs w:val="26"/>
        </w:rPr>
        <w:t xml:space="preserve">Hình </w:t>
      </w:r>
      <w:r w:rsidR="00264742" w:rsidRPr="00CD5DA4">
        <w:rPr>
          <w:rStyle w:val="Hyperlink"/>
          <w:noProof/>
          <w:sz w:val="26"/>
          <w:szCs w:val="26"/>
        </w:rPr>
        <w:t>3.67</w:t>
      </w:r>
      <w:ins w:id="761" w:author="lenovo" w:date="2021-12-30T08:44:00Z">
        <w:r w:rsidR="00806AA2">
          <w:rPr>
            <w:rStyle w:val="Hyperlink"/>
            <w:noProof/>
            <w:sz w:val="26"/>
            <w:szCs w:val="26"/>
          </w:rPr>
          <w:t>.</w:t>
        </w:r>
      </w:ins>
      <w:r w:rsidR="00264742" w:rsidRPr="00CD5DA4">
        <w:rPr>
          <w:rStyle w:val="Hyperlink"/>
          <w:noProof/>
          <w:sz w:val="26"/>
          <w:szCs w:val="26"/>
          <w:lang w:val="da-DK"/>
        </w:rPr>
        <w:t xml:space="preserve"> </w:t>
      </w:r>
      <w:r w:rsidR="00923AC6" w:rsidRPr="00CD5DA4">
        <w:rPr>
          <w:rStyle w:val="Hyperlink"/>
          <w:noProof/>
          <w:sz w:val="26"/>
          <w:szCs w:val="26"/>
          <w:lang w:val="da-DK"/>
        </w:rPr>
        <w:t>Chọn dữ liệu để nạp vào kho</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_Toc90544485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67</w:t>
      </w:r>
      <w:r w:rsidR="00923AC6" w:rsidRPr="00CD5DA4">
        <w:rPr>
          <w:noProof/>
          <w:webHidden/>
          <w:sz w:val="26"/>
          <w:szCs w:val="26"/>
        </w:rPr>
        <w:fldChar w:fldCharType="end"/>
      </w:r>
      <w:r>
        <w:rPr>
          <w:noProof/>
          <w:sz w:val="26"/>
          <w:szCs w:val="26"/>
        </w:rPr>
        <w:fldChar w:fldCharType="end"/>
      </w:r>
    </w:p>
    <w:p w14:paraId="5D940D50" w14:textId="2D915A04"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"_Toc90544486" </w:instrText>
      </w:r>
      <w:r>
        <w:fldChar w:fldCharType="separate"/>
      </w:r>
      <w:r w:rsidR="00923AC6" w:rsidRPr="00CD5DA4">
        <w:rPr>
          <w:rStyle w:val="Hyperlink"/>
          <w:noProof/>
          <w:sz w:val="26"/>
          <w:szCs w:val="26"/>
        </w:rPr>
        <w:t xml:space="preserve">Hình </w:t>
      </w:r>
      <w:r w:rsidR="00264742" w:rsidRPr="00CD5DA4">
        <w:rPr>
          <w:rStyle w:val="Hyperlink"/>
          <w:noProof/>
          <w:sz w:val="26"/>
          <w:szCs w:val="26"/>
        </w:rPr>
        <w:t>3.68</w:t>
      </w:r>
      <w:ins w:id="762" w:author="lenovo" w:date="2021-12-30T08:44:00Z">
        <w:r w:rsidR="00806AA2">
          <w:rPr>
            <w:rStyle w:val="Hyperlink"/>
            <w:noProof/>
            <w:sz w:val="26"/>
            <w:szCs w:val="26"/>
          </w:rPr>
          <w:t>.</w:t>
        </w:r>
      </w:ins>
      <w:r w:rsidR="00923AC6" w:rsidRPr="00CD5DA4">
        <w:rPr>
          <w:rStyle w:val="Hyperlink"/>
          <w:noProof/>
          <w:sz w:val="26"/>
          <w:szCs w:val="26"/>
          <w:lang w:val="da-DK"/>
        </w:rPr>
        <w:t xml:space="preserve"> Chuyển đổi và làm sạch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_Toc90544486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68</w:t>
      </w:r>
      <w:r w:rsidR="00923AC6" w:rsidRPr="00CD5DA4">
        <w:rPr>
          <w:noProof/>
          <w:webHidden/>
          <w:sz w:val="26"/>
          <w:szCs w:val="26"/>
        </w:rPr>
        <w:fldChar w:fldCharType="end"/>
      </w:r>
      <w:r>
        <w:rPr>
          <w:noProof/>
          <w:sz w:val="26"/>
          <w:szCs w:val="26"/>
        </w:rPr>
        <w:fldChar w:fldCharType="end"/>
      </w:r>
    </w:p>
    <w:p w14:paraId="13CF9A2B" w14:textId="3C3B9753"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"_Toc90544487" </w:instrText>
      </w:r>
      <w:r>
        <w:fldChar w:fldCharType="separate"/>
      </w:r>
      <w:r w:rsidR="00923AC6" w:rsidRPr="00CD5DA4">
        <w:rPr>
          <w:rStyle w:val="Hyperlink"/>
          <w:noProof/>
          <w:sz w:val="26"/>
          <w:szCs w:val="26"/>
        </w:rPr>
        <w:t xml:space="preserve">Hình </w:t>
      </w:r>
      <w:r w:rsidR="00264742" w:rsidRPr="00CD5DA4">
        <w:rPr>
          <w:rStyle w:val="Hyperlink"/>
          <w:noProof/>
          <w:sz w:val="26"/>
          <w:szCs w:val="26"/>
        </w:rPr>
        <w:t>3.69</w:t>
      </w:r>
      <w:ins w:id="763"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Data Conversion với Lookup</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_Toc90544487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68</w:t>
      </w:r>
      <w:r w:rsidR="00923AC6" w:rsidRPr="00CD5DA4">
        <w:rPr>
          <w:noProof/>
          <w:webHidden/>
          <w:sz w:val="26"/>
          <w:szCs w:val="26"/>
        </w:rPr>
        <w:fldChar w:fldCharType="end"/>
      </w:r>
      <w:r>
        <w:rPr>
          <w:noProof/>
          <w:sz w:val="26"/>
          <w:szCs w:val="26"/>
        </w:rPr>
        <w:fldChar w:fldCharType="end"/>
      </w:r>
    </w:p>
    <w:p w14:paraId="1E5A30E0" w14:textId="765B9163"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"_Toc90544488" </w:instrText>
      </w:r>
      <w:r>
        <w:fldChar w:fldCharType="separate"/>
      </w:r>
      <w:r w:rsidR="00923AC6" w:rsidRPr="00CD5DA4">
        <w:rPr>
          <w:rStyle w:val="Hyperlink"/>
          <w:noProof/>
          <w:sz w:val="26"/>
          <w:szCs w:val="26"/>
        </w:rPr>
        <w:t xml:space="preserve">Hình </w:t>
      </w:r>
      <w:r w:rsidR="00264742" w:rsidRPr="00CD5DA4">
        <w:rPr>
          <w:rStyle w:val="Hyperlink"/>
          <w:noProof/>
          <w:sz w:val="26"/>
          <w:szCs w:val="26"/>
        </w:rPr>
        <w:t>3.70</w:t>
      </w:r>
      <w:ins w:id="764" w:author="lenovo" w:date="2021-12-30T08:44:00Z">
        <w:r w:rsidR="00806AA2">
          <w:rPr>
            <w:rStyle w:val="Hyperlink"/>
            <w:noProof/>
            <w:sz w:val="26"/>
            <w:szCs w:val="26"/>
          </w:rPr>
          <w:t>.</w:t>
        </w:r>
      </w:ins>
      <w:r w:rsidR="00923AC6" w:rsidRPr="00CD5DA4">
        <w:rPr>
          <w:rStyle w:val="Hyperlink"/>
          <w:noProof/>
          <w:sz w:val="26"/>
          <w:szCs w:val="26"/>
          <w:lang w:val="da-DK"/>
        </w:rPr>
        <w:t xml:space="preserve"> Cấu hình Lookup</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_Toc90544488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69</w:t>
      </w:r>
      <w:r w:rsidR="00923AC6" w:rsidRPr="00CD5DA4">
        <w:rPr>
          <w:noProof/>
          <w:webHidden/>
          <w:sz w:val="26"/>
          <w:szCs w:val="26"/>
        </w:rPr>
        <w:fldChar w:fldCharType="end"/>
      </w:r>
      <w:r>
        <w:rPr>
          <w:noProof/>
          <w:sz w:val="26"/>
          <w:szCs w:val="26"/>
        </w:rPr>
        <w:fldChar w:fldCharType="end"/>
      </w:r>
    </w:p>
    <w:p w14:paraId="0511BF45" w14:textId="04D7EFEC"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"_Toc90544489" </w:instrText>
      </w:r>
      <w:r>
        <w:fldChar w:fldCharType="separate"/>
      </w:r>
      <w:r w:rsidR="00923AC6" w:rsidRPr="00CD5DA4">
        <w:rPr>
          <w:rStyle w:val="Hyperlink"/>
          <w:noProof/>
          <w:sz w:val="26"/>
          <w:szCs w:val="26"/>
        </w:rPr>
        <w:t xml:space="preserve">Hình </w:t>
      </w:r>
      <w:r w:rsidR="00264742" w:rsidRPr="00CD5DA4">
        <w:rPr>
          <w:rStyle w:val="Hyperlink"/>
          <w:noProof/>
          <w:sz w:val="26"/>
          <w:szCs w:val="26"/>
        </w:rPr>
        <w:t>3.71</w:t>
      </w:r>
      <w:ins w:id="765"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với kho dữ liệu và chọn bảng</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_Toc90544489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69</w:t>
      </w:r>
      <w:r w:rsidR="00923AC6" w:rsidRPr="00CD5DA4">
        <w:rPr>
          <w:noProof/>
          <w:webHidden/>
          <w:sz w:val="26"/>
          <w:szCs w:val="26"/>
        </w:rPr>
        <w:fldChar w:fldCharType="end"/>
      </w:r>
      <w:r>
        <w:rPr>
          <w:noProof/>
          <w:sz w:val="26"/>
          <w:szCs w:val="26"/>
        </w:rPr>
        <w:fldChar w:fldCharType="end"/>
      </w:r>
    </w:p>
    <w:p w14:paraId="14E36EE5" w14:textId="31A65A06"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"_Toc90544490" </w:instrText>
      </w:r>
      <w:r>
        <w:fldChar w:fldCharType="separate"/>
      </w:r>
      <w:r w:rsidR="00923AC6" w:rsidRPr="00CD5DA4">
        <w:rPr>
          <w:rStyle w:val="Hyperlink"/>
          <w:noProof/>
          <w:sz w:val="26"/>
          <w:szCs w:val="26"/>
        </w:rPr>
        <w:t xml:space="preserve">Hình </w:t>
      </w:r>
      <w:r w:rsidR="00264742" w:rsidRPr="00CD5DA4">
        <w:rPr>
          <w:rStyle w:val="Hyperlink"/>
          <w:noProof/>
          <w:sz w:val="26"/>
          <w:szCs w:val="26"/>
        </w:rPr>
        <w:t>3.72</w:t>
      </w:r>
      <w:ins w:id="766" w:author="lenovo" w:date="2021-12-30T08:44:00Z">
        <w:r w:rsidR="00806AA2">
          <w:rPr>
            <w:rStyle w:val="Hyperlink"/>
            <w:noProof/>
            <w:sz w:val="26"/>
            <w:szCs w:val="26"/>
          </w:rPr>
          <w:t>.</w:t>
        </w:r>
      </w:ins>
      <w:r w:rsidR="00923AC6" w:rsidRPr="00CD5DA4">
        <w:rPr>
          <w:rStyle w:val="Hyperlink"/>
          <w:noProof/>
          <w:sz w:val="26"/>
          <w:szCs w:val="26"/>
          <w:lang w:val="da-DK"/>
        </w:rPr>
        <w:t xml:space="preserve"> Ánh xạ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_Toc90544490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70</w:t>
      </w:r>
      <w:r w:rsidR="00923AC6" w:rsidRPr="00CD5DA4">
        <w:rPr>
          <w:noProof/>
          <w:webHidden/>
          <w:sz w:val="26"/>
          <w:szCs w:val="26"/>
        </w:rPr>
        <w:fldChar w:fldCharType="end"/>
      </w:r>
      <w:r>
        <w:rPr>
          <w:noProof/>
          <w:sz w:val="26"/>
          <w:szCs w:val="26"/>
        </w:rPr>
        <w:fldChar w:fldCharType="end"/>
      </w:r>
    </w:p>
    <w:p w14:paraId="7421FCD6" w14:textId="2EB7BA51"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"_Toc90544491" </w:instrText>
      </w:r>
      <w:r>
        <w:fldChar w:fldCharType="separate"/>
      </w:r>
      <w:r w:rsidR="00923AC6" w:rsidRPr="00CD5DA4">
        <w:rPr>
          <w:rStyle w:val="Hyperlink"/>
          <w:noProof/>
          <w:sz w:val="26"/>
          <w:szCs w:val="26"/>
        </w:rPr>
        <w:t xml:space="preserve">Hình </w:t>
      </w:r>
      <w:r w:rsidR="00264742" w:rsidRPr="00CD5DA4">
        <w:rPr>
          <w:rStyle w:val="Hyperlink"/>
          <w:noProof/>
          <w:sz w:val="26"/>
          <w:szCs w:val="26"/>
        </w:rPr>
        <w:t>3.73</w:t>
      </w:r>
      <w:ins w:id="767"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Lookup với OLE DB Destination</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_Toc90544491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70</w:t>
      </w:r>
      <w:r w:rsidR="00923AC6" w:rsidRPr="00CD5DA4">
        <w:rPr>
          <w:noProof/>
          <w:webHidden/>
          <w:sz w:val="26"/>
          <w:szCs w:val="26"/>
        </w:rPr>
        <w:fldChar w:fldCharType="end"/>
      </w:r>
      <w:r>
        <w:rPr>
          <w:noProof/>
          <w:sz w:val="26"/>
          <w:szCs w:val="26"/>
        </w:rPr>
        <w:fldChar w:fldCharType="end"/>
      </w:r>
    </w:p>
    <w:p w14:paraId="56EDA00B" w14:textId="0CF787F8"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"_Toc90544492" </w:instrText>
      </w:r>
      <w:r>
        <w:fldChar w:fldCharType="separate"/>
      </w:r>
      <w:r w:rsidR="00923AC6" w:rsidRPr="00CD5DA4">
        <w:rPr>
          <w:rStyle w:val="Hyperlink"/>
          <w:noProof/>
          <w:sz w:val="26"/>
          <w:szCs w:val="26"/>
        </w:rPr>
        <w:t xml:space="preserve">Hình </w:t>
      </w:r>
      <w:r w:rsidR="00264742" w:rsidRPr="00CD5DA4">
        <w:rPr>
          <w:rStyle w:val="Hyperlink"/>
          <w:noProof/>
          <w:sz w:val="26"/>
          <w:szCs w:val="26"/>
        </w:rPr>
        <w:t>3.74</w:t>
      </w:r>
      <w:ins w:id="768"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với kho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_Toc90544492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71</w:t>
      </w:r>
      <w:r w:rsidR="00923AC6" w:rsidRPr="00CD5DA4">
        <w:rPr>
          <w:noProof/>
          <w:webHidden/>
          <w:sz w:val="26"/>
          <w:szCs w:val="26"/>
        </w:rPr>
        <w:fldChar w:fldCharType="end"/>
      </w:r>
      <w:r>
        <w:rPr>
          <w:noProof/>
          <w:sz w:val="26"/>
          <w:szCs w:val="26"/>
        </w:rPr>
        <w:fldChar w:fldCharType="end"/>
      </w:r>
    </w:p>
    <w:p w14:paraId="75219B09" w14:textId="0172BAB1"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"_Toc90544493" </w:instrText>
      </w:r>
      <w:r>
        <w:fldChar w:fldCharType="separate"/>
      </w:r>
      <w:r w:rsidR="00923AC6" w:rsidRPr="00CD5DA4">
        <w:rPr>
          <w:rStyle w:val="Hyperlink"/>
          <w:noProof/>
          <w:sz w:val="26"/>
          <w:szCs w:val="26"/>
        </w:rPr>
        <w:t xml:space="preserve">Hình </w:t>
      </w:r>
      <w:r w:rsidR="00264742" w:rsidRPr="00CD5DA4">
        <w:rPr>
          <w:rStyle w:val="Hyperlink"/>
          <w:noProof/>
          <w:sz w:val="26"/>
          <w:szCs w:val="26"/>
        </w:rPr>
        <w:t>3.75</w:t>
      </w:r>
      <w:ins w:id="769" w:author="lenovo" w:date="2021-12-30T08:44:00Z">
        <w:r w:rsidR="00806AA2">
          <w:rPr>
            <w:rStyle w:val="Hyperlink"/>
            <w:noProof/>
            <w:sz w:val="26"/>
            <w:szCs w:val="26"/>
          </w:rPr>
          <w:t>.</w:t>
        </w:r>
      </w:ins>
      <w:r w:rsidR="00923AC6" w:rsidRPr="00CD5DA4">
        <w:rPr>
          <w:rStyle w:val="Hyperlink"/>
          <w:noProof/>
          <w:sz w:val="26"/>
          <w:szCs w:val="26"/>
          <w:lang w:val="da-DK"/>
        </w:rPr>
        <w:t xml:space="preserve"> Ánh xạ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_Toc90544493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71</w:t>
      </w:r>
      <w:r w:rsidR="00923AC6" w:rsidRPr="00CD5DA4">
        <w:rPr>
          <w:noProof/>
          <w:webHidden/>
          <w:sz w:val="26"/>
          <w:szCs w:val="26"/>
        </w:rPr>
        <w:fldChar w:fldCharType="end"/>
      </w:r>
      <w:r>
        <w:rPr>
          <w:noProof/>
          <w:sz w:val="26"/>
          <w:szCs w:val="26"/>
        </w:rPr>
        <w:fldChar w:fldCharType="end"/>
      </w:r>
    </w:p>
    <w:p w14:paraId="2545AEB1" w14:textId="790172AF"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"_Toc90544494" </w:instrText>
      </w:r>
      <w:r>
        <w:fldChar w:fldCharType="separate"/>
      </w:r>
      <w:r w:rsidR="00923AC6" w:rsidRPr="00CD5DA4">
        <w:rPr>
          <w:rStyle w:val="Hyperlink"/>
          <w:noProof/>
          <w:sz w:val="26"/>
          <w:szCs w:val="26"/>
        </w:rPr>
        <w:t xml:space="preserve">Hình </w:t>
      </w:r>
      <w:r w:rsidR="00264742" w:rsidRPr="00CD5DA4">
        <w:rPr>
          <w:rStyle w:val="Hyperlink"/>
          <w:noProof/>
          <w:sz w:val="26"/>
          <w:szCs w:val="26"/>
        </w:rPr>
        <w:t>3.76</w:t>
      </w:r>
      <w:ins w:id="770"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dữ liệu hoàn tất</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_Toc90544494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72</w:t>
      </w:r>
      <w:r w:rsidR="00923AC6" w:rsidRPr="00CD5DA4">
        <w:rPr>
          <w:noProof/>
          <w:webHidden/>
          <w:sz w:val="26"/>
          <w:szCs w:val="26"/>
        </w:rPr>
        <w:fldChar w:fldCharType="end"/>
      </w:r>
      <w:r>
        <w:rPr>
          <w:noProof/>
          <w:sz w:val="26"/>
          <w:szCs w:val="26"/>
        </w:rPr>
        <w:fldChar w:fldCharType="end"/>
      </w:r>
    </w:p>
    <w:p w14:paraId="7D4B910B" w14:textId="258FDCFF"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"_Toc90544495" </w:instrText>
      </w:r>
      <w:r>
        <w:fldChar w:fldCharType="separate"/>
      </w:r>
      <w:r w:rsidR="00923AC6" w:rsidRPr="00CD5DA4">
        <w:rPr>
          <w:rStyle w:val="Hyperlink"/>
          <w:noProof/>
          <w:sz w:val="26"/>
          <w:szCs w:val="26"/>
        </w:rPr>
        <w:t xml:space="preserve">Hình </w:t>
      </w:r>
      <w:r w:rsidR="00264742" w:rsidRPr="00CD5DA4">
        <w:rPr>
          <w:rStyle w:val="Hyperlink"/>
          <w:noProof/>
          <w:sz w:val="26"/>
          <w:szCs w:val="26"/>
        </w:rPr>
        <w:t>3.77</w:t>
      </w:r>
      <w:ins w:id="771"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database source</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_Toc90544495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72</w:t>
      </w:r>
      <w:r w:rsidR="00923AC6" w:rsidRPr="00CD5DA4">
        <w:rPr>
          <w:noProof/>
          <w:webHidden/>
          <w:sz w:val="26"/>
          <w:szCs w:val="26"/>
        </w:rPr>
        <w:fldChar w:fldCharType="end"/>
      </w:r>
      <w:r>
        <w:rPr>
          <w:noProof/>
          <w:sz w:val="26"/>
          <w:szCs w:val="26"/>
        </w:rPr>
        <w:fldChar w:fldCharType="end"/>
      </w:r>
    </w:p>
    <w:p w14:paraId="57083D8B" w14:textId="3E460FFB"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"_Toc90544496" </w:instrText>
      </w:r>
      <w:r>
        <w:fldChar w:fldCharType="separate"/>
      </w:r>
      <w:r w:rsidR="00923AC6" w:rsidRPr="00CD5DA4">
        <w:rPr>
          <w:rStyle w:val="Hyperlink"/>
          <w:noProof/>
          <w:sz w:val="26"/>
          <w:szCs w:val="26"/>
        </w:rPr>
        <w:t xml:space="preserve">Hình </w:t>
      </w:r>
      <w:r w:rsidR="00264742" w:rsidRPr="00CD5DA4">
        <w:rPr>
          <w:rStyle w:val="Hyperlink"/>
          <w:noProof/>
          <w:sz w:val="26"/>
          <w:szCs w:val="26"/>
        </w:rPr>
        <w:t>3.78</w:t>
      </w:r>
      <w:ins w:id="772" w:author="lenovo" w:date="2021-12-30T08:44:00Z">
        <w:r w:rsidR="00806AA2">
          <w:rPr>
            <w:rStyle w:val="Hyperlink"/>
            <w:noProof/>
            <w:sz w:val="26"/>
            <w:szCs w:val="26"/>
          </w:rPr>
          <w:t>.</w:t>
        </w:r>
      </w:ins>
      <w:r w:rsidR="00923AC6" w:rsidRPr="00CD5DA4">
        <w:rPr>
          <w:rStyle w:val="Hyperlink"/>
          <w:noProof/>
          <w:sz w:val="26"/>
          <w:szCs w:val="26"/>
          <w:lang w:val="da-DK"/>
        </w:rPr>
        <w:t xml:space="preserve"> Kết nối Database Source với Data Conversion</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_Toc90544496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73</w:t>
      </w:r>
      <w:r w:rsidR="00923AC6" w:rsidRPr="00CD5DA4">
        <w:rPr>
          <w:noProof/>
          <w:webHidden/>
          <w:sz w:val="26"/>
          <w:szCs w:val="26"/>
        </w:rPr>
        <w:fldChar w:fldCharType="end"/>
      </w:r>
      <w:r>
        <w:rPr>
          <w:noProof/>
          <w:sz w:val="26"/>
          <w:szCs w:val="26"/>
        </w:rPr>
        <w:fldChar w:fldCharType="end"/>
      </w:r>
    </w:p>
    <w:p w14:paraId="722DE2B9" w14:textId="19BF812C"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"_Toc90544497" </w:instrText>
      </w:r>
      <w:r>
        <w:fldChar w:fldCharType="separate"/>
      </w:r>
      <w:r w:rsidR="00923AC6" w:rsidRPr="00CD5DA4">
        <w:rPr>
          <w:rStyle w:val="Hyperlink"/>
          <w:noProof/>
          <w:sz w:val="26"/>
          <w:szCs w:val="26"/>
        </w:rPr>
        <w:t xml:space="preserve">Hình </w:t>
      </w:r>
      <w:r w:rsidR="00264742" w:rsidRPr="00CD5DA4">
        <w:rPr>
          <w:rStyle w:val="Hyperlink"/>
          <w:noProof/>
          <w:sz w:val="26"/>
          <w:szCs w:val="26"/>
        </w:rPr>
        <w:t>3.79</w:t>
      </w:r>
      <w:ins w:id="773" w:author="lenovo" w:date="2021-12-30T08:44:00Z">
        <w:r w:rsidR="00806AA2">
          <w:rPr>
            <w:rStyle w:val="Hyperlink"/>
            <w:noProof/>
            <w:sz w:val="26"/>
            <w:szCs w:val="26"/>
          </w:rPr>
          <w:t>.</w:t>
        </w:r>
      </w:ins>
      <w:r w:rsidR="00923AC6" w:rsidRPr="00CD5DA4">
        <w:rPr>
          <w:rStyle w:val="Hyperlink"/>
          <w:noProof/>
          <w:sz w:val="26"/>
          <w:szCs w:val="26"/>
          <w:lang w:val="da-DK"/>
        </w:rPr>
        <w:t xml:space="preserve"> Chọn dữ liệu để nạp vào kho</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_Toc90544497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73</w:t>
      </w:r>
      <w:r w:rsidR="00923AC6" w:rsidRPr="00CD5DA4">
        <w:rPr>
          <w:noProof/>
          <w:webHidden/>
          <w:sz w:val="26"/>
          <w:szCs w:val="26"/>
        </w:rPr>
        <w:fldChar w:fldCharType="end"/>
      </w:r>
      <w:r>
        <w:rPr>
          <w:noProof/>
          <w:sz w:val="26"/>
          <w:szCs w:val="26"/>
        </w:rPr>
        <w:fldChar w:fldCharType="end"/>
      </w:r>
    </w:p>
    <w:p w14:paraId="655FBC41" w14:textId="18A83AAC"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"_Toc90544498" </w:instrText>
      </w:r>
      <w:r>
        <w:fldChar w:fldCharType="separate"/>
      </w:r>
      <w:r w:rsidR="00923AC6" w:rsidRPr="00CD5DA4">
        <w:rPr>
          <w:rStyle w:val="Hyperlink"/>
          <w:noProof/>
          <w:sz w:val="26"/>
          <w:szCs w:val="26"/>
        </w:rPr>
        <w:t xml:space="preserve">Hình </w:t>
      </w:r>
      <w:r w:rsidR="00264742" w:rsidRPr="00CD5DA4">
        <w:rPr>
          <w:rStyle w:val="Hyperlink"/>
          <w:noProof/>
          <w:sz w:val="26"/>
          <w:szCs w:val="26"/>
        </w:rPr>
        <w:t>3.80</w:t>
      </w:r>
      <w:ins w:id="774" w:author="lenovo" w:date="2021-12-30T08:45:00Z">
        <w:r w:rsidR="00806AA2">
          <w:rPr>
            <w:rStyle w:val="Hyperlink"/>
            <w:noProof/>
            <w:sz w:val="26"/>
            <w:szCs w:val="26"/>
          </w:rPr>
          <w:t>.</w:t>
        </w:r>
      </w:ins>
      <w:r w:rsidR="00923AC6" w:rsidRPr="00CD5DA4">
        <w:rPr>
          <w:rStyle w:val="Hyperlink"/>
          <w:noProof/>
          <w:sz w:val="26"/>
          <w:szCs w:val="26"/>
          <w:lang w:val="da-DK"/>
        </w:rPr>
        <w:t xml:space="preserve"> Chuyển đổi và làm sạch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_Toc90544498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74</w:t>
      </w:r>
      <w:r w:rsidR="00923AC6" w:rsidRPr="00CD5DA4">
        <w:rPr>
          <w:noProof/>
          <w:webHidden/>
          <w:sz w:val="26"/>
          <w:szCs w:val="26"/>
        </w:rPr>
        <w:fldChar w:fldCharType="end"/>
      </w:r>
      <w:r>
        <w:rPr>
          <w:noProof/>
          <w:sz w:val="26"/>
          <w:szCs w:val="26"/>
        </w:rPr>
        <w:fldChar w:fldCharType="end"/>
      </w:r>
    </w:p>
    <w:p w14:paraId="24C5FCEE" w14:textId="154EEE36"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"_Toc90544499" </w:instrText>
      </w:r>
      <w:r>
        <w:fldChar w:fldCharType="separate"/>
      </w:r>
      <w:r w:rsidR="00923AC6" w:rsidRPr="00CD5DA4">
        <w:rPr>
          <w:rStyle w:val="Hyperlink"/>
          <w:noProof/>
          <w:sz w:val="26"/>
          <w:szCs w:val="26"/>
        </w:rPr>
        <w:t xml:space="preserve">Hình </w:t>
      </w:r>
      <w:r w:rsidR="00264742" w:rsidRPr="00CD5DA4">
        <w:rPr>
          <w:rStyle w:val="Hyperlink"/>
          <w:noProof/>
          <w:sz w:val="26"/>
          <w:szCs w:val="26"/>
        </w:rPr>
        <w:t>3.81</w:t>
      </w:r>
      <w:ins w:id="775" w:author="lenovo" w:date="2021-12-30T08:45:00Z">
        <w:r w:rsidR="00806AA2">
          <w:rPr>
            <w:rStyle w:val="Hyperlink"/>
            <w:noProof/>
            <w:sz w:val="26"/>
            <w:szCs w:val="26"/>
          </w:rPr>
          <w:t>.</w:t>
        </w:r>
      </w:ins>
      <w:r w:rsidR="00923AC6" w:rsidRPr="00CD5DA4">
        <w:rPr>
          <w:rStyle w:val="Hyperlink"/>
          <w:noProof/>
          <w:sz w:val="26"/>
          <w:szCs w:val="26"/>
          <w:lang w:val="da-DK"/>
        </w:rPr>
        <w:t xml:space="preserve"> Kết nối Data Conversion với Lookup</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_Toc90544499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74</w:t>
      </w:r>
      <w:r w:rsidR="00923AC6" w:rsidRPr="00CD5DA4">
        <w:rPr>
          <w:noProof/>
          <w:webHidden/>
          <w:sz w:val="26"/>
          <w:szCs w:val="26"/>
        </w:rPr>
        <w:fldChar w:fldCharType="end"/>
      </w:r>
      <w:r>
        <w:rPr>
          <w:noProof/>
          <w:sz w:val="26"/>
          <w:szCs w:val="26"/>
        </w:rPr>
        <w:fldChar w:fldCharType="end"/>
      </w:r>
    </w:p>
    <w:p w14:paraId="5A84FED7" w14:textId="4D4FE3B3"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"_Toc90544500" </w:instrText>
      </w:r>
      <w:r>
        <w:fldChar w:fldCharType="separate"/>
      </w:r>
      <w:r w:rsidR="00923AC6" w:rsidRPr="00CD5DA4">
        <w:rPr>
          <w:rStyle w:val="Hyperlink"/>
          <w:noProof/>
          <w:sz w:val="26"/>
          <w:szCs w:val="26"/>
        </w:rPr>
        <w:t xml:space="preserve">Hình </w:t>
      </w:r>
      <w:r w:rsidR="00264742" w:rsidRPr="00CD5DA4">
        <w:rPr>
          <w:rStyle w:val="Hyperlink"/>
          <w:noProof/>
          <w:sz w:val="26"/>
          <w:szCs w:val="26"/>
        </w:rPr>
        <w:t>3.82</w:t>
      </w:r>
      <w:ins w:id="776" w:author="lenovo" w:date="2021-12-30T08:45:00Z">
        <w:r w:rsidR="00806AA2">
          <w:rPr>
            <w:rStyle w:val="Hyperlink"/>
            <w:noProof/>
            <w:sz w:val="26"/>
            <w:szCs w:val="26"/>
          </w:rPr>
          <w:t>.</w:t>
        </w:r>
      </w:ins>
      <w:r w:rsidR="00923AC6" w:rsidRPr="00CD5DA4">
        <w:rPr>
          <w:rStyle w:val="Hyperlink"/>
          <w:noProof/>
          <w:sz w:val="26"/>
          <w:szCs w:val="26"/>
          <w:lang w:val="da-DK"/>
        </w:rPr>
        <w:t xml:space="preserve"> Cấu hình Lookup</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_Toc90544500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75</w:t>
      </w:r>
      <w:r w:rsidR="00923AC6" w:rsidRPr="00CD5DA4">
        <w:rPr>
          <w:noProof/>
          <w:webHidden/>
          <w:sz w:val="26"/>
          <w:szCs w:val="26"/>
        </w:rPr>
        <w:fldChar w:fldCharType="end"/>
      </w:r>
      <w:r>
        <w:rPr>
          <w:noProof/>
          <w:sz w:val="26"/>
          <w:szCs w:val="26"/>
        </w:rPr>
        <w:fldChar w:fldCharType="end"/>
      </w:r>
    </w:p>
    <w:p w14:paraId="3B3169C7" w14:textId="77E9C012"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"_Toc90544501" </w:instrText>
      </w:r>
      <w:r>
        <w:fldChar w:fldCharType="separate"/>
      </w:r>
      <w:r w:rsidR="00923AC6" w:rsidRPr="00CD5DA4">
        <w:rPr>
          <w:rStyle w:val="Hyperlink"/>
          <w:noProof/>
          <w:sz w:val="26"/>
          <w:szCs w:val="26"/>
        </w:rPr>
        <w:t xml:space="preserve">Hình </w:t>
      </w:r>
      <w:r w:rsidR="00264742" w:rsidRPr="00CD5DA4">
        <w:rPr>
          <w:rStyle w:val="Hyperlink"/>
          <w:noProof/>
          <w:sz w:val="26"/>
          <w:szCs w:val="26"/>
        </w:rPr>
        <w:t>3.83</w:t>
      </w:r>
      <w:ins w:id="777" w:author="lenovo" w:date="2021-12-30T08:45:00Z">
        <w:r w:rsidR="00806AA2">
          <w:rPr>
            <w:rStyle w:val="Hyperlink"/>
            <w:noProof/>
            <w:sz w:val="26"/>
            <w:szCs w:val="26"/>
          </w:rPr>
          <w:t>.</w:t>
        </w:r>
      </w:ins>
      <w:r w:rsidR="00923AC6" w:rsidRPr="00CD5DA4">
        <w:rPr>
          <w:rStyle w:val="Hyperlink"/>
          <w:noProof/>
          <w:sz w:val="26"/>
          <w:szCs w:val="26"/>
          <w:lang w:val="da-DK"/>
        </w:rPr>
        <w:t xml:space="preserve"> Kết nối với kho dữ liệu và chọn bảng</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_Toc90544501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75</w:t>
      </w:r>
      <w:r w:rsidR="00923AC6" w:rsidRPr="00CD5DA4">
        <w:rPr>
          <w:noProof/>
          <w:webHidden/>
          <w:sz w:val="26"/>
          <w:szCs w:val="26"/>
        </w:rPr>
        <w:fldChar w:fldCharType="end"/>
      </w:r>
      <w:r>
        <w:rPr>
          <w:noProof/>
          <w:sz w:val="26"/>
          <w:szCs w:val="26"/>
        </w:rPr>
        <w:fldChar w:fldCharType="end"/>
      </w:r>
    </w:p>
    <w:p w14:paraId="71B3D1CE" w14:textId="133E207C"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"_Toc90544502" </w:instrText>
      </w:r>
      <w:r>
        <w:fldChar w:fldCharType="separate"/>
      </w:r>
      <w:r w:rsidR="00923AC6" w:rsidRPr="00CD5DA4">
        <w:rPr>
          <w:rStyle w:val="Hyperlink"/>
          <w:noProof/>
          <w:sz w:val="26"/>
          <w:szCs w:val="26"/>
        </w:rPr>
        <w:t xml:space="preserve">Hình </w:t>
      </w:r>
      <w:r w:rsidR="00264742" w:rsidRPr="00CD5DA4">
        <w:rPr>
          <w:rStyle w:val="Hyperlink"/>
          <w:noProof/>
          <w:sz w:val="26"/>
          <w:szCs w:val="26"/>
        </w:rPr>
        <w:t>3.84</w:t>
      </w:r>
      <w:ins w:id="778" w:author="lenovo" w:date="2021-12-30T08:45:00Z">
        <w:r w:rsidR="00806AA2">
          <w:rPr>
            <w:rStyle w:val="Hyperlink"/>
            <w:noProof/>
            <w:sz w:val="26"/>
            <w:szCs w:val="26"/>
          </w:rPr>
          <w:t>.</w:t>
        </w:r>
      </w:ins>
      <w:r w:rsidR="00923AC6" w:rsidRPr="00CD5DA4">
        <w:rPr>
          <w:rStyle w:val="Hyperlink"/>
          <w:noProof/>
          <w:sz w:val="26"/>
          <w:szCs w:val="26"/>
          <w:lang w:val="da-DK"/>
        </w:rPr>
        <w:t xml:space="preserve"> Ánh xạ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_Toc90544502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76</w:t>
      </w:r>
      <w:r w:rsidR="00923AC6" w:rsidRPr="00CD5DA4">
        <w:rPr>
          <w:noProof/>
          <w:webHidden/>
          <w:sz w:val="26"/>
          <w:szCs w:val="26"/>
        </w:rPr>
        <w:fldChar w:fldCharType="end"/>
      </w:r>
      <w:r>
        <w:rPr>
          <w:noProof/>
          <w:sz w:val="26"/>
          <w:szCs w:val="26"/>
        </w:rPr>
        <w:fldChar w:fldCharType="end"/>
      </w:r>
    </w:p>
    <w:p w14:paraId="1A84B5DD" w14:textId="2DDF783B"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"_Toc90544503" </w:instrText>
      </w:r>
      <w:r>
        <w:fldChar w:fldCharType="separate"/>
      </w:r>
      <w:r w:rsidR="00923AC6" w:rsidRPr="00CD5DA4">
        <w:rPr>
          <w:rStyle w:val="Hyperlink"/>
          <w:noProof/>
          <w:sz w:val="26"/>
          <w:szCs w:val="26"/>
        </w:rPr>
        <w:t xml:space="preserve">Hình </w:t>
      </w:r>
      <w:r w:rsidR="00264742" w:rsidRPr="00CD5DA4">
        <w:rPr>
          <w:rStyle w:val="Hyperlink"/>
          <w:noProof/>
          <w:sz w:val="26"/>
          <w:szCs w:val="26"/>
        </w:rPr>
        <w:t>3.85</w:t>
      </w:r>
      <w:ins w:id="779" w:author="lenovo" w:date="2021-12-30T08:45:00Z">
        <w:r w:rsidR="00806AA2">
          <w:rPr>
            <w:rStyle w:val="Hyperlink"/>
            <w:noProof/>
            <w:sz w:val="26"/>
            <w:szCs w:val="26"/>
          </w:rPr>
          <w:t>.</w:t>
        </w:r>
      </w:ins>
      <w:r w:rsidR="00923AC6" w:rsidRPr="00CD5DA4">
        <w:rPr>
          <w:rStyle w:val="Hyperlink"/>
          <w:noProof/>
          <w:sz w:val="26"/>
          <w:szCs w:val="26"/>
          <w:lang w:val="da-DK"/>
        </w:rPr>
        <w:t xml:space="preserve"> Kết nối Lookup với OLE DB Destination</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_Toc90544503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76</w:t>
      </w:r>
      <w:r w:rsidR="00923AC6" w:rsidRPr="00CD5DA4">
        <w:rPr>
          <w:noProof/>
          <w:webHidden/>
          <w:sz w:val="26"/>
          <w:szCs w:val="26"/>
        </w:rPr>
        <w:fldChar w:fldCharType="end"/>
      </w:r>
      <w:r>
        <w:rPr>
          <w:noProof/>
          <w:sz w:val="26"/>
          <w:szCs w:val="26"/>
        </w:rPr>
        <w:fldChar w:fldCharType="end"/>
      </w:r>
    </w:p>
    <w:p w14:paraId="704193A8" w14:textId="0F4613CF"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"_Toc90544504" </w:instrText>
      </w:r>
      <w:r>
        <w:fldChar w:fldCharType="separate"/>
      </w:r>
      <w:r w:rsidR="00923AC6" w:rsidRPr="00CD5DA4">
        <w:rPr>
          <w:rStyle w:val="Hyperlink"/>
          <w:noProof/>
          <w:sz w:val="26"/>
          <w:szCs w:val="26"/>
        </w:rPr>
        <w:t xml:space="preserve">Hình </w:t>
      </w:r>
      <w:r w:rsidR="00264742" w:rsidRPr="00CD5DA4">
        <w:rPr>
          <w:rStyle w:val="Hyperlink"/>
          <w:noProof/>
          <w:sz w:val="26"/>
          <w:szCs w:val="26"/>
        </w:rPr>
        <w:t>3.86</w:t>
      </w:r>
      <w:ins w:id="780" w:author="lenovo" w:date="2021-12-30T08:45:00Z">
        <w:r w:rsidR="00806AA2">
          <w:rPr>
            <w:rStyle w:val="Hyperlink"/>
            <w:noProof/>
            <w:sz w:val="26"/>
            <w:szCs w:val="26"/>
          </w:rPr>
          <w:t>.</w:t>
        </w:r>
      </w:ins>
      <w:r w:rsidR="00923AC6" w:rsidRPr="00CD5DA4">
        <w:rPr>
          <w:rStyle w:val="Hyperlink"/>
          <w:noProof/>
          <w:sz w:val="26"/>
          <w:szCs w:val="26"/>
          <w:lang w:val="da-DK"/>
        </w:rPr>
        <w:t xml:space="preserve"> Kết nối với kho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_Toc90544504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77</w:t>
      </w:r>
      <w:r w:rsidR="00923AC6" w:rsidRPr="00CD5DA4">
        <w:rPr>
          <w:noProof/>
          <w:webHidden/>
          <w:sz w:val="26"/>
          <w:szCs w:val="26"/>
        </w:rPr>
        <w:fldChar w:fldCharType="end"/>
      </w:r>
      <w:r>
        <w:rPr>
          <w:noProof/>
          <w:sz w:val="26"/>
          <w:szCs w:val="26"/>
        </w:rPr>
        <w:fldChar w:fldCharType="end"/>
      </w:r>
    </w:p>
    <w:p w14:paraId="1ECA92F6" w14:textId="384D3204"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"_Toc90544505" </w:instrText>
      </w:r>
      <w:r>
        <w:fldChar w:fldCharType="separate"/>
      </w:r>
      <w:r w:rsidR="00923AC6" w:rsidRPr="00CD5DA4">
        <w:rPr>
          <w:rStyle w:val="Hyperlink"/>
          <w:noProof/>
          <w:sz w:val="26"/>
          <w:szCs w:val="26"/>
        </w:rPr>
        <w:t xml:space="preserve">Hình </w:t>
      </w:r>
      <w:r w:rsidR="00264742" w:rsidRPr="00CD5DA4">
        <w:rPr>
          <w:rStyle w:val="Hyperlink"/>
          <w:noProof/>
          <w:sz w:val="26"/>
          <w:szCs w:val="26"/>
        </w:rPr>
        <w:t>3.87</w:t>
      </w:r>
      <w:ins w:id="781" w:author="lenovo" w:date="2021-12-30T08:45:00Z">
        <w:r w:rsidR="00806AA2">
          <w:rPr>
            <w:rStyle w:val="Hyperlink"/>
            <w:noProof/>
            <w:sz w:val="26"/>
            <w:szCs w:val="26"/>
          </w:rPr>
          <w:t>.</w:t>
        </w:r>
      </w:ins>
      <w:r w:rsidR="00923AC6" w:rsidRPr="00CD5DA4">
        <w:rPr>
          <w:rStyle w:val="Hyperlink"/>
          <w:noProof/>
          <w:sz w:val="26"/>
          <w:szCs w:val="26"/>
          <w:lang w:val="da-DK"/>
        </w:rPr>
        <w:t xml:space="preserve"> Ánh xạ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_Toc90544505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77</w:t>
      </w:r>
      <w:r w:rsidR="00923AC6" w:rsidRPr="00CD5DA4">
        <w:rPr>
          <w:noProof/>
          <w:webHidden/>
          <w:sz w:val="26"/>
          <w:szCs w:val="26"/>
        </w:rPr>
        <w:fldChar w:fldCharType="end"/>
      </w:r>
      <w:r>
        <w:rPr>
          <w:noProof/>
          <w:sz w:val="26"/>
          <w:szCs w:val="26"/>
        </w:rPr>
        <w:fldChar w:fldCharType="end"/>
      </w:r>
    </w:p>
    <w:p w14:paraId="5C74B5D1" w14:textId="29F3FF4B"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"_Toc90544506" </w:instrText>
      </w:r>
      <w:r>
        <w:fldChar w:fldCharType="separate"/>
      </w:r>
      <w:r w:rsidR="00923AC6" w:rsidRPr="00CD5DA4">
        <w:rPr>
          <w:rStyle w:val="Hyperlink"/>
          <w:noProof/>
          <w:sz w:val="26"/>
          <w:szCs w:val="26"/>
        </w:rPr>
        <w:t xml:space="preserve">Hình </w:t>
      </w:r>
      <w:r w:rsidR="006E709A" w:rsidRPr="00CD5DA4">
        <w:rPr>
          <w:rStyle w:val="Hyperlink"/>
          <w:noProof/>
          <w:sz w:val="26"/>
          <w:szCs w:val="26"/>
        </w:rPr>
        <w:t>3.8</w:t>
      </w:r>
      <w:r w:rsidR="007C6EB4" w:rsidRPr="00CD5DA4">
        <w:rPr>
          <w:rStyle w:val="Hyperlink"/>
          <w:noProof/>
          <w:sz w:val="26"/>
          <w:szCs w:val="26"/>
        </w:rPr>
        <w:t>8</w:t>
      </w:r>
      <w:ins w:id="782" w:author="lenovo" w:date="2021-12-30T08:45:00Z">
        <w:r w:rsidR="00806AA2">
          <w:rPr>
            <w:rStyle w:val="Hyperlink"/>
            <w:noProof/>
            <w:sz w:val="26"/>
            <w:szCs w:val="26"/>
          </w:rPr>
          <w:t>.</w:t>
        </w:r>
      </w:ins>
      <w:r w:rsidR="00923AC6" w:rsidRPr="00CD5DA4">
        <w:rPr>
          <w:rStyle w:val="Hyperlink"/>
          <w:noProof/>
          <w:sz w:val="26"/>
          <w:szCs w:val="26"/>
          <w:lang w:val="da-DK"/>
        </w:rPr>
        <w:t xml:space="preserve"> Kết nối dữ liệu hoàn tất</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_Toc90544506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78</w:t>
      </w:r>
      <w:r w:rsidR="00923AC6" w:rsidRPr="00CD5DA4">
        <w:rPr>
          <w:noProof/>
          <w:webHidden/>
          <w:sz w:val="26"/>
          <w:szCs w:val="26"/>
        </w:rPr>
        <w:fldChar w:fldCharType="end"/>
      </w:r>
      <w:r>
        <w:rPr>
          <w:noProof/>
          <w:sz w:val="26"/>
          <w:szCs w:val="26"/>
        </w:rPr>
        <w:fldChar w:fldCharType="end"/>
      </w:r>
    </w:p>
    <w:p w14:paraId="046FF396" w14:textId="4D74B756"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"_Toc90544507" </w:instrText>
      </w:r>
      <w:r>
        <w:fldChar w:fldCharType="separate"/>
      </w:r>
      <w:r w:rsidR="00923AC6" w:rsidRPr="00CD5DA4">
        <w:rPr>
          <w:rStyle w:val="Hyperlink"/>
          <w:noProof/>
          <w:sz w:val="26"/>
          <w:szCs w:val="26"/>
        </w:rPr>
        <w:t xml:space="preserve">Hình </w:t>
      </w:r>
      <w:r w:rsidR="00F8659A" w:rsidRPr="00CD5DA4">
        <w:rPr>
          <w:rStyle w:val="Hyperlink"/>
          <w:noProof/>
          <w:sz w:val="26"/>
          <w:szCs w:val="26"/>
        </w:rPr>
        <w:t>3.89</w:t>
      </w:r>
      <w:ins w:id="783" w:author="lenovo" w:date="2021-12-30T08:45:00Z">
        <w:r w:rsidR="00806AA2">
          <w:rPr>
            <w:rStyle w:val="Hyperlink"/>
            <w:noProof/>
            <w:sz w:val="26"/>
            <w:szCs w:val="26"/>
          </w:rPr>
          <w:t>.</w:t>
        </w:r>
      </w:ins>
      <w:r w:rsidR="00923AC6" w:rsidRPr="00CD5DA4">
        <w:rPr>
          <w:rStyle w:val="Hyperlink"/>
          <w:noProof/>
          <w:sz w:val="26"/>
          <w:szCs w:val="26"/>
          <w:lang w:val="da-DK"/>
        </w:rPr>
        <w:t xml:space="preserve"> Liên kết Access với Excute SQL Task</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_Toc90544507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78</w:t>
      </w:r>
      <w:r w:rsidR="00923AC6" w:rsidRPr="00CD5DA4">
        <w:rPr>
          <w:noProof/>
          <w:webHidden/>
          <w:sz w:val="26"/>
          <w:szCs w:val="26"/>
        </w:rPr>
        <w:fldChar w:fldCharType="end"/>
      </w:r>
      <w:r>
        <w:rPr>
          <w:noProof/>
          <w:sz w:val="26"/>
          <w:szCs w:val="26"/>
        </w:rPr>
        <w:fldChar w:fldCharType="end"/>
      </w:r>
    </w:p>
    <w:p w14:paraId="55E0811B" w14:textId="1530A8A7"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"_Toc90544508" </w:instrText>
      </w:r>
      <w:r>
        <w:fldChar w:fldCharType="separate"/>
      </w:r>
      <w:r w:rsidR="00923AC6" w:rsidRPr="00CD5DA4">
        <w:rPr>
          <w:rStyle w:val="Hyperlink"/>
          <w:noProof/>
          <w:sz w:val="26"/>
          <w:szCs w:val="26"/>
        </w:rPr>
        <w:t xml:space="preserve">Hình </w:t>
      </w:r>
      <w:r w:rsidR="00F8659A" w:rsidRPr="00CD5DA4">
        <w:rPr>
          <w:rStyle w:val="Hyperlink"/>
          <w:noProof/>
          <w:sz w:val="26"/>
          <w:szCs w:val="26"/>
        </w:rPr>
        <w:t>3.90</w:t>
      </w:r>
      <w:ins w:id="784" w:author="lenovo" w:date="2021-12-30T08:45:00Z">
        <w:r w:rsidR="00806AA2">
          <w:rPr>
            <w:rStyle w:val="Hyperlink"/>
            <w:noProof/>
            <w:sz w:val="26"/>
            <w:szCs w:val="26"/>
          </w:rPr>
          <w:t>.</w:t>
        </w:r>
      </w:ins>
      <w:r w:rsidR="00923AC6" w:rsidRPr="00CD5DA4">
        <w:rPr>
          <w:rStyle w:val="Hyperlink"/>
          <w:noProof/>
          <w:sz w:val="26"/>
          <w:szCs w:val="26"/>
          <w:lang w:val="da-DK"/>
        </w:rPr>
        <w:t xml:space="preserve"> Kết nối SQL Server và viết câu truy vấn</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_Toc90544508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79</w:t>
      </w:r>
      <w:r w:rsidR="00923AC6" w:rsidRPr="00CD5DA4">
        <w:rPr>
          <w:noProof/>
          <w:webHidden/>
          <w:sz w:val="26"/>
          <w:szCs w:val="26"/>
        </w:rPr>
        <w:fldChar w:fldCharType="end"/>
      </w:r>
      <w:r>
        <w:rPr>
          <w:noProof/>
          <w:sz w:val="26"/>
          <w:szCs w:val="26"/>
        </w:rPr>
        <w:fldChar w:fldCharType="end"/>
      </w:r>
    </w:p>
    <w:p w14:paraId="20C5CAD1" w14:textId="2AC4CA64"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"_Toc90544509" </w:instrText>
      </w:r>
      <w:r>
        <w:fldChar w:fldCharType="separate"/>
      </w:r>
      <w:r w:rsidR="00923AC6" w:rsidRPr="00CD5DA4">
        <w:rPr>
          <w:rStyle w:val="Hyperlink"/>
          <w:noProof/>
          <w:sz w:val="26"/>
          <w:szCs w:val="26"/>
        </w:rPr>
        <w:t xml:space="preserve">Hình </w:t>
      </w:r>
      <w:r w:rsidR="00F8659A" w:rsidRPr="00CD5DA4">
        <w:rPr>
          <w:rStyle w:val="Hyperlink"/>
          <w:noProof/>
          <w:sz w:val="26"/>
          <w:szCs w:val="26"/>
        </w:rPr>
        <w:t>3.91</w:t>
      </w:r>
      <w:ins w:id="785" w:author="lenovo" w:date="2021-12-30T08:45:00Z">
        <w:r w:rsidR="00806AA2">
          <w:rPr>
            <w:rStyle w:val="Hyperlink"/>
            <w:noProof/>
            <w:sz w:val="26"/>
            <w:szCs w:val="26"/>
          </w:rPr>
          <w:t>.</w:t>
        </w:r>
      </w:ins>
      <w:r w:rsidR="00923AC6" w:rsidRPr="00CD5DA4">
        <w:rPr>
          <w:rStyle w:val="Hyperlink"/>
          <w:noProof/>
          <w:sz w:val="26"/>
          <w:szCs w:val="26"/>
          <w:lang w:val="da-DK"/>
        </w:rPr>
        <w:t xml:space="preserve"> Tạo project Analysis Services Multidimensional and Data Mining mới</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_Toc90544509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80</w:t>
      </w:r>
      <w:r w:rsidR="00923AC6" w:rsidRPr="00CD5DA4">
        <w:rPr>
          <w:noProof/>
          <w:webHidden/>
          <w:sz w:val="26"/>
          <w:szCs w:val="26"/>
        </w:rPr>
        <w:fldChar w:fldCharType="end"/>
      </w:r>
      <w:r>
        <w:rPr>
          <w:noProof/>
          <w:sz w:val="26"/>
          <w:szCs w:val="26"/>
        </w:rPr>
        <w:fldChar w:fldCharType="end"/>
      </w:r>
    </w:p>
    <w:p w14:paraId="5F027DE1" w14:textId="5DE8464C"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"_Toc90544510" </w:instrText>
      </w:r>
      <w:r>
        <w:fldChar w:fldCharType="separate"/>
      </w:r>
      <w:r w:rsidR="00923AC6" w:rsidRPr="00CD5DA4">
        <w:rPr>
          <w:rStyle w:val="Hyperlink"/>
          <w:noProof/>
          <w:sz w:val="26"/>
          <w:szCs w:val="26"/>
        </w:rPr>
        <w:t xml:space="preserve">Hình </w:t>
      </w:r>
      <w:r w:rsidR="00F8659A" w:rsidRPr="00CD5DA4">
        <w:rPr>
          <w:rStyle w:val="Hyperlink"/>
          <w:noProof/>
          <w:sz w:val="26"/>
          <w:szCs w:val="26"/>
        </w:rPr>
        <w:t>3.92</w:t>
      </w:r>
      <w:ins w:id="786" w:author="lenovo" w:date="2021-12-30T08:45:00Z">
        <w:r w:rsidR="00806AA2">
          <w:rPr>
            <w:rStyle w:val="Hyperlink"/>
            <w:noProof/>
            <w:sz w:val="26"/>
            <w:szCs w:val="26"/>
          </w:rPr>
          <w:t>.</w:t>
        </w:r>
      </w:ins>
      <w:r w:rsidR="00923AC6" w:rsidRPr="00CD5DA4">
        <w:rPr>
          <w:rStyle w:val="Hyperlink"/>
          <w:noProof/>
          <w:sz w:val="26"/>
          <w:szCs w:val="26"/>
          <w:lang w:val="da-DK"/>
        </w:rPr>
        <w:t xml:space="preserve"> Tạo Data Source mới</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_Toc90544510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80</w:t>
      </w:r>
      <w:r w:rsidR="00923AC6" w:rsidRPr="00CD5DA4">
        <w:rPr>
          <w:noProof/>
          <w:webHidden/>
          <w:sz w:val="26"/>
          <w:szCs w:val="26"/>
        </w:rPr>
        <w:fldChar w:fldCharType="end"/>
      </w:r>
      <w:r>
        <w:rPr>
          <w:noProof/>
          <w:sz w:val="26"/>
          <w:szCs w:val="26"/>
        </w:rPr>
        <w:fldChar w:fldCharType="end"/>
      </w:r>
    </w:p>
    <w:p w14:paraId="7DA4054A" w14:textId="035A588D"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"_Toc90544511" </w:instrText>
      </w:r>
      <w:r>
        <w:fldChar w:fldCharType="separate"/>
      </w:r>
      <w:r w:rsidR="00923AC6" w:rsidRPr="00CD5DA4">
        <w:rPr>
          <w:rStyle w:val="Hyperlink"/>
          <w:noProof/>
          <w:sz w:val="26"/>
          <w:szCs w:val="26"/>
        </w:rPr>
        <w:t xml:space="preserve">Hình </w:t>
      </w:r>
      <w:r w:rsidR="00F8659A" w:rsidRPr="00CD5DA4">
        <w:rPr>
          <w:rStyle w:val="Hyperlink"/>
          <w:noProof/>
          <w:sz w:val="26"/>
          <w:szCs w:val="26"/>
        </w:rPr>
        <w:t>3.93</w:t>
      </w:r>
      <w:ins w:id="787" w:author="lenovo" w:date="2021-12-30T08:45:00Z">
        <w:r w:rsidR="00806AA2">
          <w:rPr>
            <w:rStyle w:val="Hyperlink"/>
            <w:noProof/>
            <w:sz w:val="26"/>
            <w:szCs w:val="26"/>
          </w:rPr>
          <w:t>.</w:t>
        </w:r>
      </w:ins>
      <w:r w:rsidR="00923AC6" w:rsidRPr="00CD5DA4">
        <w:rPr>
          <w:rStyle w:val="Hyperlink"/>
          <w:noProof/>
          <w:sz w:val="26"/>
          <w:szCs w:val="26"/>
          <w:lang w:val="da-DK"/>
        </w:rPr>
        <w:t xml:space="preserve"> Kết nối với kho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_Toc90544511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81</w:t>
      </w:r>
      <w:r w:rsidR="00923AC6" w:rsidRPr="00CD5DA4">
        <w:rPr>
          <w:noProof/>
          <w:webHidden/>
          <w:sz w:val="26"/>
          <w:szCs w:val="26"/>
        </w:rPr>
        <w:fldChar w:fldCharType="end"/>
      </w:r>
      <w:r>
        <w:rPr>
          <w:noProof/>
          <w:sz w:val="26"/>
          <w:szCs w:val="26"/>
        </w:rPr>
        <w:fldChar w:fldCharType="end"/>
      </w:r>
    </w:p>
    <w:p w14:paraId="186BDEF2" w14:textId="73270026"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"_Toc90544512" </w:instrText>
      </w:r>
      <w:r>
        <w:fldChar w:fldCharType="separate"/>
      </w:r>
      <w:r w:rsidR="00923AC6" w:rsidRPr="00CD5DA4">
        <w:rPr>
          <w:rStyle w:val="Hyperlink"/>
          <w:noProof/>
          <w:sz w:val="26"/>
          <w:szCs w:val="26"/>
        </w:rPr>
        <w:t xml:space="preserve">Hình </w:t>
      </w:r>
      <w:r w:rsidR="00F8659A" w:rsidRPr="00CD5DA4">
        <w:rPr>
          <w:rStyle w:val="Hyperlink"/>
          <w:noProof/>
          <w:sz w:val="26"/>
          <w:szCs w:val="26"/>
        </w:rPr>
        <w:t>3.94</w:t>
      </w:r>
      <w:ins w:id="788" w:author="lenovo" w:date="2021-12-30T08:45:00Z">
        <w:r w:rsidR="00806AA2">
          <w:rPr>
            <w:rStyle w:val="Hyperlink"/>
            <w:noProof/>
            <w:sz w:val="26"/>
            <w:szCs w:val="26"/>
          </w:rPr>
          <w:t>.</w:t>
        </w:r>
      </w:ins>
      <w:r w:rsidR="00923AC6" w:rsidRPr="00CD5DA4">
        <w:rPr>
          <w:rStyle w:val="Hyperlink"/>
          <w:noProof/>
          <w:sz w:val="26"/>
          <w:szCs w:val="26"/>
          <w:lang w:val="da-DK"/>
        </w:rPr>
        <w:t xml:space="preserve"> Chọn tài khoản user</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_Toc90544512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81</w:t>
      </w:r>
      <w:r w:rsidR="00923AC6" w:rsidRPr="00CD5DA4">
        <w:rPr>
          <w:noProof/>
          <w:webHidden/>
          <w:sz w:val="26"/>
          <w:szCs w:val="26"/>
        </w:rPr>
        <w:fldChar w:fldCharType="end"/>
      </w:r>
      <w:r>
        <w:rPr>
          <w:noProof/>
          <w:sz w:val="26"/>
          <w:szCs w:val="26"/>
        </w:rPr>
        <w:fldChar w:fldCharType="end"/>
      </w:r>
    </w:p>
    <w:p w14:paraId="7D54B583" w14:textId="1D28843F"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"_Toc90544513" </w:instrText>
      </w:r>
      <w:r>
        <w:fldChar w:fldCharType="separate"/>
      </w:r>
      <w:r w:rsidR="00923AC6" w:rsidRPr="00CD5DA4">
        <w:rPr>
          <w:rStyle w:val="Hyperlink"/>
          <w:noProof/>
          <w:sz w:val="26"/>
          <w:szCs w:val="26"/>
        </w:rPr>
        <w:t xml:space="preserve">Hình </w:t>
      </w:r>
      <w:r w:rsidR="00F8659A" w:rsidRPr="00CD5DA4">
        <w:rPr>
          <w:rStyle w:val="Hyperlink"/>
          <w:noProof/>
          <w:sz w:val="26"/>
          <w:szCs w:val="26"/>
        </w:rPr>
        <w:t>3.95</w:t>
      </w:r>
      <w:ins w:id="789" w:author="lenovo" w:date="2021-12-30T08:45:00Z">
        <w:r w:rsidR="00806AA2">
          <w:rPr>
            <w:rStyle w:val="Hyperlink"/>
            <w:noProof/>
            <w:sz w:val="26"/>
            <w:szCs w:val="26"/>
          </w:rPr>
          <w:t>.</w:t>
        </w:r>
      </w:ins>
      <w:r w:rsidR="00923AC6" w:rsidRPr="00CD5DA4">
        <w:rPr>
          <w:rStyle w:val="Hyperlink"/>
          <w:noProof/>
          <w:sz w:val="26"/>
          <w:szCs w:val="26"/>
          <w:lang w:val="da-DK"/>
        </w:rPr>
        <w:t xml:space="preserve"> Hoàn tất tạo Data source</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_Toc90544513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82</w:t>
      </w:r>
      <w:r w:rsidR="00923AC6" w:rsidRPr="00CD5DA4">
        <w:rPr>
          <w:noProof/>
          <w:webHidden/>
          <w:sz w:val="26"/>
          <w:szCs w:val="26"/>
        </w:rPr>
        <w:fldChar w:fldCharType="end"/>
      </w:r>
      <w:r>
        <w:rPr>
          <w:noProof/>
          <w:sz w:val="26"/>
          <w:szCs w:val="26"/>
        </w:rPr>
        <w:fldChar w:fldCharType="end"/>
      </w:r>
    </w:p>
    <w:p w14:paraId="35C46D5C" w14:textId="637B4A9D"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"_Toc90544514" </w:instrText>
      </w:r>
      <w:r>
        <w:fldChar w:fldCharType="separate"/>
      </w:r>
      <w:r w:rsidR="00923AC6" w:rsidRPr="00CD5DA4">
        <w:rPr>
          <w:rStyle w:val="Hyperlink"/>
          <w:noProof/>
          <w:sz w:val="26"/>
          <w:szCs w:val="26"/>
        </w:rPr>
        <w:t xml:space="preserve">Hình </w:t>
      </w:r>
      <w:r w:rsidR="00F8659A" w:rsidRPr="00CD5DA4">
        <w:rPr>
          <w:rStyle w:val="Hyperlink"/>
          <w:noProof/>
          <w:sz w:val="26"/>
          <w:szCs w:val="26"/>
        </w:rPr>
        <w:t>3.96</w:t>
      </w:r>
      <w:ins w:id="790" w:author="lenovo" w:date="2021-12-30T08:45:00Z">
        <w:r w:rsidR="00806AA2">
          <w:rPr>
            <w:rStyle w:val="Hyperlink"/>
            <w:noProof/>
            <w:sz w:val="26"/>
            <w:szCs w:val="26"/>
          </w:rPr>
          <w:t>.</w:t>
        </w:r>
      </w:ins>
      <w:r w:rsidR="00923AC6" w:rsidRPr="00CD5DA4">
        <w:rPr>
          <w:rStyle w:val="Hyperlink"/>
          <w:noProof/>
          <w:sz w:val="26"/>
          <w:szCs w:val="26"/>
          <w:lang w:val="da-DK"/>
        </w:rPr>
        <w:t xml:space="preserve"> Tạo Data Source View</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_Toc90544514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82</w:t>
      </w:r>
      <w:r w:rsidR="00923AC6" w:rsidRPr="00CD5DA4">
        <w:rPr>
          <w:noProof/>
          <w:webHidden/>
          <w:sz w:val="26"/>
          <w:szCs w:val="26"/>
        </w:rPr>
        <w:fldChar w:fldCharType="end"/>
      </w:r>
      <w:r>
        <w:rPr>
          <w:noProof/>
          <w:sz w:val="26"/>
          <w:szCs w:val="26"/>
        </w:rPr>
        <w:fldChar w:fldCharType="end"/>
      </w:r>
    </w:p>
    <w:p w14:paraId="4BA4252F" w14:textId="3093499A"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"_Toc90544515" </w:instrText>
      </w:r>
      <w:r>
        <w:fldChar w:fldCharType="separate"/>
      </w:r>
      <w:r w:rsidR="00923AC6" w:rsidRPr="00CD5DA4">
        <w:rPr>
          <w:rStyle w:val="Hyperlink"/>
          <w:noProof/>
          <w:sz w:val="26"/>
          <w:szCs w:val="26"/>
        </w:rPr>
        <w:t xml:space="preserve">Hình </w:t>
      </w:r>
      <w:r w:rsidR="00F8659A" w:rsidRPr="00CD5DA4">
        <w:rPr>
          <w:rStyle w:val="Hyperlink"/>
          <w:noProof/>
          <w:sz w:val="26"/>
          <w:szCs w:val="26"/>
        </w:rPr>
        <w:t>3.97</w:t>
      </w:r>
      <w:ins w:id="791" w:author="lenovo" w:date="2021-12-30T08:45:00Z">
        <w:r w:rsidR="00806AA2">
          <w:rPr>
            <w:rStyle w:val="Hyperlink"/>
            <w:noProof/>
            <w:sz w:val="26"/>
            <w:szCs w:val="26"/>
          </w:rPr>
          <w:t>.</w:t>
        </w:r>
      </w:ins>
      <w:r w:rsidR="00923AC6" w:rsidRPr="00CD5DA4">
        <w:rPr>
          <w:rStyle w:val="Hyperlink"/>
          <w:noProof/>
          <w:sz w:val="26"/>
          <w:szCs w:val="26"/>
          <w:lang w:val="da-DK"/>
        </w:rPr>
        <w:t xml:space="preserve"> Kết nối với Data source</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_Toc90544515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83</w:t>
      </w:r>
      <w:r w:rsidR="00923AC6" w:rsidRPr="00CD5DA4">
        <w:rPr>
          <w:noProof/>
          <w:webHidden/>
          <w:sz w:val="26"/>
          <w:szCs w:val="26"/>
        </w:rPr>
        <w:fldChar w:fldCharType="end"/>
      </w:r>
      <w:r>
        <w:rPr>
          <w:noProof/>
          <w:sz w:val="26"/>
          <w:szCs w:val="26"/>
        </w:rPr>
        <w:fldChar w:fldCharType="end"/>
      </w:r>
    </w:p>
    <w:p w14:paraId="73334FD7" w14:textId="75A482F2"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"_Toc90544516" </w:instrText>
      </w:r>
      <w:r>
        <w:fldChar w:fldCharType="separate"/>
      </w:r>
      <w:r w:rsidR="00923AC6" w:rsidRPr="00CD5DA4">
        <w:rPr>
          <w:rStyle w:val="Hyperlink"/>
          <w:noProof/>
          <w:sz w:val="26"/>
          <w:szCs w:val="26"/>
        </w:rPr>
        <w:t xml:space="preserve">Hình </w:t>
      </w:r>
      <w:r w:rsidR="00F8659A" w:rsidRPr="00CD5DA4">
        <w:rPr>
          <w:rStyle w:val="Hyperlink"/>
          <w:noProof/>
          <w:sz w:val="26"/>
          <w:szCs w:val="26"/>
        </w:rPr>
        <w:t>3.98</w:t>
      </w:r>
      <w:del w:id="792" w:author="lenovo" w:date="2021-12-30T08:45:00Z">
        <w:r w:rsidR="00923AC6" w:rsidRPr="00CD5DA4" w:rsidDel="00806AA2">
          <w:rPr>
            <w:rStyle w:val="Hyperlink"/>
            <w:noProof/>
            <w:sz w:val="26"/>
            <w:szCs w:val="26"/>
            <w:lang w:val="da-DK"/>
          </w:rPr>
          <w:delText xml:space="preserve"> </w:delText>
        </w:r>
      </w:del>
      <w:ins w:id="793" w:author="lenovo" w:date="2021-12-30T08:45:00Z">
        <w:r w:rsidR="00806AA2">
          <w:rPr>
            <w:rStyle w:val="Hyperlink"/>
            <w:noProof/>
            <w:sz w:val="26"/>
            <w:szCs w:val="26"/>
            <w:lang w:val="da-DK"/>
          </w:rPr>
          <w:t xml:space="preserve">. </w:t>
        </w:r>
      </w:ins>
      <w:r w:rsidR="00923AC6" w:rsidRPr="00CD5DA4">
        <w:rPr>
          <w:rStyle w:val="Hyperlink"/>
          <w:noProof/>
          <w:sz w:val="26"/>
          <w:szCs w:val="26"/>
          <w:lang w:val="da-DK"/>
        </w:rPr>
        <w:t>Chọn các bảng trong kho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_Toc90544516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84</w:t>
      </w:r>
      <w:r w:rsidR="00923AC6" w:rsidRPr="00CD5DA4">
        <w:rPr>
          <w:noProof/>
          <w:webHidden/>
          <w:sz w:val="26"/>
          <w:szCs w:val="26"/>
        </w:rPr>
        <w:fldChar w:fldCharType="end"/>
      </w:r>
      <w:r>
        <w:rPr>
          <w:noProof/>
          <w:sz w:val="26"/>
          <w:szCs w:val="26"/>
        </w:rPr>
        <w:fldChar w:fldCharType="end"/>
      </w:r>
    </w:p>
    <w:p w14:paraId="128AEE28" w14:textId="580A880F"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"_Toc90544517" </w:instrText>
      </w:r>
      <w:r>
        <w:fldChar w:fldCharType="separate"/>
      </w:r>
      <w:r w:rsidR="00923AC6" w:rsidRPr="00CD5DA4">
        <w:rPr>
          <w:rStyle w:val="Hyperlink"/>
          <w:noProof/>
          <w:sz w:val="26"/>
          <w:szCs w:val="26"/>
        </w:rPr>
        <w:t xml:space="preserve">Hình </w:t>
      </w:r>
      <w:r w:rsidR="00F8659A" w:rsidRPr="00CD5DA4">
        <w:rPr>
          <w:rStyle w:val="Hyperlink"/>
          <w:noProof/>
          <w:sz w:val="26"/>
          <w:szCs w:val="26"/>
        </w:rPr>
        <w:t>3.99</w:t>
      </w:r>
      <w:ins w:id="794" w:author="lenovo" w:date="2021-12-30T08:45:00Z">
        <w:r w:rsidR="00806AA2">
          <w:rPr>
            <w:rStyle w:val="Hyperlink"/>
            <w:noProof/>
            <w:sz w:val="26"/>
            <w:szCs w:val="26"/>
          </w:rPr>
          <w:t>.</w:t>
        </w:r>
      </w:ins>
      <w:r w:rsidR="00923AC6" w:rsidRPr="00CD5DA4">
        <w:rPr>
          <w:rStyle w:val="Hyperlink"/>
          <w:noProof/>
          <w:sz w:val="26"/>
          <w:szCs w:val="26"/>
          <w:lang w:val="da-DK"/>
        </w:rPr>
        <w:t xml:space="preserve"> Tạo mới Cube</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_Toc90544517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84</w:t>
      </w:r>
      <w:r w:rsidR="00923AC6" w:rsidRPr="00CD5DA4">
        <w:rPr>
          <w:noProof/>
          <w:webHidden/>
          <w:sz w:val="26"/>
          <w:szCs w:val="26"/>
        </w:rPr>
        <w:fldChar w:fldCharType="end"/>
      </w:r>
      <w:r>
        <w:rPr>
          <w:noProof/>
          <w:sz w:val="26"/>
          <w:szCs w:val="26"/>
        </w:rPr>
        <w:fldChar w:fldCharType="end"/>
      </w:r>
    </w:p>
    <w:p w14:paraId="76DF4287" w14:textId="26CCCAEE"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"_Toc90544518" </w:instrText>
      </w:r>
      <w:r>
        <w:fldChar w:fldCharType="separate"/>
      </w:r>
      <w:r w:rsidR="00923AC6" w:rsidRPr="00CD5DA4">
        <w:rPr>
          <w:rStyle w:val="Hyperlink"/>
          <w:noProof/>
          <w:sz w:val="26"/>
          <w:szCs w:val="26"/>
        </w:rPr>
        <w:t xml:space="preserve">Hình </w:t>
      </w:r>
      <w:r w:rsidR="00F8659A" w:rsidRPr="00CD5DA4">
        <w:rPr>
          <w:rStyle w:val="Hyperlink"/>
          <w:noProof/>
          <w:sz w:val="26"/>
          <w:szCs w:val="26"/>
        </w:rPr>
        <w:t>3.100</w:t>
      </w:r>
      <w:ins w:id="795" w:author="lenovo" w:date="2021-12-30T08:45:00Z">
        <w:r w:rsidR="00806AA2">
          <w:rPr>
            <w:rStyle w:val="Hyperlink"/>
            <w:noProof/>
            <w:sz w:val="26"/>
            <w:szCs w:val="26"/>
          </w:rPr>
          <w:t>.</w:t>
        </w:r>
      </w:ins>
      <w:r w:rsidR="00923AC6" w:rsidRPr="00CD5DA4">
        <w:rPr>
          <w:rStyle w:val="Hyperlink"/>
          <w:noProof/>
          <w:sz w:val="26"/>
          <w:szCs w:val="26"/>
          <w:lang w:val="da-DK"/>
        </w:rPr>
        <w:t xml:space="preserve"> Kết nối với các table ở data source</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_Toc90544518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84</w:t>
      </w:r>
      <w:r w:rsidR="00923AC6" w:rsidRPr="00CD5DA4">
        <w:rPr>
          <w:noProof/>
          <w:webHidden/>
          <w:sz w:val="26"/>
          <w:szCs w:val="26"/>
        </w:rPr>
        <w:fldChar w:fldCharType="end"/>
      </w:r>
      <w:r>
        <w:rPr>
          <w:noProof/>
          <w:sz w:val="26"/>
          <w:szCs w:val="26"/>
        </w:rPr>
        <w:fldChar w:fldCharType="end"/>
      </w:r>
    </w:p>
    <w:p w14:paraId="6E08389D" w14:textId="44572154"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"_Toc90544519" </w:instrText>
      </w:r>
      <w:r>
        <w:fldChar w:fldCharType="separate"/>
      </w:r>
      <w:r w:rsidR="00923AC6" w:rsidRPr="00CD5DA4">
        <w:rPr>
          <w:rStyle w:val="Hyperlink"/>
          <w:noProof/>
          <w:sz w:val="26"/>
          <w:szCs w:val="26"/>
        </w:rPr>
        <w:t xml:space="preserve">Hình </w:t>
      </w:r>
      <w:r w:rsidR="00F8659A" w:rsidRPr="00CD5DA4">
        <w:rPr>
          <w:rStyle w:val="Hyperlink"/>
          <w:noProof/>
          <w:sz w:val="26"/>
          <w:szCs w:val="26"/>
        </w:rPr>
        <w:t>3.101</w:t>
      </w:r>
      <w:ins w:id="796" w:author="lenovo" w:date="2021-12-30T08:45:00Z">
        <w:r w:rsidR="00806AA2">
          <w:rPr>
            <w:rStyle w:val="Hyperlink"/>
            <w:noProof/>
            <w:sz w:val="26"/>
            <w:szCs w:val="26"/>
          </w:rPr>
          <w:t>.</w:t>
        </w:r>
      </w:ins>
      <w:r w:rsidR="00923AC6" w:rsidRPr="00CD5DA4">
        <w:rPr>
          <w:rStyle w:val="Hyperlink"/>
          <w:noProof/>
          <w:sz w:val="26"/>
          <w:szCs w:val="26"/>
          <w:lang w:val="da-DK"/>
        </w:rPr>
        <w:t xml:space="preserve"> Chọn bảng measure là FACT</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_Toc90544519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85</w:t>
      </w:r>
      <w:r w:rsidR="00923AC6" w:rsidRPr="00CD5DA4">
        <w:rPr>
          <w:noProof/>
          <w:webHidden/>
          <w:sz w:val="26"/>
          <w:szCs w:val="26"/>
        </w:rPr>
        <w:fldChar w:fldCharType="end"/>
      </w:r>
      <w:r>
        <w:rPr>
          <w:noProof/>
          <w:sz w:val="26"/>
          <w:szCs w:val="26"/>
        </w:rPr>
        <w:fldChar w:fldCharType="end"/>
      </w:r>
    </w:p>
    <w:p w14:paraId="4C70DDBD" w14:textId="0D2B674B"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"_Toc90544520" </w:instrText>
      </w:r>
      <w:r>
        <w:fldChar w:fldCharType="separate"/>
      </w:r>
      <w:r w:rsidR="00923AC6" w:rsidRPr="00CD5DA4">
        <w:rPr>
          <w:rStyle w:val="Hyperlink"/>
          <w:noProof/>
          <w:sz w:val="26"/>
          <w:szCs w:val="26"/>
        </w:rPr>
        <w:t xml:space="preserve">Hình </w:t>
      </w:r>
      <w:r w:rsidR="00F8659A" w:rsidRPr="00CD5DA4">
        <w:rPr>
          <w:rStyle w:val="Hyperlink"/>
          <w:noProof/>
          <w:sz w:val="26"/>
          <w:szCs w:val="26"/>
        </w:rPr>
        <w:t>3.102</w:t>
      </w:r>
      <w:ins w:id="797" w:author="lenovo" w:date="2021-12-30T08:45:00Z">
        <w:r w:rsidR="00806AA2">
          <w:rPr>
            <w:rStyle w:val="Hyperlink"/>
            <w:noProof/>
            <w:sz w:val="26"/>
            <w:szCs w:val="26"/>
          </w:rPr>
          <w:t>.</w:t>
        </w:r>
      </w:ins>
      <w:r w:rsidR="00923AC6" w:rsidRPr="00CD5DA4">
        <w:rPr>
          <w:rStyle w:val="Hyperlink"/>
          <w:noProof/>
          <w:sz w:val="26"/>
          <w:szCs w:val="26"/>
          <w:lang w:val="da-DK"/>
        </w:rPr>
        <w:t xml:space="preserve"> Chọn các cột trong bảng FACT</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_Toc90544520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85</w:t>
      </w:r>
      <w:r w:rsidR="00923AC6" w:rsidRPr="00CD5DA4">
        <w:rPr>
          <w:noProof/>
          <w:webHidden/>
          <w:sz w:val="26"/>
          <w:szCs w:val="26"/>
        </w:rPr>
        <w:fldChar w:fldCharType="end"/>
      </w:r>
      <w:r>
        <w:rPr>
          <w:noProof/>
          <w:sz w:val="26"/>
          <w:szCs w:val="26"/>
        </w:rPr>
        <w:fldChar w:fldCharType="end"/>
      </w:r>
    </w:p>
    <w:p w14:paraId="20F77B7F" w14:textId="36680817"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"_Toc90544521" </w:instrText>
      </w:r>
      <w:r>
        <w:fldChar w:fldCharType="separate"/>
      </w:r>
      <w:r w:rsidR="00923AC6" w:rsidRPr="00CD5DA4">
        <w:rPr>
          <w:rStyle w:val="Hyperlink"/>
          <w:noProof/>
          <w:sz w:val="26"/>
          <w:szCs w:val="26"/>
        </w:rPr>
        <w:t xml:space="preserve">Hình </w:t>
      </w:r>
      <w:r w:rsidR="00F8659A" w:rsidRPr="00CD5DA4">
        <w:rPr>
          <w:rStyle w:val="Hyperlink"/>
          <w:noProof/>
          <w:sz w:val="26"/>
          <w:szCs w:val="26"/>
        </w:rPr>
        <w:t>3.103</w:t>
      </w:r>
      <w:ins w:id="798" w:author="lenovo" w:date="2021-12-30T08:45:00Z">
        <w:r w:rsidR="00806AA2">
          <w:rPr>
            <w:rStyle w:val="Hyperlink"/>
            <w:noProof/>
            <w:sz w:val="26"/>
            <w:szCs w:val="26"/>
          </w:rPr>
          <w:t>.</w:t>
        </w:r>
      </w:ins>
      <w:r w:rsidR="002C5CC3">
        <w:rPr>
          <w:rStyle w:val="Hyperlink"/>
          <w:noProof/>
          <w:sz w:val="26"/>
          <w:szCs w:val="26"/>
          <w:lang w:val="da-DK"/>
        </w:rPr>
        <w:t xml:space="preserve"> Chọn các cột trong bảng </w:t>
      </w:r>
      <w:r w:rsidR="002C5CC3" w:rsidRPr="002C5CC3">
        <w:rPr>
          <w:iCs/>
          <w:noProof/>
          <w:sz w:val="26"/>
          <w:szCs w:val="26"/>
          <w:lang w:val="da-DK"/>
        </w:rPr>
        <w:t>Dimension</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_Toc90544521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86</w:t>
      </w:r>
      <w:r w:rsidR="00923AC6" w:rsidRPr="00CD5DA4">
        <w:rPr>
          <w:noProof/>
          <w:webHidden/>
          <w:sz w:val="26"/>
          <w:szCs w:val="26"/>
        </w:rPr>
        <w:fldChar w:fldCharType="end"/>
      </w:r>
      <w:r>
        <w:rPr>
          <w:noProof/>
          <w:sz w:val="26"/>
          <w:szCs w:val="26"/>
        </w:rPr>
        <w:fldChar w:fldCharType="end"/>
      </w:r>
    </w:p>
    <w:p w14:paraId="514976D3" w14:textId="0C788B25"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"_Toc90544522" </w:instrText>
      </w:r>
      <w:r>
        <w:fldChar w:fldCharType="separate"/>
      </w:r>
      <w:r w:rsidR="00923AC6" w:rsidRPr="00CD5DA4">
        <w:rPr>
          <w:rStyle w:val="Hyperlink"/>
          <w:noProof/>
          <w:sz w:val="26"/>
          <w:szCs w:val="26"/>
        </w:rPr>
        <w:t xml:space="preserve">Hình </w:t>
      </w:r>
      <w:r w:rsidR="005F3F4D" w:rsidRPr="00CD5DA4">
        <w:rPr>
          <w:rStyle w:val="Hyperlink"/>
          <w:noProof/>
          <w:sz w:val="26"/>
          <w:szCs w:val="26"/>
        </w:rPr>
        <w:t>3.104</w:t>
      </w:r>
      <w:ins w:id="799" w:author="lenovo" w:date="2021-12-30T08:45:00Z">
        <w:r w:rsidR="00806AA2">
          <w:rPr>
            <w:rStyle w:val="Hyperlink"/>
            <w:noProof/>
            <w:sz w:val="26"/>
            <w:szCs w:val="26"/>
          </w:rPr>
          <w:t>.</w:t>
        </w:r>
      </w:ins>
      <w:r w:rsidR="00923AC6" w:rsidRPr="00CD5DA4">
        <w:rPr>
          <w:rStyle w:val="Hyperlink"/>
          <w:noProof/>
          <w:sz w:val="26"/>
          <w:szCs w:val="26"/>
          <w:lang w:val="da-DK"/>
        </w:rPr>
        <w:t xml:space="preserve"> Hoàn tất tạo Cube</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_Toc90544522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86</w:t>
      </w:r>
      <w:r w:rsidR="00923AC6" w:rsidRPr="00CD5DA4">
        <w:rPr>
          <w:noProof/>
          <w:webHidden/>
          <w:sz w:val="26"/>
          <w:szCs w:val="26"/>
        </w:rPr>
        <w:fldChar w:fldCharType="end"/>
      </w:r>
      <w:r>
        <w:rPr>
          <w:noProof/>
          <w:sz w:val="26"/>
          <w:szCs w:val="26"/>
        </w:rPr>
        <w:fldChar w:fldCharType="end"/>
      </w:r>
    </w:p>
    <w:p w14:paraId="0A6065A1" w14:textId="37C4C869" w:rsidR="00923AC6" w:rsidRPr="00CD5DA4" w:rsidRDefault="00B45B0D" w:rsidP="00041EEA">
      <w:pPr>
        <w:pStyle w:val="TableofFigures"/>
        <w:tabs>
          <w:tab w:val="right" w:leader="dot" w:pos="9196"/>
        </w:tabs>
        <w:spacing w:line="276" w:lineRule="auto"/>
        <w:rPr>
          <w:noProof/>
          <w:sz w:val="26"/>
          <w:szCs w:val="26"/>
        </w:rPr>
      </w:pPr>
      <w:r>
        <w:lastRenderedPageBreak/>
        <w:fldChar w:fldCharType="begin"/>
      </w:r>
      <w:r>
        <w:instrText xml:space="preserve"> HYPERLINK \l "_Toc90544523" </w:instrText>
      </w:r>
      <w:r>
        <w:fldChar w:fldCharType="separate"/>
      </w:r>
      <w:r w:rsidR="00923AC6" w:rsidRPr="00CD5DA4">
        <w:rPr>
          <w:rStyle w:val="Hyperlink"/>
          <w:noProof/>
          <w:sz w:val="26"/>
          <w:szCs w:val="26"/>
        </w:rPr>
        <w:t xml:space="preserve">Hình </w:t>
      </w:r>
      <w:r w:rsidR="005F3F4D" w:rsidRPr="00CD5DA4">
        <w:rPr>
          <w:rStyle w:val="Hyperlink"/>
          <w:noProof/>
          <w:sz w:val="26"/>
          <w:szCs w:val="26"/>
        </w:rPr>
        <w:t>3.105</w:t>
      </w:r>
      <w:ins w:id="800" w:author="lenovo" w:date="2021-12-30T08:45:00Z">
        <w:r w:rsidR="00806AA2">
          <w:rPr>
            <w:rStyle w:val="Hyperlink"/>
            <w:noProof/>
            <w:sz w:val="26"/>
            <w:szCs w:val="26"/>
          </w:rPr>
          <w:t>.</w:t>
        </w:r>
      </w:ins>
      <w:r w:rsidR="00923AC6" w:rsidRPr="00CD5DA4">
        <w:rPr>
          <w:rStyle w:val="Hyperlink"/>
          <w:noProof/>
          <w:sz w:val="26"/>
          <w:szCs w:val="26"/>
          <w:lang w:val="da-DK"/>
        </w:rPr>
        <w:t xml:space="preserve"> Tạo hierachy</w:t>
      </w:r>
      <w:ins w:id="801" w:author="lenovo" w:date="2021-12-30T08:57:00Z">
        <w:r w:rsidR="00C705B4">
          <w:rPr>
            <w:rStyle w:val="Hyperlink"/>
            <w:noProof/>
            <w:sz w:val="26"/>
            <w:szCs w:val="26"/>
            <w:lang w:val="da-DK"/>
          </w:rPr>
          <w:t xml:space="preserve"> </w:t>
        </w:r>
      </w:ins>
      <w:ins w:id="802" w:author="lenovo" w:date="2021-12-30T08:58:00Z">
        <w:r w:rsidR="00C705B4">
          <w:rPr>
            <w:rStyle w:val="Hyperlink"/>
            <w:noProof/>
            <w:sz w:val="26"/>
            <w:szCs w:val="26"/>
            <w:lang w:val="da-DK"/>
          </w:rPr>
          <w:t>cho các Demension</w:t>
        </w:r>
      </w:ins>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_Toc90544523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87</w:t>
      </w:r>
      <w:r w:rsidR="00923AC6" w:rsidRPr="00CD5DA4">
        <w:rPr>
          <w:noProof/>
          <w:webHidden/>
          <w:sz w:val="26"/>
          <w:szCs w:val="26"/>
        </w:rPr>
        <w:fldChar w:fldCharType="end"/>
      </w:r>
      <w:r>
        <w:rPr>
          <w:noProof/>
          <w:sz w:val="26"/>
          <w:szCs w:val="26"/>
        </w:rPr>
        <w:fldChar w:fldCharType="end"/>
      </w:r>
    </w:p>
    <w:p w14:paraId="7323B26B" w14:textId="048CF57F" w:rsidR="00EA7CF0"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"_Toc90544523" </w:instrText>
      </w:r>
      <w:r>
        <w:fldChar w:fldCharType="separate"/>
      </w:r>
      <w:r w:rsidR="00EA7CF0" w:rsidRPr="00CD5DA4">
        <w:rPr>
          <w:rStyle w:val="Hyperlink"/>
          <w:noProof/>
          <w:sz w:val="26"/>
          <w:szCs w:val="26"/>
        </w:rPr>
        <w:t>Hình 3.106</w:t>
      </w:r>
      <w:ins w:id="803" w:author="lenovo" w:date="2021-12-30T08:45:00Z">
        <w:r w:rsidR="00806AA2">
          <w:rPr>
            <w:rStyle w:val="Hyperlink"/>
            <w:noProof/>
            <w:sz w:val="26"/>
            <w:szCs w:val="26"/>
          </w:rPr>
          <w:t>.</w:t>
        </w:r>
      </w:ins>
      <w:r w:rsidR="00EA7CF0" w:rsidRPr="00CD5DA4">
        <w:rPr>
          <w:rStyle w:val="Hyperlink"/>
          <w:noProof/>
          <w:sz w:val="26"/>
          <w:szCs w:val="26"/>
          <w:lang w:val="da-DK"/>
        </w:rPr>
        <w:t xml:space="preserve"> Tạo hierachy</w:t>
      </w:r>
      <w:del w:id="804" w:author="lenovo" w:date="2021-12-30T08:58:00Z">
        <w:r w:rsidR="00EA7CF0" w:rsidRPr="00CD5DA4" w:rsidDel="00C705B4">
          <w:rPr>
            <w:rStyle w:val="Hyperlink"/>
            <w:noProof/>
            <w:sz w:val="26"/>
            <w:szCs w:val="26"/>
            <w:lang w:val="da-DK"/>
          </w:rPr>
          <w:delText xml:space="preserve"> cho các Demension</w:delText>
        </w:r>
      </w:del>
      <w:r w:rsidR="00EA7CF0" w:rsidRPr="00CD5DA4">
        <w:rPr>
          <w:noProof/>
          <w:webHidden/>
          <w:sz w:val="26"/>
          <w:szCs w:val="26"/>
        </w:rPr>
        <w:tab/>
      </w:r>
      <w:r w:rsidR="00EA7CF0" w:rsidRPr="00CD5DA4">
        <w:rPr>
          <w:noProof/>
          <w:webHidden/>
          <w:sz w:val="26"/>
          <w:szCs w:val="26"/>
        </w:rPr>
        <w:fldChar w:fldCharType="begin"/>
      </w:r>
      <w:r w:rsidR="00EA7CF0" w:rsidRPr="00CD5DA4">
        <w:rPr>
          <w:noProof/>
          <w:webHidden/>
          <w:sz w:val="26"/>
          <w:szCs w:val="26"/>
        </w:rPr>
        <w:instrText xml:space="preserve"> PAGEREF _Toc90544523 \h </w:instrText>
      </w:r>
      <w:r w:rsidR="00EA7CF0" w:rsidRPr="00CD5DA4">
        <w:rPr>
          <w:noProof/>
          <w:webHidden/>
          <w:sz w:val="26"/>
          <w:szCs w:val="26"/>
        </w:rPr>
      </w:r>
      <w:r w:rsidR="00EA7CF0" w:rsidRPr="00CD5DA4">
        <w:rPr>
          <w:noProof/>
          <w:webHidden/>
          <w:sz w:val="26"/>
          <w:szCs w:val="26"/>
        </w:rPr>
        <w:fldChar w:fldCharType="separate"/>
      </w:r>
      <w:r w:rsidR="00F226C4">
        <w:rPr>
          <w:noProof/>
          <w:webHidden/>
          <w:sz w:val="26"/>
          <w:szCs w:val="26"/>
        </w:rPr>
        <w:t>87</w:t>
      </w:r>
      <w:r w:rsidR="00EA7CF0" w:rsidRPr="00CD5DA4">
        <w:rPr>
          <w:noProof/>
          <w:webHidden/>
          <w:sz w:val="26"/>
          <w:szCs w:val="26"/>
        </w:rPr>
        <w:fldChar w:fldCharType="end"/>
      </w:r>
      <w:r>
        <w:rPr>
          <w:noProof/>
          <w:sz w:val="26"/>
          <w:szCs w:val="26"/>
        </w:rPr>
        <w:fldChar w:fldCharType="end"/>
      </w:r>
    </w:p>
    <w:p w14:paraId="2F279753" w14:textId="08032A90"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"_Toc90544524" </w:instrText>
      </w:r>
      <w:r>
        <w:fldChar w:fldCharType="separate"/>
      </w:r>
      <w:r w:rsidR="00923AC6" w:rsidRPr="00CD5DA4">
        <w:rPr>
          <w:rStyle w:val="Hyperlink"/>
          <w:noProof/>
          <w:sz w:val="26"/>
          <w:szCs w:val="26"/>
        </w:rPr>
        <w:t xml:space="preserve">Hình </w:t>
      </w:r>
      <w:r w:rsidR="005F3F4D" w:rsidRPr="00CD5DA4">
        <w:rPr>
          <w:rStyle w:val="Hyperlink"/>
          <w:noProof/>
          <w:sz w:val="26"/>
          <w:szCs w:val="26"/>
        </w:rPr>
        <w:t>3.10</w:t>
      </w:r>
      <w:r w:rsidR="001F4855" w:rsidRPr="00CD5DA4">
        <w:rPr>
          <w:rStyle w:val="Hyperlink"/>
          <w:noProof/>
          <w:sz w:val="26"/>
          <w:szCs w:val="26"/>
        </w:rPr>
        <w:t>7</w:t>
      </w:r>
      <w:ins w:id="805" w:author="lenovo" w:date="2021-12-30T08:45:00Z">
        <w:r w:rsidR="00806AA2">
          <w:rPr>
            <w:rStyle w:val="Hyperlink"/>
            <w:noProof/>
            <w:sz w:val="26"/>
            <w:szCs w:val="26"/>
          </w:rPr>
          <w:t>.</w:t>
        </w:r>
      </w:ins>
      <w:r w:rsidR="00923AC6" w:rsidRPr="00CD5DA4">
        <w:rPr>
          <w:rStyle w:val="Hyperlink"/>
          <w:noProof/>
          <w:sz w:val="26"/>
          <w:szCs w:val="26"/>
          <w:lang w:val="da-DK"/>
        </w:rPr>
        <w:t xml:space="preserve"> </w:t>
      </w:r>
      <w:ins w:id="806" w:author="lenovo" w:date="2021-12-30T08:57:00Z">
        <w:r w:rsidR="00C705B4">
          <w:rPr>
            <w:rStyle w:val="Hyperlink"/>
            <w:noProof/>
            <w:sz w:val="26"/>
            <w:szCs w:val="26"/>
            <w:lang w:val="da-DK"/>
          </w:rPr>
          <w:t>Chạy quá trình SSAS</w:t>
        </w:r>
      </w:ins>
      <w:del w:id="807" w:author="lenovo" w:date="2021-12-30T08:57:00Z">
        <w:r w:rsidR="00923AC6" w:rsidRPr="00CD5DA4" w:rsidDel="00C705B4">
          <w:rPr>
            <w:rStyle w:val="Hyperlink"/>
            <w:noProof/>
            <w:sz w:val="26"/>
            <w:szCs w:val="26"/>
            <w:lang w:val="da-DK"/>
          </w:rPr>
          <w:delText>Tạo hierachy</w:delText>
        </w:r>
      </w:del>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_Toc90544524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87</w:t>
      </w:r>
      <w:r w:rsidR="00923AC6" w:rsidRPr="00CD5DA4">
        <w:rPr>
          <w:noProof/>
          <w:webHidden/>
          <w:sz w:val="26"/>
          <w:szCs w:val="26"/>
        </w:rPr>
        <w:fldChar w:fldCharType="end"/>
      </w:r>
      <w:r>
        <w:rPr>
          <w:noProof/>
          <w:sz w:val="26"/>
          <w:szCs w:val="26"/>
        </w:rPr>
        <w:fldChar w:fldCharType="end"/>
      </w:r>
    </w:p>
    <w:p w14:paraId="1CE509B8" w14:textId="033C771E"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"_Toc90544525" </w:instrText>
      </w:r>
      <w:r>
        <w:fldChar w:fldCharType="separate"/>
      </w:r>
      <w:r w:rsidR="00923AC6" w:rsidRPr="00CD5DA4">
        <w:rPr>
          <w:rStyle w:val="Hyperlink"/>
          <w:noProof/>
          <w:sz w:val="26"/>
          <w:szCs w:val="26"/>
        </w:rPr>
        <w:t xml:space="preserve">Hình </w:t>
      </w:r>
      <w:r w:rsidR="005F3F4D" w:rsidRPr="00CD5DA4">
        <w:rPr>
          <w:rStyle w:val="Hyperlink"/>
          <w:noProof/>
          <w:sz w:val="26"/>
          <w:szCs w:val="26"/>
        </w:rPr>
        <w:t>3.10</w:t>
      </w:r>
      <w:r w:rsidR="001F4855" w:rsidRPr="00CD5DA4">
        <w:rPr>
          <w:rStyle w:val="Hyperlink"/>
          <w:noProof/>
          <w:sz w:val="26"/>
          <w:szCs w:val="26"/>
        </w:rPr>
        <w:t>8</w:t>
      </w:r>
      <w:ins w:id="808" w:author="lenovo" w:date="2021-12-30T08:45:00Z">
        <w:r w:rsidR="00806AA2">
          <w:rPr>
            <w:rStyle w:val="Hyperlink"/>
            <w:noProof/>
            <w:sz w:val="26"/>
            <w:szCs w:val="26"/>
          </w:rPr>
          <w:t>.</w:t>
        </w:r>
      </w:ins>
      <w:r w:rsidR="00923AC6" w:rsidRPr="00CD5DA4">
        <w:rPr>
          <w:rStyle w:val="Hyperlink"/>
          <w:noProof/>
          <w:sz w:val="26"/>
          <w:szCs w:val="26"/>
          <w:lang w:val="da-DK"/>
        </w:rPr>
        <w:t xml:space="preserve"> Sau khi process hoàn tất</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_Toc90544525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88</w:t>
      </w:r>
      <w:r w:rsidR="00923AC6" w:rsidRPr="00CD5DA4">
        <w:rPr>
          <w:noProof/>
          <w:webHidden/>
          <w:sz w:val="26"/>
          <w:szCs w:val="26"/>
        </w:rPr>
        <w:fldChar w:fldCharType="end"/>
      </w:r>
      <w:r>
        <w:rPr>
          <w:noProof/>
          <w:sz w:val="26"/>
          <w:szCs w:val="26"/>
        </w:rPr>
        <w:fldChar w:fldCharType="end"/>
      </w:r>
    </w:p>
    <w:p w14:paraId="19B2A506" w14:textId="40218EA6"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"_Toc90544526" </w:instrText>
      </w:r>
      <w:r>
        <w:fldChar w:fldCharType="separate"/>
      </w:r>
      <w:r w:rsidR="00923AC6" w:rsidRPr="00CD5DA4">
        <w:rPr>
          <w:rStyle w:val="Hyperlink"/>
          <w:noProof/>
          <w:sz w:val="26"/>
          <w:szCs w:val="26"/>
        </w:rPr>
        <w:t xml:space="preserve">Hình </w:t>
      </w:r>
      <w:r w:rsidR="005F3F4D" w:rsidRPr="00CD5DA4">
        <w:rPr>
          <w:rStyle w:val="Hyperlink"/>
          <w:noProof/>
          <w:sz w:val="26"/>
          <w:szCs w:val="26"/>
        </w:rPr>
        <w:t>3.10</w:t>
      </w:r>
      <w:r w:rsidR="001F4855" w:rsidRPr="00CD5DA4">
        <w:rPr>
          <w:rStyle w:val="Hyperlink"/>
          <w:noProof/>
          <w:sz w:val="26"/>
          <w:szCs w:val="26"/>
        </w:rPr>
        <w:t>9</w:t>
      </w:r>
      <w:ins w:id="809" w:author="lenovo" w:date="2021-12-30T08:45:00Z">
        <w:r w:rsidR="00806AA2">
          <w:rPr>
            <w:rStyle w:val="Hyperlink"/>
            <w:noProof/>
            <w:sz w:val="26"/>
            <w:szCs w:val="26"/>
          </w:rPr>
          <w:t>.</w:t>
        </w:r>
      </w:ins>
      <w:r w:rsidR="00923AC6" w:rsidRPr="00CD5DA4">
        <w:rPr>
          <w:rStyle w:val="Hyperlink"/>
          <w:noProof/>
          <w:sz w:val="26"/>
          <w:szCs w:val="26"/>
          <w:lang w:val="da-DK"/>
        </w:rPr>
        <w:t xml:space="preserve"> Sau khi deploy hoàn tất</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_Toc90544526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89</w:t>
      </w:r>
      <w:r w:rsidR="00923AC6" w:rsidRPr="00CD5DA4">
        <w:rPr>
          <w:noProof/>
          <w:webHidden/>
          <w:sz w:val="26"/>
          <w:szCs w:val="26"/>
        </w:rPr>
        <w:fldChar w:fldCharType="end"/>
      </w:r>
      <w:r>
        <w:rPr>
          <w:noProof/>
          <w:sz w:val="26"/>
          <w:szCs w:val="26"/>
        </w:rPr>
        <w:fldChar w:fldCharType="end"/>
      </w:r>
    </w:p>
    <w:p w14:paraId="75718E19" w14:textId="483C13CC"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"_Toc90544527" </w:instrText>
      </w:r>
      <w:r>
        <w:fldChar w:fldCharType="separate"/>
      </w:r>
      <w:r w:rsidR="00923AC6" w:rsidRPr="00CD5DA4">
        <w:rPr>
          <w:rStyle w:val="Hyperlink"/>
          <w:noProof/>
          <w:sz w:val="26"/>
          <w:szCs w:val="26"/>
        </w:rPr>
        <w:t xml:space="preserve">Hình </w:t>
      </w:r>
      <w:r w:rsidR="005F3F4D" w:rsidRPr="00CD5DA4">
        <w:rPr>
          <w:rStyle w:val="Hyperlink"/>
          <w:noProof/>
          <w:sz w:val="26"/>
          <w:szCs w:val="26"/>
        </w:rPr>
        <w:t>3.1</w:t>
      </w:r>
      <w:r w:rsidR="001F4855" w:rsidRPr="00CD5DA4">
        <w:rPr>
          <w:rStyle w:val="Hyperlink"/>
          <w:noProof/>
          <w:sz w:val="26"/>
          <w:szCs w:val="26"/>
        </w:rPr>
        <w:t>10</w:t>
      </w:r>
      <w:ins w:id="810" w:author="lenovo" w:date="2021-12-30T08:45:00Z">
        <w:r w:rsidR="00806AA2">
          <w:rPr>
            <w:rStyle w:val="Hyperlink"/>
            <w:noProof/>
            <w:sz w:val="26"/>
            <w:szCs w:val="26"/>
          </w:rPr>
          <w:t>.</w:t>
        </w:r>
      </w:ins>
      <w:r w:rsidR="00923AC6" w:rsidRPr="00CD5DA4">
        <w:rPr>
          <w:rStyle w:val="Hyperlink"/>
          <w:noProof/>
          <w:sz w:val="26"/>
          <w:szCs w:val="26"/>
          <w:lang w:val="da-DK"/>
        </w:rPr>
        <w:t xml:space="preserve"> Tạo cấu trúc khai thác</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_Toc90544527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89</w:t>
      </w:r>
      <w:r w:rsidR="00923AC6" w:rsidRPr="00CD5DA4">
        <w:rPr>
          <w:noProof/>
          <w:webHidden/>
          <w:sz w:val="26"/>
          <w:szCs w:val="26"/>
        </w:rPr>
        <w:fldChar w:fldCharType="end"/>
      </w:r>
      <w:r>
        <w:rPr>
          <w:noProof/>
          <w:sz w:val="26"/>
          <w:szCs w:val="26"/>
        </w:rPr>
        <w:fldChar w:fldCharType="end"/>
      </w:r>
    </w:p>
    <w:p w14:paraId="20655AC2" w14:textId="5AF6C99C"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"_Toc90544528" </w:instrText>
      </w:r>
      <w:r>
        <w:fldChar w:fldCharType="separate"/>
      </w:r>
      <w:r w:rsidR="00923AC6" w:rsidRPr="00CD5DA4">
        <w:rPr>
          <w:rStyle w:val="Hyperlink"/>
          <w:noProof/>
          <w:sz w:val="26"/>
          <w:szCs w:val="26"/>
        </w:rPr>
        <w:t xml:space="preserve">Hình </w:t>
      </w:r>
      <w:r w:rsidR="005F3F4D" w:rsidRPr="00CD5DA4">
        <w:rPr>
          <w:rStyle w:val="Hyperlink"/>
          <w:noProof/>
          <w:sz w:val="26"/>
          <w:szCs w:val="26"/>
        </w:rPr>
        <w:t>3.11</w:t>
      </w:r>
      <w:r w:rsidR="001F4855" w:rsidRPr="00CD5DA4">
        <w:rPr>
          <w:rStyle w:val="Hyperlink"/>
          <w:noProof/>
          <w:sz w:val="26"/>
          <w:szCs w:val="26"/>
        </w:rPr>
        <w:t>1</w:t>
      </w:r>
      <w:ins w:id="811" w:author="lenovo" w:date="2021-12-30T08:45:00Z">
        <w:r w:rsidR="00806AA2">
          <w:rPr>
            <w:rStyle w:val="Hyperlink"/>
            <w:noProof/>
            <w:sz w:val="26"/>
            <w:szCs w:val="26"/>
          </w:rPr>
          <w:t>.</w:t>
        </w:r>
      </w:ins>
      <w:r w:rsidR="00923AC6" w:rsidRPr="00CD5DA4">
        <w:rPr>
          <w:rStyle w:val="Hyperlink"/>
          <w:noProof/>
          <w:sz w:val="26"/>
          <w:szCs w:val="26"/>
          <w:lang w:val="da-DK"/>
        </w:rPr>
        <w:t xml:space="preserve"> Chọn dữ liệu quan hệ</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_Toc90544528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90</w:t>
      </w:r>
      <w:r w:rsidR="00923AC6" w:rsidRPr="00CD5DA4">
        <w:rPr>
          <w:noProof/>
          <w:webHidden/>
          <w:sz w:val="26"/>
          <w:szCs w:val="26"/>
        </w:rPr>
        <w:fldChar w:fldCharType="end"/>
      </w:r>
      <w:r>
        <w:rPr>
          <w:noProof/>
          <w:sz w:val="26"/>
          <w:szCs w:val="26"/>
        </w:rPr>
        <w:fldChar w:fldCharType="end"/>
      </w:r>
    </w:p>
    <w:p w14:paraId="6B5779C0" w14:textId="7B505455"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"_Toc90544529" </w:instrText>
      </w:r>
      <w:r>
        <w:fldChar w:fldCharType="separate"/>
      </w:r>
      <w:r w:rsidR="00923AC6" w:rsidRPr="00CD5DA4">
        <w:rPr>
          <w:rStyle w:val="Hyperlink"/>
          <w:noProof/>
          <w:sz w:val="26"/>
          <w:szCs w:val="26"/>
        </w:rPr>
        <w:t xml:space="preserve">Hình </w:t>
      </w:r>
      <w:r w:rsidR="005F3F4D" w:rsidRPr="00CD5DA4">
        <w:rPr>
          <w:rStyle w:val="Hyperlink"/>
          <w:noProof/>
          <w:sz w:val="26"/>
          <w:szCs w:val="26"/>
        </w:rPr>
        <w:t>3.11</w:t>
      </w:r>
      <w:r w:rsidR="001F4855" w:rsidRPr="00CD5DA4">
        <w:rPr>
          <w:rStyle w:val="Hyperlink"/>
          <w:noProof/>
          <w:sz w:val="26"/>
          <w:szCs w:val="26"/>
        </w:rPr>
        <w:t>2</w:t>
      </w:r>
      <w:ins w:id="812" w:author="lenovo" w:date="2021-12-30T08:45:00Z">
        <w:r w:rsidR="00806AA2">
          <w:rPr>
            <w:rStyle w:val="Hyperlink"/>
            <w:noProof/>
            <w:sz w:val="26"/>
            <w:szCs w:val="26"/>
          </w:rPr>
          <w:t>.</w:t>
        </w:r>
      </w:ins>
      <w:r w:rsidR="00923AC6" w:rsidRPr="00CD5DA4">
        <w:rPr>
          <w:rStyle w:val="Hyperlink"/>
          <w:noProof/>
          <w:sz w:val="26"/>
          <w:szCs w:val="26"/>
          <w:lang w:val="da-DK"/>
        </w:rPr>
        <w:t xml:space="preserve"> Chọn </w:t>
      </w:r>
      <w:r w:rsidR="00691C9B">
        <w:rPr>
          <w:rStyle w:val="Hyperlink"/>
          <w:noProof/>
          <w:sz w:val="26"/>
          <w:szCs w:val="26"/>
          <w:lang w:val="da-DK"/>
        </w:rPr>
        <w:t>mô hình</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_Toc90544529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90</w:t>
      </w:r>
      <w:r w:rsidR="00923AC6" w:rsidRPr="00CD5DA4">
        <w:rPr>
          <w:noProof/>
          <w:webHidden/>
          <w:sz w:val="26"/>
          <w:szCs w:val="26"/>
        </w:rPr>
        <w:fldChar w:fldCharType="end"/>
      </w:r>
      <w:r>
        <w:rPr>
          <w:noProof/>
          <w:sz w:val="26"/>
          <w:szCs w:val="26"/>
        </w:rPr>
        <w:fldChar w:fldCharType="end"/>
      </w:r>
    </w:p>
    <w:p w14:paraId="15E69A36" w14:textId="58553C19"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"_Toc90544530" </w:instrText>
      </w:r>
      <w:r>
        <w:fldChar w:fldCharType="separate"/>
      </w:r>
      <w:r w:rsidR="00923AC6" w:rsidRPr="00CD5DA4">
        <w:rPr>
          <w:rStyle w:val="Hyperlink"/>
          <w:noProof/>
          <w:sz w:val="26"/>
          <w:szCs w:val="26"/>
        </w:rPr>
        <w:t xml:space="preserve">Hình </w:t>
      </w:r>
      <w:r w:rsidR="005F3F4D" w:rsidRPr="00CD5DA4">
        <w:rPr>
          <w:rStyle w:val="Hyperlink"/>
          <w:noProof/>
          <w:sz w:val="26"/>
          <w:szCs w:val="26"/>
        </w:rPr>
        <w:t>3.11</w:t>
      </w:r>
      <w:r w:rsidR="001F4855" w:rsidRPr="00CD5DA4">
        <w:rPr>
          <w:rStyle w:val="Hyperlink"/>
          <w:noProof/>
          <w:sz w:val="26"/>
          <w:szCs w:val="26"/>
        </w:rPr>
        <w:t>3</w:t>
      </w:r>
      <w:ins w:id="813" w:author="lenovo" w:date="2021-12-30T08:45:00Z">
        <w:r w:rsidR="00806AA2">
          <w:rPr>
            <w:rStyle w:val="Hyperlink"/>
            <w:noProof/>
            <w:sz w:val="26"/>
            <w:szCs w:val="26"/>
          </w:rPr>
          <w:t>.</w:t>
        </w:r>
      </w:ins>
      <w:r w:rsidR="00923AC6" w:rsidRPr="00CD5DA4">
        <w:rPr>
          <w:rStyle w:val="Hyperlink"/>
          <w:noProof/>
          <w:sz w:val="26"/>
          <w:szCs w:val="26"/>
          <w:lang w:val="da-DK"/>
        </w:rPr>
        <w:t xml:space="preserve"> Chọn bảng để lấy dữ liệu phân tích</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_Toc90544530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91</w:t>
      </w:r>
      <w:r w:rsidR="00923AC6" w:rsidRPr="00CD5DA4">
        <w:rPr>
          <w:noProof/>
          <w:webHidden/>
          <w:sz w:val="26"/>
          <w:szCs w:val="26"/>
        </w:rPr>
        <w:fldChar w:fldCharType="end"/>
      </w:r>
      <w:r>
        <w:rPr>
          <w:noProof/>
          <w:sz w:val="26"/>
          <w:szCs w:val="26"/>
        </w:rPr>
        <w:fldChar w:fldCharType="end"/>
      </w:r>
    </w:p>
    <w:p w14:paraId="4AB6CCFA" w14:textId="3759F490"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"_Toc90544531" </w:instrText>
      </w:r>
      <w:r>
        <w:fldChar w:fldCharType="separate"/>
      </w:r>
      <w:r w:rsidR="00923AC6" w:rsidRPr="00CD5DA4">
        <w:rPr>
          <w:rStyle w:val="Hyperlink"/>
          <w:noProof/>
          <w:sz w:val="26"/>
          <w:szCs w:val="26"/>
        </w:rPr>
        <w:t xml:space="preserve">Hình </w:t>
      </w:r>
      <w:r w:rsidR="005F3F4D" w:rsidRPr="00CD5DA4">
        <w:rPr>
          <w:rStyle w:val="Hyperlink"/>
          <w:noProof/>
          <w:sz w:val="26"/>
          <w:szCs w:val="26"/>
        </w:rPr>
        <w:t>3.11</w:t>
      </w:r>
      <w:r w:rsidR="001F4855" w:rsidRPr="00CD5DA4">
        <w:rPr>
          <w:rStyle w:val="Hyperlink"/>
          <w:noProof/>
          <w:sz w:val="26"/>
          <w:szCs w:val="26"/>
        </w:rPr>
        <w:t>4</w:t>
      </w:r>
      <w:ins w:id="814" w:author="lenovo" w:date="2021-12-30T08:45:00Z">
        <w:r w:rsidR="00806AA2">
          <w:rPr>
            <w:rStyle w:val="Hyperlink"/>
            <w:noProof/>
            <w:sz w:val="26"/>
            <w:szCs w:val="26"/>
          </w:rPr>
          <w:t>.</w:t>
        </w:r>
      </w:ins>
      <w:r w:rsidR="00923AC6" w:rsidRPr="00CD5DA4">
        <w:rPr>
          <w:rStyle w:val="Hyperlink"/>
          <w:noProof/>
          <w:sz w:val="26"/>
          <w:szCs w:val="26"/>
          <w:lang w:val="da-DK"/>
        </w:rPr>
        <w:t xml:space="preserve"> Chọn các cấu trúc mô hình khai thác</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_Toc90544531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91</w:t>
      </w:r>
      <w:r w:rsidR="00923AC6" w:rsidRPr="00CD5DA4">
        <w:rPr>
          <w:noProof/>
          <w:webHidden/>
          <w:sz w:val="26"/>
          <w:szCs w:val="26"/>
        </w:rPr>
        <w:fldChar w:fldCharType="end"/>
      </w:r>
      <w:r>
        <w:rPr>
          <w:noProof/>
          <w:sz w:val="26"/>
          <w:szCs w:val="26"/>
        </w:rPr>
        <w:fldChar w:fldCharType="end"/>
      </w:r>
    </w:p>
    <w:p w14:paraId="61E277F9" w14:textId="02EF5239"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"_Toc90544532" </w:instrText>
      </w:r>
      <w:r>
        <w:fldChar w:fldCharType="separate"/>
      </w:r>
      <w:r w:rsidR="00923AC6" w:rsidRPr="00CD5DA4">
        <w:rPr>
          <w:rStyle w:val="Hyperlink"/>
          <w:noProof/>
          <w:sz w:val="26"/>
          <w:szCs w:val="26"/>
        </w:rPr>
        <w:t xml:space="preserve">Hình </w:t>
      </w:r>
      <w:r w:rsidR="005F3F4D" w:rsidRPr="00CD5DA4">
        <w:rPr>
          <w:rStyle w:val="Hyperlink"/>
          <w:noProof/>
          <w:sz w:val="26"/>
          <w:szCs w:val="26"/>
        </w:rPr>
        <w:t>3.</w:t>
      </w:r>
      <w:r w:rsidR="00923AC6" w:rsidRPr="00CD5DA4">
        <w:rPr>
          <w:rStyle w:val="Hyperlink"/>
          <w:noProof/>
          <w:sz w:val="26"/>
          <w:szCs w:val="26"/>
        </w:rPr>
        <w:t>11</w:t>
      </w:r>
      <w:r w:rsidR="001F4855" w:rsidRPr="00CD5DA4">
        <w:rPr>
          <w:rStyle w:val="Hyperlink"/>
          <w:noProof/>
          <w:sz w:val="26"/>
          <w:szCs w:val="26"/>
        </w:rPr>
        <w:t>5</w:t>
      </w:r>
      <w:ins w:id="815" w:author="lenovo" w:date="2021-12-30T08:45:00Z">
        <w:r w:rsidR="00806AA2">
          <w:rPr>
            <w:rStyle w:val="Hyperlink"/>
            <w:noProof/>
            <w:sz w:val="26"/>
            <w:szCs w:val="26"/>
          </w:rPr>
          <w:t>.</w:t>
        </w:r>
      </w:ins>
      <w:r w:rsidR="00923AC6" w:rsidRPr="00CD5DA4">
        <w:rPr>
          <w:rStyle w:val="Hyperlink"/>
          <w:noProof/>
          <w:sz w:val="26"/>
          <w:szCs w:val="26"/>
          <w:lang w:val="da-DK"/>
        </w:rPr>
        <w:t xml:space="preserve"> Chọn loại dữ liệu cho các cột khai thác</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_Toc90544532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92</w:t>
      </w:r>
      <w:r w:rsidR="00923AC6" w:rsidRPr="00CD5DA4">
        <w:rPr>
          <w:noProof/>
          <w:webHidden/>
          <w:sz w:val="26"/>
          <w:szCs w:val="26"/>
        </w:rPr>
        <w:fldChar w:fldCharType="end"/>
      </w:r>
      <w:r>
        <w:rPr>
          <w:noProof/>
          <w:sz w:val="26"/>
          <w:szCs w:val="26"/>
        </w:rPr>
        <w:fldChar w:fldCharType="end"/>
      </w:r>
    </w:p>
    <w:p w14:paraId="48216D8A" w14:textId="0182130C"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"_Toc90544533" </w:instrText>
      </w:r>
      <w:r>
        <w:fldChar w:fldCharType="separate"/>
      </w:r>
      <w:r w:rsidR="00923AC6" w:rsidRPr="00CD5DA4">
        <w:rPr>
          <w:rStyle w:val="Hyperlink"/>
          <w:noProof/>
          <w:sz w:val="26"/>
          <w:szCs w:val="26"/>
        </w:rPr>
        <w:t xml:space="preserve">Hình </w:t>
      </w:r>
      <w:r w:rsidR="00EA7CF0" w:rsidRPr="00CD5DA4">
        <w:rPr>
          <w:rStyle w:val="Hyperlink"/>
          <w:noProof/>
          <w:sz w:val="26"/>
          <w:szCs w:val="26"/>
        </w:rPr>
        <w:t>3.</w:t>
      </w:r>
      <w:r w:rsidR="00923AC6" w:rsidRPr="00CD5DA4">
        <w:rPr>
          <w:rStyle w:val="Hyperlink"/>
          <w:noProof/>
          <w:sz w:val="26"/>
          <w:szCs w:val="26"/>
        </w:rPr>
        <w:t>11</w:t>
      </w:r>
      <w:r w:rsidR="001F4855" w:rsidRPr="00CD5DA4">
        <w:rPr>
          <w:rStyle w:val="Hyperlink"/>
          <w:noProof/>
          <w:sz w:val="26"/>
          <w:szCs w:val="26"/>
        </w:rPr>
        <w:t>6</w:t>
      </w:r>
      <w:ins w:id="816" w:author="lenovo" w:date="2021-12-30T08:45:00Z">
        <w:r w:rsidR="00806AA2">
          <w:rPr>
            <w:rStyle w:val="Hyperlink"/>
            <w:noProof/>
            <w:sz w:val="26"/>
            <w:szCs w:val="26"/>
          </w:rPr>
          <w:t>.</w:t>
        </w:r>
      </w:ins>
      <w:r w:rsidR="00923AC6" w:rsidRPr="00CD5DA4">
        <w:rPr>
          <w:rStyle w:val="Hyperlink"/>
          <w:noProof/>
          <w:sz w:val="26"/>
          <w:szCs w:val="26"/>
          <w:lang w:val="da-DK"/>
        </w:rPr>
        <w:t xml:space="preserve"> Hoàn thành tạo mô hình khai thác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_Toc90544533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93</w:t>
      </w:r>
      <w:r w:rsidR="00923AC6" w:rsidRPr="00CD5DA4">
        <w:rPr>
          <w:noProof/>
          <w:webHidden/>
          <w:sz w:val="26"/>
          <w:szCs w:val="26"/>
        </w:rPr>
        <w:fldChar w:fldCharType="end"/>
      </w:r>
      <w:r>
        <w:rPr>
          <w:noProof/>
          <w:sz w:val="26"/>
          <w:szCs w:val="26"/>
        </w:rPr>
        <w:fldChar w:fldCharType="end"/>
      </w:r>
    </w:p>
    <w:p w14:paraId="4574180E" w14:textId="7A134385"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"_Toc90544534" </w:instrText>
      </w:r>
      <w:r>
        <w:fldChar w:fldCharType="separate"/>
      </w:r>
      <w:r w:rsidR="00923AC6" w:rsidRPr="00CD5DA4">
        <w:rPr>
          <w:rStyle w:val="Hyperlink"/>
          <w:noProof/>
          <w:sz w:val="26"/>
          <w:szCs w:val="26"/>
        </w:rPr>
        <w:t xml:space="preserve">Hình </w:t>
      </w:r>
      <w:r w:rsidR="00EA7CF0" w:rsidRPr="00CD5DA4">
        <w:rPr>
          <w:rStyle w:val="Hyperlink"/>
          <w:noProof/>
          <w:sz w:val="26"/>
          <w:szCs w:val="26"/>
        </w:rPr>
        <w:t>3.</w:t>
      </w:r>
      <w:r w:rsidR="00923AC6" w:rsidRPr="00CD5DA4">
        <w:rPr>
          <w:rStyle w:val="Hyperlink"/>
          <w:noProof/>
          <w:sz w:val="26"/>
          <w:szCs w:val="26"/>
        </w:rPr>
        <w:t>1</w:t>
      </w:r>
      <w:r w:rsidR="00EA7CF0" w:rsidRPr="00CD5DA4">
        <w:rPr>
          <w:rStyle w:val="Hyperlink"/>
          <w:noProof/>
          <w:sz w:val="26"/>
          <w:szCs w:val="26"/>
        </w:rPr>
        <w:t>17</w:t>
      </w:r>
      <w:ins w:id="817" w:author="lenovo" w:date="2021-12-30T08:45:00Z">
        <w:r w:rsidR="00806AA2">
          <w:rPr>
            <w:rStyle w:val="Hyperlink"/>
            <w:noProof/>
            <w:sz w:val="26"/>
            <w:szCs w:val="26"/>
          </w:rPr>
          <w:t>.</w:t>
        </w:r>
      </w:ins>
      <w:r w:rsidR="00923AC6" w:rsidRPr="00CD5DA4">
        <w:rPr>
          <w:rStyle w:val="Hyperlink"/>
          <w:noProof/>
          <w:sz w:val="26"/>
          <w:szCs w:val="26"/>
          <w:lang w:val="da-DK"/>
        </w:rPr>
        <w:t xml:space="preserve"> Kết quả sau khi khai thác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_Toc90544534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93</w:t>
      </w:r>
      <w:r w:rsidR="00923AC6" w:rsidRPr="00CD5DA4">
        <w:rPr>
          <w:noProof/>
          <w:webHidden/>
          <w:sz w:val="26"/>
          <w:szCs w:val="26"/>
        </w:rPr>
        <w:fldChar w:fldCharType="end"/>
      </w:r>
      <w:r>
        <w:rPr>
          <w:noProof/>
          <w:sz w:val="26"/>
          <w:szCs w:val="26"/>
        </w:rPr>
        <w:fldChar w:fldCharType="end"/>
      </w:r>
    </w:p>
    <w:p w14:paraId="11CBB186" w14:textId="3587CE39"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"_Toc90544535" </w:instrText>
      </w:r>
      <w:r>
        <w:fldChar w:fldCharType="separate"/>
      </w:r>
      <w:r w:rsidR="00923AC6" w:rsidRPr="00CD5DA4">
        <w:rPr>
          <w:rStyle w:val="Hyperlink"/>
          <w:noProof/>
          <w:sz w:val="26"/>
          <w:szCs w:val="26"/>
        </w:rPr>
        <w:t xml:space="preserve">Hình </w:t>
      </w:r>
      <w:r w:rsidR="001F4855" w:rsidRPr="00CD5DA4">
        <w:rPr>
          <w:rStyle w:val="Hyperlink"/>
          <w:noProof/>
          <w:sz w:val="26"/>
          <w:szCs w:val="26"/>
        </w:rPr>
        <w:t>4.1</w:t>
      </w:r>
      <w:ins w:id="818" w:author="lenovo" w:date="2021-12-30T08:45:00Z">
        <w:r w:rsidR="00806AA2">
          <w:rPr>
            <w:rStyle w:val="Hyperlink"/>
            <w:noProof/>
            <w:sz w:val="26"/>
            <w:szCs w:val="26"/>
          </w:rPr>
          <w:t>.</w:t>
        </w:r>
      </w:ins>
      <w:r w:rsidR="00923AC6" w:rsidRPr="00CD5DA4">
        <w:rPr>
          <w:rStyle w:val="Hyperlink"/>
          <w:noProof/>
          <w:sz w:val="26"/>
          <w:szCs w:val="26"/>
        </w:rPr>
        <w:t xml:space="preserve"> Giao diện đăng nhập</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_Toc90544535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102</w:t>
      </w:r>
      <w:r w:rsidR="00923AC6" w:rsidRPr="00CD5DA4">
        <w:rPr>
          <w:noProof/>
          <w:webHidden/>
          <w:sz w:val="26"/>
          <w:szCs w:val="26"/>
        </w:rPr>
        <w:fldChar w:fldCharType="end"/>
      </w:r>
      <w:r>
        <w:rPr>
          <w:noProof/>
          <w:sz w:val="26"/>
          <w:szCs w:val="26"/>
        </w:rPr>
        <w:fldChar w:fldCharType="end"/>
      </w:r>
    </w:p>
    <w:p w14:paraId="4E660C63" w14:textId="643EDB93"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"_Toc90544536" </w:instrText>
      </w:r>
      <w:r>
        <w:fldChar w:fldCharType="separate"/>
      </w:r>
      <w:r w:rsidR="00923AC6" w:rsidRPr="00CD5DA4">
        <w:rPr>
          <w:rStyle w:val="Hyperlink"/>
          <w:noProof/>
          <w:sz w:val="26"/>
          <w:szCs w:val="26"/>
        </w:rPr>
        <w:t xml:space="preserve">Hình </w:t>
      </w:r>
      <w:r w:rsidR="001F4855" w:rsidRPr="00CD5DA4">
        <w:rPr>
          <w:rStyle w:val="Hyperlink"/>
          <w:noProof/>
          <w:sz w:val="26"/>
          <w:szCs w:val="26"/>
        </w:rPr>
        <w:t>4.2</w:t>
      </w:r>
      <w:ins w:id="819" w:author="lenovo" w:date="2021-12-30T08:45:00Z">
        <w:r w:rsidR="00806AA2">
          <w:rPr>
            <w:rStyle w:val="Hyperlink"/>
            <w:noProof/>
            <w:sz w:val="26"/>
            <w:szCs w:val="26"/>
          </w:rPr>
          <w:t>.</w:t>
        </w:r>
      </w:ins>
      <w:r w:rsidR="00923AC6" w:rsidRPr="00CD5DA4">
        <w:rPr>
          <w:rStyle w:val="Hyperlink"/>
          <w:noProof/>
          <w:sz w:val="26"/>
          <w:szCs w:val="26"/>
          <w:lang w:val="da-DK"/>
        </w:rPr>
        <w:t xml:space="preserve"> Giao diện khi đăng nhập sai</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_Toc90544536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103</w:t>
      </w:r>
      <w:r w:rsidR="00923AC6" w:rsidRPr="00CD5DA4">
        <w:rPr>
          <w:noProof/>
          <w:webHidden/>
          <w:sz w:val="26"/>
          <w:szCs w:val="26"/>
        </w:rPr>
        <w:fldChar w:fldCharType="end"/>
      </w:r>
      <w:r>
        <w:rPr>
          <w:noProof/>
          <w:sz w:val="26"/>
          <w:szCs w:val="26"/>
        </w:rPr>
        <w:fldChar w:fldCharType="end"/>
      </w:r>
    </w:p>
    <w:p w14:paraId="3BF62056" w14:textId="71E2FCBA"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"_Toc90544537" </w:instrText>
      </w:r>
      <w:r>
        <w:fldChar w:fldCharType="separate"/>
      </w:r>
      <w:r w:rsidR="00923AC6" w:rsidRPr="00CD5DA4">
        <w:rPr>
          <w:rStyle w:val="Hyperlink"/>
          <w:noProof/>
          <w:sz w:val="26"/>
          <w:szCs w:val="26"/>
        </w:rPr>
        <w:t xml:space="preserve">Hình </w:t>
      </w:r>
      <w:r w:rsidR="00862E44" w:rsidRPr="00CD5DA4">
        <w:rPr>
          <w:rStyle w:val="Hyperlink"/>
          <w:noProof/>
          <w:sz w:val="26"/>
          <w:szCs w:val="26"/>
        </w:rPr>
        <w:t>4.</w:t>
      </w:r>
      <w:r w:rsidR="00923AC6" w:rsidRPr="00CD5DA4">
        <w:rPr>
          <w:rStyle w:val="Hyperlink"/>
          <w:noProof/>
          <w:sz w:val="26"/>
          <w:szCs w:val="26"/>
        </w:rPr>
        <w:t>3</w:t>
      </w:r>
      <w:ins w:id="820" w:author="lenovo" w:date="2021-12-30T08:45:00Z">
        <w:r w:rsidR="00806AA2">
          <w:rPr>
            <w:rStyle w:val="Hyperlink"/>
            <w:noProof/>
            <w:sz w:val="26"/>
            <w:szCs w:val="26"/>
          </w:rPr>
          <w:t>.</w:t>
        </w:r>
      </w:ins>
      <w:r w:rsidR="00923AC6" w:rsidRPr="00CD5DA4">
        <w:rPr>
          <w:rStyle w:val="Hyperlink"/>
          <w:noProof/>
          <w:sz w:val="26"/>
          <w:szCs w:val="26"/>
          <w:lang w:val="da-DK"/>
        </w:rPr>
        <w:t xml:space="preserve"> Giao diện quên mật khẩu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_Toc90544537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103</w:t>
      </w:r>
      <w:r w:rsidR="00923AC6" w:rsidRPr="00CD5DA4">
        <w:rPr>
          <w:noProof/>
          <w:webHidden/>
          <w:sz w:val="26"/>
          <w:szCs w:val="26"/>
        </w:rPr>
        <w:fldChar w:fldCharType="end"/>
      </w:r>
      <w:r>
        <w:rPr>
          <w:noProof/>
          <w:sz w:val="26"/>
          <w:szCs w:val="26"/>
        </w:rPr>
        <w:fldChar w:fldCharType="end"/>
      </w:r>
    </w:p>
    <w:p w14:paraId="6C434C12" w14:textId="13A18438"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"_Toc90544538" </w:instrText>
      </w:r>
      <w:r>
        <w:fldChar w:fldCharType="separate"/>
      </w:r>
      <w:r w:rsidR="00923AC6" w:rsidRPr="00CD5DA4">
        <w:rPr>
          <w:rStyle w:val="Hyperlink"/>
          <w:noProof/>
          <w:sz w:val="26"/>
          <w:szCs w:val="26"/>
        </w:rPr>
        <w:t>Hình 4</w:t>
      </w:r>
      <w:r w:rsidR="00862E44" w:rsidRPr="00CD5DA4">
        <w:rPr>
          <w:rStyle w:val="Hyperlink"/>
          <w:noProof/>
          <w:sz w:val="26"/>
          <w:szCs w:val="26"/>
        </w:rPr>
        <w:t>.</w:t>
      </w:r>
      <w:r w:rsidR="003D7533" w:rsidRPr="00CD5DA4">
        <w:rPr>
          <w:rStyle w:val="Hyperlink"/>
          <w:noProof/>
          <w:sz w:val="26"/>
          <w:szCs w:val="26"/>
        </w:rPr>
        <w:t>4</w:t>
      </w:r>
      <w:ins w:id="821" w:author="lenovo" w:date="2021-12-30T08:45:00Z">
        <w:r w:rsidR="00806AA2">
          <w:rPr>
            <w:rStyle w:val="Hyperlink"/>
            <w:noProof/>
            <w:sz w:val="26"/>
            <w:szCs w:val="26"/>
          </w:rPr>
          <w:t>.</w:t>
        </w:r>
      </w:ins>
      <w:r w:rsidR="00923AC6" w:rsidRPr="00CD5DA4">
        <w:rPr>
          <w:rStyle w:val="Hyperlink"/>
          <w:noProof/>
          <w:sz w:val="26"/>
          <w:szCs w:val="26"/>
          <w:lang w:val="da-DK"/>
        </w:rPr>
        <w:t xml:space="preserve"> Giao diện menu kho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_Toc90544538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103</w:t>
      </w:r>
      <w:r w:rsidR="00923AC6" w:rsidRPr="00CD5DA4">
        <w:rPr>
          <w:noProof/>
          <w:webHidden/>
          <w:sz w:val="26"/>
          <w:szCs w:val="26"/>
        </w:rPr>
        <w:fldChar w:fldCharType="end"/>
      </w:r>
      <w:r>
        <w:rPr>
          <w:noProof/>
          <w:sz w:val="26"/>
          <w:szCs w:val="26"/>
        </w:rPr>
        <w:fldChar w:fldCharType="end"/>
      </w:r>
    </w:p>
    <w:p w14:paraId="6CCA3DA8" w14:textId="3DF73DEA"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"_Toc90544539" </w:instrText>
      </w:r>
      <w:r>
        <w:fldChar w:fldCharType="separate"/>
      </w:r>
      <w:r w:rsidR="00923AC6" w:rsidRPr="00CD5DA4">
        <w:rPr>
          <w:rStyle w:val="Hyperlink"/>
          <w:noProof/>
          <w:sz w:val="26"/>
          <w:szCs w:val="26"/>
        </w:rPr>
        <w:t xml:space="preserve">Hình </w:t>
      </w:r>
      <w:r w:rsidR="00862E44" w:rsidRPr="00CD5DA4">
        <w:rPr>
          <w:rStyle w:val="Hyperlink"/>
          <w:noProof/>
          <w:sz w:val="26"/>
          <w:szCs w:val="26"/>
        </w:rPr>
        <w:t>4.</w:t>
      </w:r>
      <w:r w:rsidR="003D7533" w:rsidRPr="00CD5DA4">
        <w:rPr>
          <w:rStyle w:val="Hyperlink"/>
          <w:noProof/>
          <w:sz w:val="26"/>
          <w:szCs w:val="26"/>
        </w:rPr>
        <w:t>5</w:t>
      </w:r>
      <w:ins w:id="822" w:author="lenovo" w:date="2021-12-30T08:45:00Z">
        <w:r w:rsidR="00806AA2">
          <w:rPr>
            <w:rStyle w:val="Hyperlink"/>
            <w:noProof/>
            <w:sz w:val="26"/>
            <w:szCs w:val="26"/>
          </w:rPr>
          <w:t>.</w:t>
        </w:r>
      </w:ins>
      <w:r w:rsidR="00923AC6" w:rsidRPr="00CD5DA4">
        <w:rPr>
          <w:rStyle w:val="Hyperlink"/>
          <w:noProof/>
          <w:sz w:val="26"/>
          <w:szCs w:val="26"/>
        </w:rPr>
        <w:t xml:space="preserve"> Giao diện menu quản trị</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_Toc90544539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104</w:t>
      </w:r>
      <w:r w:rsidR="00923AC6" w:rsidRPr="00CD5DA4">
        <w:rPr>
          <w:noProof/>
          <w:webHidden/>
          <w:sz w:val="26"/>
          <w:szCs w:val="26"/>
        </w:rPr>
        <w:fldChar w:fldCharType="end"/>
      </w:r>
      <w:r>
        <w:rPr>
          <w:noProof/>
          <w:sz w:val="26"/>
          <w:szCs w:val="26"/>
        </w:rPr>
        <w:fldChar w:fldCharType="end"/>
      </w:r>
    </w:p>
    <w:p w14:paraId="25AC3E42" w14:textId="34C33D89"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"_Toc90544540" </w:instrText>
      </w:r>
      <w:r>
        <w:fldChar w:fldCharType="separate"/>
      </w:r>
      <w:r w:rsidR="00923AC6" w:rsidRPr="00CD5DA4">
        <w:rPr>
          <w:rStyle w:val="Hyperlink"/>
          <w:noProof/>
          <w:sz w:val="26"/>
          <w:szCs w:val="26"/>
        </w:rPr>
        <w:t xml:space="preserve">Hình </w:t>
      </w:r>
      <w:r w:rsidR="00862E44" w:rsidRPr="00CD5DA4">
        <w:rPr>
          <w:rStyle w:val="Hyperlink"/>
          <w:noProof/>
          <w:sz w:val="26"/>
          <w:szCs w:val="26"/>
        </w:rPr>
        <w:t>4.</w:t>
      </w:r>
      <w:r w:rsidR="003D7533" w:rsidRPr="00CD5DA4">
        <w:rPr>
          <w:rStyle w:val="Hyperlink"/>
          <w:noProof/>
          <w:sz w:val="26"/>
          <w:szCs w:val="26"/>
        </w:rPr>
        <w:t>6</w:t>
      </w:r>
      <w:ins w:id="823" w:author="lenovo" w:date="2021-12-30T08:45:00Z">
        <w:r w:rsidR="00806AA2">
          <w:rPr>
            <w:rStyle w:val="Hyperlink"/>
            <w:noProof/>
            <w:sz w:val="26"/>
            <w:szCs w:val="26"/>
          </w:rPr>
          <w:t>.</w:t>
        </w:r>
      </w:ins>
      <w:r w:rsidR="00923AC6" w:rsidRPr="00CD5DA4">
        <w:rPr>
          <w:rStyle w:val="Hyperlink"/>
          <w:noProof/>
          <w:sz w:val="26"/>
          <w:szCs w:val="26"/>
          <w:lang w:val="da-DK"/>
        </w:rPr>
        <w:t xml:space="preserve"> Kết nối tới server</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_Toc90544540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104</w:t>
      </w:r>
      <w:r w:rsidR="00923AC6" w:rsidRPr="00CD5DA4">
        <w:rPr>
          <w:noProof/>
          <w:webHidden/>
          <w:sz w:val="26"/>
          <w:szCs w:val="26"/>
        </w:rPr>
        <w:fldChar w:fldCharType="end"/>
      </w:r>
      <w:r>
        <w:rPr>
          <w:noProof/>
          <w:sz w:val="26"/>
          <w:szCs w:val="26"/>
        </w:rPr>
        <w:fldChar w:fldCharType="end"/>
      </w:r>
    </w:p>
    <w:p w14:paraId="5BDD36ED" w14:textId="18E1737D"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"_Toc90544541" </w:instrText>
      </w:r>
      <w:r>
        <w:fldChar w:fldCharType="separate"/>
      </w:r>
      <w:r w:rsidR="00923AC6" w:rsidRPr="00CD5DA4">
        <w:rPr>
          <w:rStyle w:val="Hyperlink"/>
          <w:noProof/>
          <w:sz w:val="26"/>
          <w:szCs w:val="26"/>
        </w:rPr>
        <w:t xml:space="preserve">Hình </w:t>
      </w:r>
      <w:r w:rsidR="00862E44" w:rsidRPr="00CD5DA4">
        <w:rPr>
          <w:rStyle w:val="Hyperlink"/>
          <w:noProof/>
          <w:sz w:val="26"/>
          <w:szCs w:val="26"/>
        </w:rPr>
        <w:t>4.</w:t>
      </w:r>
      <w:r w:rsidR="003D7533" w:rsidRPr="00CD5DA4">
        <w:rPr>
          <w:rStyle w:val="Hyperlink"/>
          <w:noProof/>
          <w:sz w:val="26"/>
          <w:szCs w:val="26"/>
        </w:rPr>
        <w:t>7</w:t>
      </w:r>
      <w:ins w:id="824" w:author="lenovo" w:date="2021-12-30T08:45:00Z">
        <w:r w:rsidR="00806AA2">
          <w:rPr>
            <w:rStyle w:val="Hyperlink"/>
            <w:noProof/>
            <w:sz w:val="26"/>
            <w:szCs w:val="26"/>
          </w:rPr>
          <w:t>.</w:t>
        </w:r>
      </w:ins>
      <w:r w:rsidR="00923AC6" w:rsidRPr="00CD5DA4">
        <w:rPr>
          <w:rStyle w:val="Hyperlink"/>
          <w:noProof/>
          <w:sz w:val="26"/>
          <w:szCs w:val="26"/>
          <w:lang w:val="da-DK"/>
        </w:rPr>
        <w:t xml:space="preserve"> </w:t>
      </w:r>
      <w:ins w:id="825" w:author="lenovo" w:date="2021-12-30T08:46:00Z">
        <w:r w:rsidR="00806AA2">
          <w:rPr>
            <w:rStyle w:val="Hyperlink"/>
            <w:noProof/>
            <w:sz w:val="26"/>
            <w:szCs w:val="26"/>
            <w:lang w:val="da-DK"/>
          </w:rPr>
          <w:t>Chọn dữ liệu</w:t>
        </w:r>
      </w:ins>
      <w:del w:id="826" w:author="lenovo" w:date="2021-12-30T08:46:00Z">
        <w:r w:rsidR="00923AC6" w:rsidRPr="00CD5DA4" w:rsidDel="00806AA2">
          <w:rPr>
            <w:rStyle w:val="Hyperlink"/>
            <w:noProof/>
            <w:sz w:val="26"/>
            <w:szCs w:val="26"/>
            <w:lang w:val="da-DK"/>
          </w:rPr>
          <w:delText>Kết nối</w:delText>
        </w:r>
      </w:del>
      <w:r w:rsidR="00923AC6" w:rsidRPr="00CD5DA4">
        <w:rPr>
          <w:rStyle w:val="Hyperlink"/>
          <w:noProof/>
          <w:sz w:val="26"/>
          <w:szCs w:val="26"/>
          <w:lang w:val="da-DK"/>
        </w:rPr>
        <w:t xml:space="preserve"> t</w:t>
      </w:r>
      <w:ins w:id="827" w:author="lenovo" w:date="2021-12-30T08:46:00Z">
        <w:r w:rsidR="00806AA2">
          <w:rPr>
            <w:rStyle w:val="Hyperlink"/>
            <w:noProof/>
            <w:sz w:val="26"/>
            <w:szCs w:val="26"/>
            <w:lang w:val="da-DK"/>
          </w:rPr>
          <w:t>ừ</w:t>
        </w:r>
      </w:ins>
      <w:del w:id="828" w:author="lenovo" w:date="2021-12-30T08:46:00Z">
        <w:r w:rsidR="00923AC6" w:rsidRPr="00CD5DA4" w:rsidDel="00806AA2">
          <w:rPr>
            <w:rStyle w:val="Hyperlink"/>
            <w:noProof/>
            <w:sz w:val="26"/>
            <w:szCs w:val="26"/>
            <w:lang w:val="da-DK"/>
          </w:rPr>
          <w:delText>ới</w:delText>
        </w:r>
      </w:del>
      <w:r w:rsidR="00923AC6" w:rsidRPr="00CD5DA4">
        <w:rPr>
          <w:rStyle w:val="Hyperlink"/>
          <w:noProof/>
          <w:sz w:val="26"/>
          <w:szCs w:val="26"/>
          <w:lang w:val="da-DK"/>
        </w:rPr>
        <w:t xml:space="preserve"> server</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_Toc90544541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105</w:t>
      </w:r>
      <w:r w:rsidR="00923AC6" w:rsidRPr="00CD5DA4">
        <w:rPr>
          <w:noProof/>
          <w:webHidden/>
          <w:sz w:val="26"/>
          <w:szCs w:val="26"/>
        </w:rPr>
        <w:fldChar w:fldCharType="end"/>
      </w:r>
      <w:r>
        <w:rPr>
          <w:noProof/>
          <w:sz w:val="26"/>
          <w:szCs w:val="26"/>
        </w:rPr>
        <w:fldChar w:fldCharType="end"/>
      </w:r>
    </w:p>
    <w:p w14:paraId="509110D7" w14:textId="237C32C6"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"_Toc90544542" </w:instrText>
      </w:r>
      <w:r>
        <w:fldChar w:fldCharType="separate"/>
      </w:r>
      <w:r w:rsidR="00923AC6" w:rsidRPr="00CD5DA4">
        <w:rPr>
          <w:rStyle w:val="Hyperlink"/>
          <w:noProof/>
          <w:sz w:val="26"/>
          <w:szCs w:val="26"/>
        </w:rPr>
        <w:t xml:space="preserve">Hình </w:t>
      </w:r>
      <w:r w:rsidR="00862E44" w:rsidRPr="00CD5DA4">
        <w:rPr>
          <w:rStyle w:val="Hyperlink"/>
          <w:noProof/>
          <w:sz w:val="26"/>
          <w:szCs w:val="26"/>
        </w:rPr>
        <w:t>4.</w:t>
      </w:r>
      <w:r w:rsidR="003D7533" w:rsidRPr="00CD5DA4">
        <w:rPr>
          <w:rStyle w:val="Hyperlink"/>
          <w:noProof/>
          <w:sz w:val="26"/>
          <w:szCs w:val="26"/>
        </w:rPr>
        <w:t>8</w:t>
      </w:r>
      <w:ins w:id="829" w:author="lenovo" w:date="2021-12-30T08:45:00Z">
        <w:r w:rsidR="00806AA2">
          <w:rPr>
            <w:rStyle w:val="Hyperlink"/>
            <w:noProof/>
            <w:sz w:val="26"/>
            <w:szCs w:val="26"/>
          </w:rPr>
          <w:t>.</w:t>
        </w:r>
      </w:ins>
      <w:r w:rsidR="00923AC6" w:rsidRPr="00CD5DA4">
        <w:rPr>
          <w:rStyle w:val="Hyperlink"/>
          <w:noProof/>
          <w:sz w:val="26"/>
          <w:szCs w:val="26"/>
          <w:lang w:val="da-DK"/>
        </w:rPr>
        <w:t xml:space="preserve"> Chọn vị trí sao lưu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_Toc90544542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106</w:t>
      </w:r>
      <w:r w:rsidR="00923AC6" w:rsidRPr="00CD5DA4">
        <w:rPr>
          <w:noProof/>
          <w:webHidden/>
          <w:sz w:val="26"/>
          <w:szCs w:val="26"/>
        </w:rPr>
        <w:fldChar w:fldCharType="end"/>
      </w:r>
      <w:r>
        <w:rPr>
          <w:noProof/>
          <w:sz w:val="26"/>
          <w:szCs w:val="26"/>
        </w:rPr>
        <w:fldChar w:fldCharType="end"/>
      </w:r>
    </w:p>
    <w:p w14:paraId="683FF3C6" w14:textId="7348C40C"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"_Toc90544543" </w:instrText>
      </w:r>
      <w:r>
        <w:fldChar w:fldCharType="separate"/>
      </w:r>
      <w:r w:rsidR="00923AC6" w:rsidRPr="00CD5DA4">
        <w:rPr>
          <w:rStyle w:val="Hyperlink"/>
          <w:noProof/>
          <w:sz w:val="26"/>
          <w:szCs w:val="26"/>
        </w:rPr>
        <w:t xml:space="preserve">Hình </w:t>
      </w:r>
      <w:r w:rsidR="00862E44" w:rsidRPr="00CD5DA4">
        <w:rPr>
          <w:rStyle w:val="Hyperlink"/>
          <w:noProof/>
          <w:sz w:val="26"/>
          <w:szCs w:val="26"/>
        </w:rPr>
        <w:t>4.</w:t>
      </w:r>
      <w:r w:rsidR="003D7533" w:rsidRPr="00CD5DA4">
        <w:rPr>
          <w:rStyle w:val="Hyperlink"/>
          <w:noProof/>
          <w:sz w:val="26"/>
          <w:szCs w:val="26"/>
        </w:rPr>
        <w:t>9</w:t>
      </w:r>
      <w:ins w:id="830" w:author="lenovo" w:date="2021-12-30T08:45:00Z">
        <w:r w:rsidR="00806AA2">
          <w:rPr>
            <w:rStyle w:val="Hyperlink"/>
            <w:noProof/>
            <w:sz w:val="26"/>
            <w:szCs w:val="26"/>
          </w:rPr>
          <w:t>.</w:t>
        </w:r>
      </w:ins>
      <w:r w:rsidR="00923AC6" w:rsidRPr="00CD5DA4">
        <w:rPr>
          <w:rStyle w:val="Hyperlink"/>
          <w:noProof/>
          <w:sz w:val="26"/>
          <w:szCs w:val="26"/>
          <w:lang w:val="da-DK"/>
        </w:rPr>
        <w:t xml:space="preserve"> Chọn vị trí phục hồi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_Toc90544543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106</w:t>
      </w:r>
      <w:r w:rsidR="00923AC6" w:rsidRPr="00CD5DA4">
        <w:rPr>
          <w:noProof/>
          <w:webHidden/>
          <w:sz w:val="26"/>
          <w:szCs w:val="26"/>
        </w:rPr>
        <w:fldChar w:fldCharType="end"/>
      </w:r>
      <w:r>
        <w:rPr>
          <w:noProof/>
          <w:sz w:val="26"/>
          <w:szCs w:val="26"/>
        </w:rPr>
        <w:fldChar w:fldCharType="end"/>
      </w:r>
    </w:p>
    <w:p w14:paraId="7877F3CE" w14:textId="5D5A5F24"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"_Toc90544544" </w:instrText>
      </w:r>
      <w:r>
        <w:fldChar w:fldCharType="separate"/>
      </w:r>
      <w:r w:rsidR="00923AC6" w:rsidRPr="00CD5DA4">
        <w:rPr>
          <w:rStyle w:val="Hyperlink"/>
          <w:noProof/>
          <w:sz w:val="26"/>
          <w:szCs w:val="26"/>
        </w:rPr>
        <w:t xml:space="preserve">Hình </w:t>
      </w:r>
      <w:r w:rsidR="00862E44" w:rsidRPr="00CD5DA4">
        <w:rPr>
          <w:rStyle w:val="Hyperlink"/>
          <w:noProof/>
          <w:sz w:val="26"/>
          <w:szCs w:val="26"/>
        </w:rPr>
        <w:t>4</w:t>
      </w:r>
      <w:del w:id="831" w:author="lenovo" w:date="2021-12-30T08:45:00Z">
        <w:r w:rsidR="00862E44" w:rsidRPr="00CD5DA4" w:rsidDel="00806AA2">
          <w:rPr>
            <w:rStyle w:val="Hyperlink"/>
            <w:noProof/>
            <w:sz w:val="26"/>
            <w:szCs w:val="26"/>
          </w:rPr>
          <w:delText>.</w:delText>
        </w:r>
      </w:del>
      <w:ins w:id="832" w:author="lenovo" w:date="2021-12-30T08:45:00Z">
        <w:r w:rsidR="00806AA2">
          <w:rPr>
            <w:rStyle w:val="Hyperlink"/>
            <w:noProof/>
            <w:sz w:val="26"/>
            <w:szCs w:val="26"/>
          </w:rPr>
          <w:t>.</w:t>
        </w:r>
      </w:ins>
      <w:r w:rsidR="00862E44" w:rsidRPr="00CD5DA4">
        <w:rPr>
          <w:rStyle w:val="Hyperlink"/>
          <w:noProof/>
          <w:sz w:val="26"/>
          <w:szCs w:val="26"/>
        </w:rPr>
        <w:t>1</w:t>
      </w:r>
      <w:r w:rsidR="003D7533" w:rsidRPr="00CD5DA4">
        <w:rPr>
          <w:rStyle w:val="Hyperlink"/>
          <w:noProof/>
          <w:sz w:val="26"/>
          <w:szCs w:val="26"/>
        </w:rPr>
        <w:t>0</w:t>
      </w:r>
      <w:ins w:id="833" w:author="lenovo" w:date="2021-12-30T08:45:00Z">
        <w:r w:rsidR="00806AA2">
          <w:rPr>
            <w:rStyle w:val="Hyperlink"/>
            <w:noProof/>
            <w:sz w:val="26"/>
            <w:szCs w:val="26"/>
          </w:rPr>
          <w:t>.</w:t>
        </w:r>
      </w:ins>
      <w:r w:rsidR="00923AC6" w:rsidRPr="00CD5DA4">
        <w:rPr>
          <w:rStyle w:val="Hyperlink"/>
          <w:noProof/>
          <w:sz w:val="26"/>
          <w:szCs w:val="26"/>
          <w:lang w:val="da-DK"/>
        </w:rPr>
        <w:t xml:space="preserve"> Sao lưu dữ liệu thành công</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_Toc90544544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107</w:t>
      </w:r>
      <w:r w:rsidR="00923AC6" w:rsidRPr="00CD5DA4">
        <w:rPr>
          <w:noProof/>
          <w:webHidden/>
          <w:sz w:val="26"/>
          <w:szCs w:val="26"/>
        </w:rPr>
        <w:fldChar w:fldCharType="end"/>
      </w:r>
      <w:r>
        <w:rPr>
          <w:noProof/>
          <w:sz w:val="26"/>
          <w:szCs w:val="26"/>
        </w:rPr>
        <w:fldChar w:fldCharType="end"/>
      </w:r>
    </w:p>
    <w:p w14:paraId="2CD10FDC" w14:textId="768E483D"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"_Toc90544545"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4.11</w:t>
      </w:r>
      <w:ins w:id="834" w:author="lenovo" w:date="2021-12-30T08:46:00Z">
        <w:r w:rsidR="00806AA2">
          <w:rPr>
            <w:rStyle w:val="Hyperlink"/>
            <w:noProof/>
            <w:sz w:val="26"/>
            <w:szCs w:val="26"/>
          </w:rPr>
          <w:t>.</w:t>
        </w:r>
      </w:ins>
      <w:r w:rsidR="00923AC6" w:rsidRPr="00CD5DA4">
        <w:rPr>
          <w:rStyle w:val="Hyperlink"/>
          <w:noProof/>
          <w:sz w:val="26"/>
          <w:szCs w:val="26"/>
          <w:lang w:val="da-DK"/>
        </w:rPr>
        <w:t xml:space="preserve"> Phục hồi dữ liệu thành công</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_Toc90544545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107</w:t>
      </w:r>
      <w:r w:rsidR="00923AC6" w:rsidRPr="00CD5DA4">
        <w:rPr>
          <w:noProof/>
          <w:webHidden/>
          <w:sz w:val="26"/>
          <w:szCs w:val="26"/>
        </w:rPr>
        <w:fldChar w:fldCharType="end"/>
      </w:r>
      <w:r>
        <w:rPr>
          <w:noProof/>
          <w:sz w:val="26"/>
          <w:szCs w:val="26"/>
        </w:rPr>
        <w:fldChar w:fldCharType="end"/>
      </w:r>
    </w:p>
    <w:p w14:paraId="6B5A45A8" w14:textId="65BB127A"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"_Toc90544546"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4.12</w:t>
      </w:r>
      <w:ins w:id="835" w:author="lenovo" w:date="2021-12-30T08:46:00Z">
        <w:r w:rsidR="00806AA2">
          <w:rPr>
            <w:rStyle w:val="Hyperlink"/>
            <w:noProof/>
            <w:sz w:val="26"/>
            <w:szCs w:val="26"/>
          </w:rPr>
          <w:t>.</w:t>
        </w:r>
      </w:ins>
      <w:r w:rsidR="00923AC6" w:rsidRPr="00CD5DA4">
        <w:rPr>
          <w:rStyle w:val="Hyperlink"/>
          <w:noProof/>
          <w:sz w:val="26"/>
          <w:szCs w:val="26"/>
          <w:lang w:val="da-DK"/>
        </w:rPr>
        <w:t xml:space="preserve"> </w:t>
      </w:r>
      <w:ins w:id="836" w:author="lenovo" w:date="2021-12-30T09:00:00Z">
        <w:r w:rsidR="00F255E3">
          <w:rPr>
            <w:rStyle w:val="Hyperlink"/>
            <w:noProof/>
            <w:sz w:val="26"/>
            <w:szCs w:val="26"/>
            <w:lang w:val="da-DK"/>
          </w:rPr>
          <w:t>Load</w:t>
        </w:r>
      </w:ins>
      <w:del w:id="837" w:author="lenovo" w:date="2021-12-30T09:00:00Z">
        <w:r w:rsidR="00923AC6" w:rsidRPr="00CD5DA4" w:rsidDel="00F255E3">
          <w:rPr>
            <w:rStyle w:val="Hyperlink"/>
            <w:noProof/>
            <w:sz w:val="26"/>
            <w:szCs w:val="26"/>
            <w:lang w:val="da-DK"/>
          </w:rPr>
          <w:delText>Phục hồi</w:delText>
        </w:r>
      </w:del>
      <w:r w:rsidR="00923AC6" w:rsidRPr="00CD5DA4">
        <w:rPr>
          <w:rStyle w:val="Hyperlink"/>
          <w:noProof/>
          <w:sz w:val="26"/>
          <w:szCs w:val="26"/>
          <w:lang w:val="da-DK"/>
        </w:rPr>
        <w:t xml:space="preserve"> dữ liệu thành công</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_Toc90544546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108</w:t>
      </w:r>
      <w:r w:rsidR="00923AC6" w:rsidRPr="00CD5DA4">
        <w:rPr>
          <w:noProof/>
          <w:webHidden/>
          <w:sz w:val="26"/>
          <w:szCs w:val="26"/>
        </w:rPr>
        <w:fldChar w:fldCharType="end"/>
      </w:r>
      <w:r>
        <w:rPr>
          <w:noProof/>
          <w:sz w:val="26"/>
          <w:szCs w:val="26"/>
        </w:rPr>
        <w:fldChar w:fldCharType="end"/>
      </w:r>
    </w:p>
    <w:p w14:paraId="012F3CF7" w14:textId="6CAD3B75"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"_Toc90544547"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4.13</w:t>
      </w:r>
      <w:ins w:id="838" w:author="lenovo" w:date="2021-12-30T08:46:00Z">
        <w:r w:rsidR="00806AA2">
          <w:rPr>
            <w:rStyle w:val="Hyperlink"/>
            <w:noProof/>
            <w:sz w:val="26"/>
            <w:szCs w:val="26"/>
          </w:rPr>
          <w:t>.</w:t>
        </w:r>
      </w:ins>
      <w:r w:rsidR="00923AC6" w:rsidRPr="00CD5DA4">
        <w:rPr>
          <w:rStyle w:val="Hyperlink"/>
          <w:noProof/>
          <w:sz w:val="26"/>
          <w:szCs w:val="26"/>
          <w:lang w:val="da-DK"/>
        </w:rPr>
        <w:t xml:space="preserve"> Nạp Excel</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_Toc90544547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109</w:t>
      </w:r>
      <w:r w:rsidR="00923AC6" w:rsidRPr="00CD5DA4">
        <w:rPr>
          <w:noProof/>
          <w:webHidden/>
          <w:sz w:val="26"/>
          <w:szCs w:val="26"/>
        </w:rPr>
        <w:fldChar w:fldCharType="end"/>
      </w:r>
      <w:r>
        <w:rPr>
          <w:noProof/>
          <w:sz w:val="26"/>
          <w:szCs w:val="26"/>
        </w:rPr>
        <w:fldChar w:fldCharType="end"/>
      </w:r>
    </w:p>
    <w:p w14:paraId="0C4277D2" w14:textId="60E6087E"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"_Toc90544548"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4.14</w:t>
      </w:r>
      <w:ins w:id="839" w:author="lenovo" w:date="2021-12-30T08:46:00Z">
        <w:r w:rsidR="00806AA2">
          <w:rPr>
            <w:rStyle w:val="Hyperlink"/>
            <w:noProof/>
            <w:sz w:val="26"/>
            <w:szCs w:val="26"/>
          </w:rPr>
          <w:t>.</w:t>
        </w:r>
      </w:ins>
      <w:r w:rsidR="00923AC6" w:rsidRPr="00CD5DA4">
        <w:rPr>
          <w:rStyle w:val="Hyperlink"/>
          <w:noProof/>
          <w:sz w:val="26"/>
          <w:szCs w:val="26"/>
          <w:lang w:val="da-DK"/>
        </w:rPr>
        <w:t xml:space="preserve"> Cập nhật OLAP</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_Toc90544548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109</w:t>
      </w:r>
      <w:r w:rsidR="00923AC6" w:rsidRPr="00CD5DA4">
        <w:rPr>
          <w:noProof/>
          <w:webHidden/>
          <w:sz w:val="26"/>
          <w:szCs w:val="26"/>
        </w:rPr>
        <w:fldChar w:fldCharType="end"/>
      </w:r>
      <w:r>
        <w:rPr>
          <w:noProof/>
          <w:sz w:val="26"/>
          <w:szCs w:val="26"/>
        </w:rPr>
        <w:fldChar w:fldCharType="end"/>
      </w:r>
    </w:p>
    <w:p w14:paraId="6CFB6D95" w14:textId="7AF6B2F2"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"_Toc90544549"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4.15</w:t>
      </w:r>
      <w:ins w:id="840" w:author="lenovo" w:date="2021-12-30T08:46:00Z">
        <w:r w:rsidR="00806AA2">
          <w:rPr>
            <w:rStyle w:val="Hyperlink"/>
            <w:noProof/>
            <w:sz w:val="26"/>
            <w:szCs w:val="26"/>
          </w:rPr>
          <w:t>.</w:t>
        </w:r>
      </w:ins>
      <w:r w:rsidR="00923AC6" w:rsidRPr="00CD5DA4">
        <w:rPr>
          <w:rStyle w:val="Hyperlink"/>
          <w:noProof/>
          <w:sz w:val="26"/>
          <w:szCs w:val="26"/>
          <w:lang w:val="da-DK"/>
        </w:rPr>
        <w:t xml:space="preserve"> Giao diện xem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_Toc90544549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110</w:t>
      </w:r>
      <w:r w:rsidR="00923AC6" w:rsidRPr="00CD5DA4">
        <w:rPr>
          <w:noProof/>
          <w:webHidden/>
          <w:sz w:val="26"/>
          <w:szCs w:val="26"/>
        </w:rPr>
        <w:fldChar w:fldCharType="end"/>
      </w:r>
      <w:r>
        <w:rPr>
          <w:noProof/>
          <w:sz w:val="26"/>
          <w:szCs w:val="26"/>
        </w:rPr>
        <w:fldChar w:fldCharType="end"/>
      </w:r>
    </w:p>
    <w:p w14:paraId="04A7DE9D" w14:textId="7FB24277"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"_Toc90544550"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4.16</w:t>
      </w:r>
      <w:ins w:id="841" w:author="lenovo" w:date="2021-12-30T08:46:00Z">
        <w:r w:rsidR="00806AA2">
          <w:rPr>
            <w:rStyle w:val="Hyperlink"/>
            <w:noProof/>
            <w:sz w:val="26"/>
            <w:szCs w:val="26"/>
          </w:rPr>
          <w:t>.</w:t>
        </w:r>
      </w:ins>
      <w:r w:rsidR="00923AC6" w:rsidRPr="00CD5DA4">
        <w:rPr>
          <w:rStyle w:val="Hyperlink"/>
          <w:noProof/>
          <w:sz w:val="26"/>
          <w:szCs w:val="26"/>
          <w:lang w:val="da-DK"/>
        </w:rPr>
        <w:t xml:space="preserve"> Giao diện ứng dụng</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_Toc90544550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111</w:t>
      </w:r>
      <w:r w:rsidR="00923AC6" w:rsidRPr="00CD5DA4">
        <w:rPr>
          <w:noProof/>
          <w:webHidden/>
          <w:sz w:val="26"/>
          <w:szCs w:val="26"/>
        </w:rPr>
        <w:fldChar w:fldCharType="end"/>
      </w:r>
      <w:r>
        <w:rPr>
          <w:noProof/>
          <w:sz w:val="26"/>
          <w:szCs w:val="26"/>
        </w:rPr>
        <w:fldChar w:fldCharType="end"/>
      </w:r>
    </w:p>
    <w:p w14:paraId="3713D114" w14:textId="523C41F3"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"_Toc90544551"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4.17</w:t>
      </w:r>
      <w:ins w:id="842" w:author="lenovo" w:date="2021-12-30T08:46:00Z">
        <w:r w:rsidR="00806AA2">
          <w:rPr>
            <w:rStyle w:val="Hyperlink"/>
            <w:noProof/>
            <w:sz w:val="26"/>
            <w:szCs w:val="26"/>
          </w:rPr>
          <w:t>.</w:t>
        </w:r>
      </w:ins>
      <w:r w:rsidR="00923AC6" w:rsidRPr="00CD5DA4">
        <w:rPr>
          <w:rStyle w:val="Hyperlink"/>
          <w:noProof/>
          <w:sz w:val="26"/>
          <w:szCs w:val="26"/>
          <w:lang w:val="da-DK"/>
        </w:rPr>
        <w:t xml:space="preserve"> Giao diện Web</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_Toc90544551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112</w:t>
      </w:r>
      <w:r w:rsidR="00923AC6" w:rsidRPr="00CD5DA4">
        <w:rPr>
          <w:noProof/>
          <w:webHidden/>
          <w:sz w:val="26"/>
          <w:szCs w:val="26"/>
        </w:rPr>
        <w:fldChar w:fldCharType="end"/>
      </w:r>
      <w:r>
        <w:rPr>
          <w:noProof/>
          <w:sz w:val="26"/>
          <w:szCs w:val="26"/>
        </w:rPr>
        <w:fldChar w:fldCharType="end"/>
      </w:r>
    </w:p>
    <w:p w14:paraId="0E48ADE8" w14:textId="381684EC"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"_Toc90544552"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4.18</w:t>
      </w:r>
      <w:ins w:id="843" w:author="lenovo" w:date="2021-12-30T08:46:00Z">
        <w:r w:rsidR="00806AA2">
          <w:rPr>
            <w:rStyle w:val="Hyperlink"/>
            <w:noProof/>
            <w:sz w:val="26"/>
            <w:szCs w:val="26"/>
          </w:rPr>
          <w:t>.</w:t>
        </w:r>
      </w:ins>
      <w:r w:rsidR="00923AC6" w:rsidRPr="00CD5DA4">
        <w:rPr>
          <w:rStyle w:val="Hyperlink"/>
          <w:noProof/>
          <w:sz w:val="26"/>
          <w:szCs w:val="26"/>
          <w:lang w:val="da-DK"/>
        </w:rPr>
        <w:t xml:space="preserve"> Chọn sever kết nối và chọn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_Toc90544552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113</w:t>
      </w:r>
      <w:r w:rsidR="00923AC6" w:rsidRPr="00CD5DA4">
        <w:rPr>
          <w:noProof/>
          <w:webHidden/>
          <w:sz w:val="26"/>
          <w:szCs w:val="26"/>
        </w:rPr>
        <w:fldChar w:fldCharType="end"/>
      </w:r>
      <w:r>
        <w:rPr>
          <w:noProof/>
          <w:sz w:val="26"/>
          <w:szCs w:val="26"/>
        </w:rPr>
        <w:fldChar w:fldCharType="end"/>
      </w:r>
    </w:p>
    <w:p w14:paraId="15445541" w14:textId="7D8574C3"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"_Toc90544553"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4.19</w:t>
      </w:r>
      <w:ins w:id="844" w:author="lenovo" w:date="2021-12-30T08:46:00Z">
        <w:r w:rsidR="00806AA2">
          <w:rPr>
            <w:rStyle w:val="Hyperlink"/>
            <w:noProof/>
            <w:sz w:val="26"/>
            <w:szCs w:val="26"/>
          </w:rPr>
          <w:t>.</w:t>
        </w:r>
      </w:ins>
      <w:r w:rsidR="00923AC6" w:rsidRPr="00CD5DA4">
        <w:rPr>
          <w:rStyle w:val="Hyperlink"/>
          <w:noProof/>
          <w:sz w:val="26"/>
          <w:szCs w:val="26"/>
          <w:lang w:val="da-DK"/>
        </w:rPr>
        <w:t xml:space="preserve"> Nạp dữ liệu hệ thống vào kho</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_Toc90544553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114</w:t>
      </w:r>
      <w:r w:rsidR="00923AC6" w:rsidRPr="00CD5DA4">
        <w:rPr>
          <w:noProof/>
          <w:webHidden/>
          <w:sz w:val="26"/>
          <w:szCs w:val="26"/>
        </w:rPr>
        <w:fldChar w:fldCharType="end"/>
      </w:r>
      <w:r>
        <w:rPr>
          <w:noProof/>
          <w:sz w:val="26"/>
          <w:szCs w:val="26"/>
        </w:rPr>
        <w:fldChar w:fldCharType="end"/>
      </w:r>
    </w:p>
    <w:p w14:paraId="79876C63" w14:textId="00FD6F1F"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"_Toc90544554"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4.20</w:t>
      </w:r>
      <w:ins w:id="845" w:author="lenovo" w:date="2021-12-30T08:46:00Z">
        <w:r w:rsidR="00806AA2">
          <w:rPr>
            <w:rStyle w:val="Hyperlink"/>
            <w:noProof/>
            <w:sz w:val="26"/>
            <w:szCs w:val="26"/>
          </w:rPr>
          <w:t>.</w:t>
        </w:r>
      </w:ins>
      <w:r w:rsidR="00923AC6" w:rsidRPr="00CD5DA4">
        <w:rPr>
          <w:rStyle w:val="Hyperlink"/>
          <w:noProof/>
          <w:sz w:val="26"/>
          <w:szCs w:val="26"/>
          <w:lang w:val="da-DK"/>
        </w:rPr>
        <w:t xml:space="preserve"> Cập nhật OLAP</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_Toc90544554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115</w:t>
      </w:r>
      <w:r w:rsidR="00923AC6" w:rsidRPr="00CD5DA4">
        <w:rPr>
          <w:noProof/>
          <w:webHidden/>
          <w:sz w:val="26"/>
          <w:szCs w:val="26"/>
        </w:rPr>
        <w:fldChar w:fldCharType="end"/>
      </w:r>
      <w:r>
        <w:rPr>
          <w:noProof/>
          <w:sz w:val="26"/>
          <w:szCs w:val="26"/>
        </w:rPr>
        <w:fldChar w:fldCharType="end"/>
      </w:r>
    </w:p>
    <w:p w14:paraId="5B5600A2" w14:textId="4E5EBB70"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"_Toc90544555"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4.21</w:t>
      </w:r>
      <w:ins w:id="846" w:author="lenovo" w:date="2021-12-30T08:46:00Z">
        <w:r w:rsidR="00806AA2">
          <w:rPr>
            <w:rStyle w:val="Hyperlink"/>
            <w:noProof/>
            <w:sz w:val="26"/>
            <w:szCs w:val="26"/>
          </w:rPr>
          <w:t>.</w:t>
        </w:r>
      </w:ins>
      <w:r w:rsidR="00923AC6" w:rsidRPr="00CD5DA4">
        <w:rPr>
          <w:rStyle w:val="Hyperlink"/>
          <w:noProof/>
          <w:sz w:val="26"/>
          <w:szCs w:val="26"/>
          <w:lang w:val="da-DK"/>
        </w:rPr>
        <w:t xml:space="preserve"> Giao diện xem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_Toc90544555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116</w:t>
      </w:r>
      <w:r w:rsidR="00923AC6" w:rsidRPr="00CD5DA4">
        <w:rPr>
          <w:noProof/>
          <w:webHidden/>
          <w:sz w:val="26"/>
          <w:szCs w:val="26"/>
        </w:rPr>
        <w:fldChar w:fldCharType="end"/>
      </w:r>
      <w:r>
        <w:rPr>
          <w:noProof/>
          <w:sz w:val="26"/>
          <w:szCs w:val="26"/>
        </w:rPr>
        <w:fldChar w:fldCharType="end"/>
      </w:r>
    </w:p>
    <w:p w14:paraId="0D632BA2" w14:textId="7788BD34"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"_Toc90544556"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4.22</w:t>
      </w:r>
      <w:ins w:id="847" w:author="lenovo" w:date="2021-12-30T08:46:00Z">
        <w:r w:rsidR="00806AA2">
          <w:rPr>
            <w:rStyle w:val="Hyperlink"/>
            <w:noProof/>
            <w:sz w:val="26"/>
            <w:szCs w:val="26"/>
          </w:rPr>
          <w:t>.</w:t>
        </w:r>
      </w:ins>
      <w:r w:rsidR="00923AC6" w:rsidRPr="00CD5DA4">
        <w:rPr>
          <w:rStyle w:val="Hyperlink"/>
          <w:noProof/>
          <w:sz w:val="26"/>
          <w:szCs w:val="26"/>
          <w:lang w:val="da-DK"/>
        </w:rPr>
        <w:t xml:space="preserve"> Chọn đường dẫn để file Access</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_Toc90544556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117</w:t>
      </w:r>
      <w:r w:rsidR="00923AC6" w:rsidRPr="00CD5DA4">
        <w:rPr>
          <w:noProof/>
          <w:webHidden/>
          <w:sz w:val="26"/>
          <w:szCs w:val="26"/>
        </w:rPr>
        <w:fldChar w:fldCharType="end"/>
      </w:r>
      <w:r>
        <w:rPr>
          <w:noProof/>
          <w:sz w:val="26"/>
          <w:szCs w:val="26"/>
        </w:rPr>
        <w:fldChar w:fldCharType="end"/>
      </w:r>
    </w:p>
    <w:p w14:paraId="308DA518" w14:textId="2198AD75"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"_Toc90544557"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4.23</w:t>
      </w:r>
      <w:ins w:id="848" w:author="lenovo" w:date="2021-12-30T08:46:00Z">
        <w:r w:rsidR="00806AA2">
          <w:rPr>
            <w:rStyle w:val="Hyperlink"/>
            <w:noProof/>
            <w:sz w:val="26"/>
            <w:szCs w:val="26"/>
          </w:rPr>
          <w:t>.</w:t>
        </w:r>
      </w:ins>
      <w:r w:rsidR="00923AC6" w:rsidRPr="00CD5DA4">
        <w:rPr>
          <w:rStyle w:val="Hyperlink"/>
          <w:noProof/>
          <w:sz w:val="26"/>
          <w:szCs w:val="26"/>
          <w:lang w:val="da-DK"/>
        </w:rPr>
        <w:t xml:space="preserve"> Nạp Access</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_Toc90544557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117</w:t>
      </w:r>
      <w:r w:rsidR="00923AC6" w:rsidRPr="00CD5DA4">
        <w:rPr>
          <w:noProof/>
          <w:webHidden/>
          <w:sz w:val="26"/>
          <w:szCs w:val="26"/>
        </w:rPr>
        <w:fldChar w:fldCharType="end"/>
      </w:r>
      <w:r>
        <w:rPr>
          <w:noProof/>
          <w:sz w:val="26"/>
          <w:szCs w:val="26"/>
        </w:rPr>
        <w:fldChar w:fldCharType="end"/>
      </w:r>
    </w:p>
    <w:p w14:paraId="450348E2" w14:textId="139FFA83"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"_Toc90544558"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4.24</w:t>
      </w:r>
      <w:ins w:id="849" w:author="lenovo" w:date="2021-12-30T08:46:00Z">
        <w:r w:rsidR="00806AA2">
          <w:rPr>
            <w:rStyle w:val="Hyperlink"/>
            <w:noProof/>
            <w:sz w:val="26"/>
            <w:szCs w:val="26"/>
          </w:rPr>
          <w:t>.</w:t>
        </w:r>
      </w:ins>
      <w:r w:rsidR="00923AC6" w:rsidRPr="00CD5DA4">
        <w:rPr>
          <w:rStyle w:val="Hyperlink"/>
          <w:noProof/>
          <w:sz w:val="26"/>
          <w:szCs w:val="26"/>
          <w:lang w:val="da-DK"/>
        </w:rPr>
        <w:t xml:space="preserve"> Cập nhật Olap</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_Toc90544558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118</w:t>
      </w:r>
      <w:r w:rsidR="00923AC6" w:rsidRPr="00CD5DA4">
        <w:rPr>
          <w:noProof/>
          <w:webHidden/>
          <w:sz w:val="26"/>
          <w:szCs w:val="26"/>
        </w:rPr>
        <w:fldChar w:fldCharType="end"/>
      </w:r>
      <w:r>
        <w:rPr>
          <w:noProof/>
          <w:sz w:val="26"/>
          <w:szCs w:val="26"/>
        </w:rPr>
        <w:fldChar w:fldCharType="end"/>
      </w:r>
    </w:p>
    <w:p w14:paraId="2A0FE4AA" w14:textId="6B5E5993"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"_Toc90544559"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4.25</w:t>
      </w:r>
      <w:ins w:id="850" w:author="lenovo" w:date="2021-12-30T08:46:00Z">
        <w:r w:rsidR="00806AA2">
          <w:rPr>
            <w:rStyle w:val="Hyperlink"/>
            <w:noProof/>
            <w:sz w:val="26"/>
            <w:szCs w:val="26"/>
          </w:rPr>
          <w:t>.</w:t>
        </w:r>
      </w:ins>
      <w:r w:rsidR="00923AC6" w:rsidRPr="00CD5DA4">
        <w:rPr>
          <w:rStyle w:val="Hyperlink"/>
          <w:noProof/>
          <w:sz w:val="26"/>
          <w:szCs w:val="26"/>
          <w:lang w:val="da-DK"/>
        </w:rPr>
        <w:t xml:space="preserve"> Giao diện xem dữ liệu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_Toc90544559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118</w:t>
      </w:r>
      <w:r w:rsidR="00923AC6" w:rsidRPr="00CD5DA4">
        <w:rPr>
          <w:noProof/>
          <w:webHidden/>
          <w:sz w:val="26"/>
          <w:szCs w:val="26"/>
        </w:rPr>
        <w:fldChar w:fldCharType="end"/>
      </w:r>
      <w:r>
        <w:rPr>
          <w:noProof/>
          <w:sz w:val="26"/>
          <w:szCs w:val="26"/>
        </w:rPr>
        <w:fldChar w:fldCharType="end"/>
      </w:r>
    </w:p>
    <w:p w14:paraId="3EC40A13" w14:textId="4748EC2D"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"_Toc90544560"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4.26</w:t>
      </w:r>
      <w:ins w:id="851" w:author="lenovo" w:date="2021-12-30T08:46:00Z">
        <w:r w:rsidR="00806AA2">
          <w:rPr>
            <w:rStyle w:val="Hyperlink"/>
            <w:noProof/>
            <w:sz w:val="26"/>
            <w:szCs w:val="26"/>
          </w:rPr>
          <w:t>.</w:t>
        </w:r>
      </w:ins>
      <w:r w:rsidR="00923AC6" w:rsidRPr="00CD5DA4">
        <w:rPr>
          <w:rStyle w:val="Hyperlink"/>
          <w:noProof/>
          <w:sz w:val="26"/>
          <w:szCs w:val="26"/>
          <w:lang w:val="da-DK"/>
        </w:rPr>
        <w:t xml:space="preserve"> Giao diện phân tích</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_Toc90544560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119</w:t>
      </w:r>
      <w:r w:rsidR="00923AC6" w:rsidRPr="00CD5DA4">
        <w:rPr>
          <w:noProof/>
          <w:webHidden/>
          <w:sz w:val="26"/>
          <w:szCs w:val="26"/>
        </w:rPr>
        <w:fldChar w:fldCharType="end"/>
      </w:r>
      <w:r>
        <w:rPr>
          <w:noProof/>
          <w:sz w:val="26"/>
          <w:szCs w:val="26"/>
        </w:rPr>
        <w:fldChar w:fldCharType="end"/>
      </w:r>
    </w:p>
    <w:p w14:paraId="01C35D36" w14:textId="4AEBE07E" w:rsidR="00923AC6" w:rsidRPr="00CD5DA4" w:rsidRDefault="00B45B0D" w:rsidP="00041EEA">
      <w:pPr>
        <w:pStyle w:val="TableofFigures"/>
        <w:tabs>
          <w:tab w:val="right" w:leader="dot" w:pos="9196"/>
        </w:tabs>
        <w:spacing w:line="276" w:lineRule="auto"/>
        <w:rPr>
          <w:rFonts w:eastAsiaTheme="minorEastAsia"/>
          <w:noProof/>
          <w:sz w:val="26"/>
          <w:szCs w:val="26"/>
        </w:rPr>
      </w:pPr>
      <w:r>
        <w:lastRenderedPageBreak/>
        <w:fldChar w:fldCharType="begin"/>
      </w:r>
      <w:r>
        <w:instrText xml:space="preserve"> HYPERLINK \l "_Toc90544561"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4.2</w:t>
      </w:r>
      <w:r w:rsidR="00923AC6" w:rsidRPr="00CD5DA4">
        <w:rPr>
          <w:rStyle w:val="Hyperlink"/>
          <w:noProof/>
          <w:sz w:val="26"/>
          <w:szCs w:val="26"/>
        </w:rPr>
        <w:t>7</w:t>
      </w:r>
      <w:ins w:id="852" w:author="lenovo" w:date="2021-12-30T08:46:00Z">
        <w:r w:rsidR="00806AA2">
          <w:rPr>
            <w:rStyle w:val="Hyperlink"/>
            <w:noProof/>
            <w:sz w:val="26"/>
            <w:szCs w:val="26"/>
          </w:rPr>
          <w:t>.</w:t>
        </w:r>
      </w:ins>
      <w:r w:rsidR="00923AC6" w:rsidRPr="00CD5DA4">
        <w:rPr>
          <w:rStyle w:val="Hyperlink"/>
          <w:noProof/>
          <w:sz w:val="26"/>
          <w:szCs w:val="26"/>
        </w:rPr>
        <w:t xml:space="preserve"> Xuất ra dưới dạng Excel</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_Toc90544561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119</w:t>
      </w:r>
      <w:r w:rsidR="00923AC6" w:rsidRPr="00CD5DA4">
        <w:rPr>
          <w:noProof/>
          <w:webHidden/>
          <w:sz w:val="26"/>
          <w:szCs w:val="26"/>
        </w:rPr>
        <w:fldChar w:fldCharType="end"/>
      </w:r>
      <w:r>
        <w:rPr>
          <w:noProof/>
          <w:sz w:val="26"/>
          <w:szCs w:val="26"/>
        </w:rPr>
        <w:fldChar w:fldCharType="end"/>
      </w:r>
    </w:p>
    <w:p w14:paraId="3EDBA015" w14:textId="7C6E2049"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"_Toc90544562"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4.2</w:t>
      </w:r>
      <w:r w:rsidR="00923AC6" w:rsidRPr="00CD5DA4">
        <w:rPr>
          <w:rStyle w:val="Hyperlink"/>
          <w:noProof/>
          <w:sz w:val="26"/>
          <w:szCs w:val="26"/>
        </w:rPr>
        <w:t>8</w:t>
      </w:r>
      <w:ins w:id="853" w:author="lenovo" w:date="2021-12-30T08:46:00Z">
        <w:r w:rsidR="00806AA2">
          <w:rPr>
            <w:rStyle w:val="Hyperlink"/>
            <w:noProof/>
            <w:sz w:val="26"/>
            <w:szCs w:val="26"/>
          </w:rPr>
          <w:t>.</w:t>
        </w:r>
      </w:ins>
      <w:r w:rsidR="00923AC6" w:rsidRPr="00CD5DA4">
        <w:rPr>
          <w:rStyle w:val="Hyperlink"/>
          <w:noProof/>
          <w:sz w:val="26"/>
          <w:szCs w:val="26"/>
        </w:rPr>
        <w:t xml:space="preserve"> In ra dưới dạng PDF</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_Toc90544562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120</w:t>
      </w:r>
      <w:r w:rsidR="00923AC6" w:rsidRPr="00CD5DA4">
        <w:rPr>
          <w:noProof/>
          <w:webHidden/>
          <w:sz w:val="26"/>
          <w:szCs w:val="26"/>
        </w:rPr>
        <w:fldChar w:fldCharType="end"/>
      </w:r>
      <w:r>
        <w:rPr>
          <w:noProof/>
          <w:sz w:val="26"/>
          <w:szCs w:val="26"/>
        </w:rPr>
        <w:fldChar w:fldCharType="end"/>
      </w:r>
    </w:p>
    <w:p w14:paraId="0A9919B4" w14:textId="3F197EF1"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"_Toc90544563"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4.2</w:t>
      </w:r>
      <w:r w:rsidR="00923AC6" w:rsidRPr="00CD5DA4">
        <w:rPr>
          <w:rStyle w:val="Hyperlink"/>
          <w:noProof/>
          <w:sz w:val="26"/>
          <w:szCs w:val="26"/>
        </w:rPr>
        <w:t>9</w:t>
      </w:r>
      <w:ins w:id="854" w:author="lenovo" w:date="2021-12-30T08:46:00Z">
        <w:r w:rsidR="00806AA2">
          <w:rPr>
            <w:rStyle w:val="Hyperlink"/>
            <w:noProof/>
            <w:sz w:val="26"/>
            <w:szCs w:val="26"/>
          </w:rPr>
          <w:t>.</w:t>
        </w:r>
      </w:ins>
      <w:r w:rsidR="00923AC6" w:rsidRPr="00CD5DA4">
        <w:rPr>
          <w:rStyle w:val="Hyperlink"/>
          <w:noProof/>
          <w:sz w:val="26"/>
          <w:szCs w:val="26"/>
        </w:rPr>
        <w:t xml:space="preserve"> Giao diện thông kê</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_Toc90544563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121</w:t>
      </w:r>
      <w:r w:rsidR="00923AC6" w:rsidRPr="00CD5DA4">
        <w:rPr>
          <w:noProof/>
          <w:webHidden/>
          <w:sz w:val="26"/>
          <w:szCs w:val="26"/>
        </w:rPr>
        <w:fldChar w:fldCharType="end"/>
      </w:r>
      <w:r>
        <w:rPr>
          <w:noProof/>
          <w:sz w:val="26"/>
          <w:szCs w:val="26"/>
        </w:rPr>
        <w:fldChar w:fldCharType="end"/>
      </w:r>
    </w:p>
    <w:p w14:paraId="2E7BD13A" w14:textId="6A48E05F"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"_Toc90544564"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4.3</w:t>
      </w:r>
      <w:r w:rsidR="00923AC6" w:rsidRPr="00CD5DA4">
        <w:rPr>
          <w:rStyle w:val="Hyperlink"/>
          <w:noProof/>
          <w:sz w:val="26"/>
          <w:szCs w:val="26"/>
        </w:rPr>
        <w:t>0</w:t>
      </w:r>
      <w:ins w:id="855" w:author="lenovo" w:date="2021-12-30T08:47:00Z">
        <w:r w:rsidR="00806AA2">
          <w:rPr>
            <w:rStyle w:val="Hyperlink"/>
            <w:noProof/>
            <w:sz w:val="26"/>
            <w:szCs w:val="26"/>
          </w:rPr>
          <w:t>.</w:t>
        </w:r>
      </w:ins>
      <w:r w:rsidR="00923AC6" w:rsidRPr="00CD5DA4">
        <w:rPr>
          <w:rStyle w:val="Hyperlink"/>
          <w:noProof/>
          <w:sz w:val="26"/>
          <w:szCs w:val="26"/>
          <w:lang w:val="da-DK"/>
        </w:rPr>
        <w:t xml:space="preserve"> Giao diện tạo báo cáo</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_Toc90544564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121</w:t>
      </w:r>
      <w:r w:rsidR="00923AC6" w:rsidRPr="00CD5DA4">
        <w:rPr>
          <w:noProof/>
          <w:webHidden/>
          <w:sz w:val="26"/>
          <w:szCs w:val="26"/>
        </w:rPr>
        <w:fldChar w:fldCharType="end"/>
      </w:r>
      <w:r>
        <w:rPr>
          <w:noProof/>
          <w:sz w:val="26"/>
          <w:szCs w:val="26"/>
        </w:rPr>
        <w:fldChar w:fldCharType="end"/>
      </w:r>
    </w:p>
    <w:p w14:paraId="5F1678CF" w14:textId="4FFCC406"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"_Toc90544565"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4.3</w:t>
      </w:r>
      <w:r w:rsidR="00923AC6" w:rsidRPr="00CD5DA4">
        <w:rPr>
          <w:rStyle w:val="Hyperlink"/>
          <w:noProof/>
          <w:sz w:val="26"/>
          <w:szCs w:val="26"/>
        </w:rPr>
        <w:t>1</w:t>
      </w:r>
      <w:ins w:id="856" w:author="lenovo" w:date="2021-12-30T08:47:00Z">
        <w:r w:rsidR="00806AA2">
          <w:rPr>
            <w:rStyle w:val="Hyperlink"/>
            <w:noProof/>
            <w:sz w:val="26"/>
            <w:szCs w:val="26"/>
          </w:rPr>
          <w:t>.</w:t>
        </w:r>
      </w:ins>
      <w:r w:rsidR="00923AC6" w:rsidRPr="00CD5DA4">
        <w:rPr>
          <w:rStyle w:val="Hyperlink"/>
          <w:bCs/>
          <w:noProof/>
          <w:sz w:val="26"/>
          <w:szCs w:val="26"/>
          <w:lang w:val="da-DK"/>
        </w:rPr>
        <w:t xml:space="preserve"> Website cho phép lãnh đạo xem kết quả phân tích</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_Toc90544565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122</w:t>
      </w:r>
      <w:r w:rsidR="00923AC6" w:rsidRPr="00CD5DA4">
        <w:rPr>
          <w:noProof/>
          <w:webHidden/>
          <w:sz w:val="26"/>
          <w:szCs w:val="26"/>
        </w:rPr>
        <w:fldChar w:fldCharType="end"/>
      </w:r>
      <w:r>
        <w:rPr>
          <w:noProof/>
          <w:sz w:val="26"/>
          <w:szCs w:val="26"/>
        </w:rPr>
        <w:fldChar w:fldCharType="end"/>
      </w:r>
    </w:p>
    <w:p w14:paraId="7C2575C3" w14:textId="6A4CA98E"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"_Toc90544566"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4.3</w:t>
      </w:r>
      <w:r w:rsidR="00923AC6" w:rsidRPr="00CD5DA4">
        <w:rPr>
          <w:rStyle w:val="Hyperlink"/>
          <w:noProof/>
          <w:sz w:val="26"/>
          <w:szCs w:val="26"/>
        </w:rPr>
        <w:t>2</w:t>
      </w:r>
      <w:ins w:id="857" w:author="lenovo" w:date="2021-12-30T08:47:00Z">
        <w:r w:rsidR="00806AA2">
          <w:rPr>
            <w:rStyle w:val="Hyperlink"/>
            <w:noProof/>
            <w:sz w:val="26"/>
            <w:szCs w:val="26"/>
          </w:rPr>
          <w:t>.</w:t>
        </w:r>
      </w:ins>
      <w:r w:rsidR="00923AC6" w:rsidRPr="00CD5DA4">
        <w:rPr>
          <w:rStyle w:val="Hyperlink"/>
          <w:noProof/>
          <w:sz w:val="26"/>
          <w:szCs w:val="26"/>
        </w:rPr>
        <w:t xml:space="preserve"> Giao diện Data Mining</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_Toc90544566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122</w:t>
      </w:r>
      <w:r w:rsidR="00923AC6" w:rsidRPr="00CD5DA4">
        <w:rPr>
          <w:noProof/>
          <w:webHidden/>
          <w:sz w:val="26"/>
          <w:szCs w:val="26"/>
        </w:rPr>
        <w:fldChar w:fldCharType="end"/>
      </w:r>
      <w:r>
        <w:rPr>
          <w:noProof/>
          <w:sz w:val="26"/>
          <w:szCs w:val="26"/>
        </w:rPr>
        <w:fldChar w:fldCharType="end"/>
      </w:r>
    </w:p>
    <w:p w14:paraId="4423AE81" w14:textId="1097ED86"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"_Toc90544567"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4.3</w:t>
      </w:r>
      <w:r w:rsidR="00923AC6" w:rsidRPr="00CD5DA4">
        <w:rPr>
          <w:rStyle w:val="Hyperlink"/>
          <w:noProof/>
          <w:sz w:val="26"/>
          <w:szCs w:val="26"/>
        </w:rPr>
        <w:t>3</w:t>
      </w:r>
      <w:ins w:id="858" w:author="lenovo" w:date="2021-12-30T08:47:00Z">
        <w:r w:rsidR="00806AA2">
          <w:rPr>
            <w:rStyle w:val="Hyperlink"/>
            <w:noProof/>
            <w:sz w:val="26"/>
            <w:szCs w:val="26"/>
          </w:rPr>
          <w:t>.</w:t>
        </w:r>
      </w:ins>
      <w:r w:rsidR="00923AC6" w:rsidRPr="00CD5DA4">
        <w:rPr>
          <w:rStyle w:val="Hyperlink"/>
          <w:noProof/>
          <w:sz w:val="26"/>
          <w:szCs w:val="26"/>
        </w:rPr>
        <w:t xml:space="preserve"> Giao diện Data Mining dưới dạng Tree View</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_Toc90544567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123</w:t>
      </w:r>
      <w:r w:rsidR="00923AC6" w:rsidRPr="00CD5DA4">
        <w:rPr>
          <w:noProof/>
          <w:webHidden/>
          <w:sz w:val="26"/>
          <w:szCs w:val="26"/>
        </w:rPr>
        <w:fldChar w:fldCharType="end"/>
      </w:r>
      <w:r>
        <w:rPr>
          <w:noProof/>
          <w:sz w:val="26"/>
          <w:szCs w:val="26"/>
        </w:rPr>
        <w:fldChar w:fldCharType="end"/>
      </w:r>
    </w:p>
    <w:p w14:paraId="27EA5DA9" w14:textId="45FC4D32"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"_Toc90544568"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4.3</w:t>
      </w:r>
      <w:r w:rsidR="00923AC6" w:rsidRPr="00CD5DA4">
        <w:rPr>
          <w:rStyle w:val="Hyperlink"/>
          <w:noProof/>
          <w:sz w:val="26"/>
          <w:szCs w:val="26"/>
        </w:rPr>
        <w:t>4</w:t>
      </w:r>
      <w:ins w:id="859" w:author="lenovo" w:date="2021-12-30T08:47:00Z">
        <w:r w:rsidR="00806AA2">
          <w:rPr>
            <w:rStyle w:val="Hyperlink"/>
            <w:noProof/>
            <w:sz w:val="26"/>
            <w:szCs w:val="26"/>
          </w:rPr>
          <w:t>.</w:t>
        </w:r>
      </w:ins>
      <w:r w:rsidR="00923AC6" w:rsidRPr="00CD5DA4">
        <w:rPr>
          <w:rStyle w:val="Hyperlink"/>
          <w:noProof/>
          <w:sz w:val="26"/>
          <w:szCs w:val="26"/>
        </w:rPr>
        <w:t xml:space="preserve"> Giao diện quản trị</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_Toc90544568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123</w:t>
      </w:r>
      <w:r w:rsidR="00923AC6" w:rsidRPr="00CD5DA4">
        <w:rPr>
          <w:noProof/>
          <w:webHidden/>
          <w:sz w:val="26"/>
          <w:szCs w:val="26"/>
        </w:rPr>
        <w:fldChar w:fldCharType="end"/>
      </w:r>
      <w:r>
        <w:rPr>
          <w:noProof/>
          <w:sz w:val="26"/>
          <w:szCs w:val="26"/>
        </w:rPr>
        <w:fldChar w:fldCharType="end"/>
      </w:r>
    </w:p>
    <w:p w14:paraId="6517EB38" w14:textId="414B72CA"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"_Toc90544569"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4.3</w:t>
      </w:r>
      <w:r w:rsidR="00923AC6" w:rsidRPr="00CD5DA4">
        <w:rPr>
          <w:rStyle w:val="Hyperlink"/>
          <w:noProof/>
          <w:sz w:val="26"/>
          <w:szCs w:val="26"/>
        </w:rPr>
        <w:t>5</w:t>
      </w:r>
      <w:ins w:id="860" w:author="lenovo" w:date="2021-12-30T08:47:00Z">
        <w:r w:rsidR="00806AA2">
          <w:rPr>
            <w:rStyle w:val="Hyperlink"/>
            <w:noProof/>
            <w:sz w:val="26"/>
            <w:szCs w:val="26"/>
          </w:rPr>
          <w:t>.</w:t>
        </w:r>
      </w:ins>
      <w:r w:rsidR="00923AC6" w:rsidRPr="00CD5DA4">
        <w:rPr>
          <w:rStyle w:val="Hyperlink"/>
          <w:noProof/>
          <w:sz w:val="26"/>
          <w:szCs w:val="26"/>
          <w:lang w:val="da-DK"/>
        </w:rPr>
        <w:t xml:space="preserve"> Giao diện quản trị người dùng</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_Toc90544569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124</w:t>
      </w:r>
      <w:r w:rsidR="00923AC6" w:rsidRPr="00CD5DA4">
        <w:rPr>
          <w:noProof/>
          <w:webHidden/>
          <w:sz w:val="26"/>
          <w:szCs w:val="26"/>
        </w:rPr>
        <w:fldChar w:fldCharType="end"/>
      </w:r>
      <w:r>
        <w:rPr>
          <w:noProof/>
          <w:sz w:val="26"/>
          <w:szCs w:val="26"/>
        </w:rPr>
        <w:fldChar w:fldCharType="end"/>
      </w:r>
    </w:p>
    <w:p w14:paraId="61A7A07A" w14:textId="04E2572F" w:rsidR="00923AC6" w:rsidRPr="00CD5DA4" w:rsidRDefault="00B45B0D" w:rsidP="00041EEA">
      <w:pPr>
        <w:pStyle w:val="TableofFigures"/>
        <w:tabs>
          <w:tab w:val="right" w:leader="dot" w:pos="9196"/>
        </w:tabs>
        <w:spacing w:line="276" w:lineRule="auto"/>
        <w:rPr>
          <w:rFonts w:eastAsiaTheme="minorEastAsia"/>
          <w:noProof/>
          <w:sz w:val="26"/>
          <w:szCs w:val="26"/>
        </w:rPr>
      </w:pPr>
      <w:r>
        <w:fldChar w:fldCharType="begin"/>
      </w:r>
      <w:r>
        <w:instrText xml:space="preserve"> HYPERLINK \l "_Toc90544570" </w:instrText>
      </w:r>
      <w:r>
        <w:fldChar w:fldCharType="separate"/>
      </w:r>
      <w:r w:rsidR="00923AC6" w:rsidRPr="00CD5DA4">
        <w:rPr>
          <w:rStyle w:val="Hyperlink"/>
          <w:noProof/>
          <w:sz w:val="26"/>
          <w:szCs w:val="26"/>
        </w:rPr>
        <w:t xml:space="preserve">Hình </w:t>
      </w:r>
      <w:r w:rsidR="003D7533" w:rsidRPr="00CD5DA4">
        <w:rPr>
          <w:rStyle w:val="Hyperlink"/>
          <w:noProof/>
          <w:sz w:val="26"/>
          <w:szCs w:val="26"/>
        </w:rPr>
        <w:t>4.3</w:t>
      </w:r>
      <w:r w:rsidR="00923AC6" w:rsidRPr="00CD5DA4">
        <w:rPr>
          <w:rStyle w:val="Hyperlink"/>
          <w:noProof/>
          <w:sz w:val="26"/>
          <w:szCs w:val="26"/>
        </w:rPr>
        <w:t>6</w:t>
      </w:r>
      <w:ins w:id="861" w:author="lenovo" w:date="2021-12-30T08:47:00Z">
        <w:r w:rsidR="00806AA2">
          <w:rPr>
            <w:rStyle w:val="Hyperlink"/>
            <w:noProof/>
            <w:sz w:val="26"/>
            <w:szCs w:val="26"/>
          </w:rPr>
          <w:t>.</w:t>
        </w:r>
      </w:ins>
      <w:r w:rsidR="00923AC6" w:rsidRPr="00CD5DA4">
        <w:rPr>
          <w:rStyle w:val="Hyperlink"/>
          <w:noProof/>
          <w:sz w:val="26"/>
          <w:szCs w:val="26"/>
          <w:lang w:val="da-DK"/>
        </w:rPr>
        <w:t xml:space="preserve"> Giao diên đổi mật khẩu</w:t>
      </w:r>
      <w:r w:rsidR="00923AC6" w:rsidRPr="00CD5DA4">
        <w:rPr>
          <w:noProof/>
          <w:webHidden/>
          <w:sz w:val="26"/>
          <w:szCs w:val="26"/>
        </w:rPr>
        <w:tab/>
      </w:r>
      <w:r w:rsidR="00923AC6" w:rsidRPr="00CD5DA4">
        <w:rPr>
          <w:noProof/>
          <w:webHidden/>
          <w:sz w:val="26"/>
          <w:szCs w:val="26"/>
        </w:rPr>
        <w:fldChar w:fldCharType="begin"/>
      </w:r>
      <w:r w:rsidR="00923AC6" w:rsidRPr="00CD5DA4">
        <w:rPr>
          <w:noProof/>
          <w:webHidden/>
          <w:sz w:val="26"/>
          <w:szCs w:val="26"/>
        </w:rPr>
        <w:instrText xml:space="preserve"> PAGEREF _Toc90544570 \h </w:instrText>
      </w:r>
      <w:r w:rsidR="00923AC6" w:rsidRPr="00CD5DA4">
        <w:rPr>
          <w:noProof/>
          <w:webHidden/>
          <w:sz w:val="26"/>
          <w:szCs w:val="26"/>
        </w:rPr>
      </w:r>
      <w:r w:rsidR="00923AC6" w:rsidRPr="00CD5DA4">
        <w:rPr>
          <w:noProof/>
          <w:webHidden/>
          <w:sz w:val="26"/>
          <w:szCs w:val="26"/>
        </w:rPr>
        <w:fldChar w:fldCharType="separate"/>
      </w:r>
      <w:r w:rsidR="00F226C4">
        <w:rPr>
          <w:noProof/>
          <w:webHidden/>
          <w:sz w:val="26"/>
          <w:szCs w:val="26"/>
        </w:rPr>
        <w:t>124</w:t>
      </w:r>
      <w:r w:rsidR="00923AC6" w:rsidRPr="00CD5DA4">
        <w:rPr>
          <w:noProof/>
          <w:webHidden/>
          <w:sz w:val="26"/>
          <w:szCs w:val="26"/>
        </w:rPr>
        <w:fldChar w:fldCharType="end"/>
      </w:r>
      <w:r>
        <w:rPr>
          <w:noProof/>
          <w:sz w:val="26"/>
          <w:szCs w:val="26"/>
        </w:rPr>
        <w:fldChar w:fldCharType="end"/>
      </w:r>
    </w:p>
    <w:p w14:paraId="56FCCCB1" w14:textId="04BAE867" w:rsidR="00EA7CF0" w:rsidRDefault="00923AC6" w:rsidP="00041EEA">
      <w:pPr>
        <w:spacing w:after="160" w:line="276" w:lineRule="auto"/>
        <w:rPr>
          <w:b/>
          <w:sz w:val="34"/>
          <w:szCs w:val="34"/>
          <w:lang w:val="da-DK"/>
        </w:rPr>
      </w:pPr>
      <w:r>
        <w:rPr>
          <w:b/>
          <w:sz w:val="34"/>
          <w:szCs w:val="34"/>
          <w:lang w:val="da-DK"/>
        </w:rPr>
        <w:fldChar w:fldCharType="end"/>
      </w:r>
    </w:p>
    <w:p w14:paraId="493F0518" w14:textId="2ECF5A36" w:rsidR="00064410" w:rsidRPr="00CD5DA4" w:rsidRDefault="00EA7CF0">
      <w:pPr>
        <w:spacing w:after="160" w:line="259" w:lineRule="auto"/>
        <w:rPr>
          <w:b/>
          <w:sz w:val="34"/>
          <w:szCs w:val="34"/>
          <w:lang w:val="da-DK"/>
        </w:rPr>
      </w:pPr>
      <w:r>
        <w:rPr>
          <w:b/>
          <w:sz w:val="34"/>
          <w:szCs w:val="34"/>
          <w:lang w:val="da-DK"/>
        </w:rPr>
        <w:br w:type="page"/>
      </w:r>
      <w:bookmarkStart w:id="862" w:name="_Toc82180798"/>
      <w:bookmarkStart w:id="863" w:name="_Toc82500920"/>
      <w:bookmarkStart w:id="864" w:name="_Toc82501037"/>
    </w:p>
    <w:p w14:paraId="2D668EBE" w14:textId="49305EFD" w:rsidR="00011FBE" w:rsidRPr="00AC38C2" w:rsidDel="00AC38C2" w:rsidRDefault="00064410" w:rsidP="00B242E9">
      <w:pPr>
        <w:pStyle w:val="Heading1"/>
        <w:spacing w:before="0" w:after="0" w:line="312" w:lineRule="auto"/>
        <w:jc w:val="center"/>
        <w:rPr>
          <w:ins w:id="865" w:author="Quang Nguyễn Thanh" w:date="2021-12-31T16:14:00Z"/>
          <w:del w:id="866" w:author="lenovo" w:date="2022-01-07T08:15:00Z"/>
          <w:rFonts w:ascii="Times New Roman" w:hAnsi="Times New Roman"/>
          <w:sz w:val="36"/>
          <w:szCs w:val="36"/>
          <w:lang w:val="da-DK"/>
        </w:rPr>
      </w:pPr>
      <w:bookmarkStart w:id="867" w:name="_Toc92435811"/>
      <w:r w:rsidRPr="00AC38C2">
        <w:rPr>
          <w:rFonts w:ascii="Times New Roman" w:hAnsi="Times New Roman"/>
          <w:lang w:val="da-DK"/>
        </w:rPr>
        <w:lastRenderedPageBreak/>
        <w:t>CHƯƠNG 1</w:t>
      </w:r>
      <w:bookmarkEnd w:id="867"/>
      <w:del w:id="868" w:author="Quang Nguyễn Thanh" w:date="2021-12-31T16:14:00Z">
        <w:r w:rsidR="00252E96" w:rsidRPr="00AC38C2" w:rsidDel="00011FBE">
          <w:rPr>
            <w:rFonts w:ascii="Times New Roman" w:hAnsi="Times New Roman"/>
            <w:lang w:val="da-DK"/>
          </w:rPr>
          <w:delText>.</w:delText>
        </w:r>
        <w:r w:rsidRPr="00AC38C2" w:rsidDel="00011FBE">
          <w:rPr>
            <w:rFonts w:ascii="Times New Roman" w:hAnsi="Times New Roman"/>
            <w:lang w:val="da-DK"/>
            <w:rPrChange w:id="869" w:author="lenovo" w:date="2022-01-07T08:16:00Z">
              <w:rPr>
                <w:rFonts w:ascii="Times New Roman" w:hAnsi="Times New Roman"/>
                <w:sz w:val="36"/>
                <w:szCs w:val="36"/>
                <w:lang w:val="da-DK"/>
              </w:rPr>
            </w:rPrChange>
          </w:rPr>
          <w:delText xml:space="preserve"> </w:delText>
        </w:r>
      </w:del>
      <w:ins w:id="870" w:author="lenovo" w:date="2022-01-07T08:15:00Z">
        <w:r w:rsidR="00AC38C2" w:rsidRPr="00AC38C2">
          <w:rPr>
            <w:rFonts w:ascii="Times New Roman" w:hAnsi="Times New Roman"/>
            <w:lang w:val="da-DK"/>
            <w:rPrChange w:id="871" w:author="lenovo" w:date="2022-01-07T08:16:00Z">
              <w:rPr>
                <w:rFonts w:ascii="Times New Roman" w:hAnsi="Times New Roman"/>
                <w:sz w:val="36"/>
                <w:szCs w:val="36"/>
                <w:lang w:val="da-DK"/>
              </w:rPr>
            </w:rPrChange>
          </w:rPr>
          <w:t xml:space="preserve"> </w:t>
        </w:r>
      </w:ins>
    </w:p>
    <w:p w14:paraId="22A5895D" w14:textId="60DC94DD" w:rsidR="00064410" w:rsidRPr="00AC38C2" w:rsidRDefault="00064410" w:rsidP="00AC38C2">
      <w:pPr>
        <w:pStyle w:val="Heading1"/>
        <w:spacing w:before="0" w:after="0" w:line="312" w:lineRule="auto"/>
        <w:jc w:val="center"/>
        <w:rPr>
          <w:ins w:id="872" w:author="Welcome" w:date="2021-12-29T22:02:00Z"/>
          <w:rFonts w:ascii="Times New Roman" w:hAnsi="Times New Roman"/>
          <w:sz w:val="36"/>
          <w:szCs w:val="36"/>
          <w:lang w:val="da-DK"/>
          <w:rPrChange w:id="873" w:author="lenovo" w:date="2022-01-07T08:16:00Z">
            <w:rPr>
              <w:ins w:id="874" w:author="Welcome" w:date="2021-12-29T22:02:00Z"/>
              <w:lang w:val="da-DK"/>
            </w:rPr>
          </w:rPrChange>
        </w:rPr>
      </w:pPr>
      <w:bookmarkStart w:id="875" w:name="_Toc92435812"/>
      <w:r w:rsidRPr="00AC38C2">
        <w:rPr>
          <w:rFonts w:ascii="Times New Roman" w:hAnsi="Times New Roman"/>
          <w:sz w:val="36"/>
          <w:szCs w:val="36"/>
          <w:lang w:val="da-DK"/>
          <w:rPrChange w:id="876" w:author="lenovo" w:date="2022-01-07T08:16:00Z">
            <w:rPr>
              <w:lang w:val="da-DK"/>
            </w:rPr>
          </w:rPrChange>
        </w:rPr>
        <w:t xml:space="preserve">TỔNG QUAN ĐỀ </w:t>
      </w:r>
      <w:commentRangeStart w:id="877"/>
      <w:commentRangeStart w:id="878"/>
      <w:r w:rsidRPr="00AC38C2">
        <w:rPr>
          <w:rFonts w:ascii="Times New Roman" w:hAnsi="Times New Roman"/>
          <w:sz w:val="36"/>
          <w:szCs w:val="36"/>
          <w:lang w:val="da-DK"/>
          <w:rPrChange w:id="879" w:author="lenovo" w:date="2022-01-07T08:16:00Z">
            <w:rPr>
              <w:lang w:val="da-DK"/>
            </w:rPr>
          </w:rPrChange>
        </w:rPr>
        <w:t>TÀI</w:t>
      </w:r>
      <w:commentRangeEnd w:id="877"/>
      <w:r w:rsidR="00910F36" w:rsidRPr="00AC38C2">
        <w:rPr>
          <w:rStyle w:val="CommentReference"/>
          <w:rFonts w:ascii="Times New Roman" w:hAnsi="Times New Roman"/>
          <w:kern w:val="0"/>
          <w:sz w:val="36"/>
          <w:szCs w:val="36"/>
          <w:rPrChange w:id="880" w:author="lenovo" w:date="2022-01-07T08:16:00Z">
            <w:rPr>
              <w:rStyle w:val="CommentReference"/>
              <w:rFonts w:ascii="Times New Roman" w:hAnsi="Times New Roman"/>
              <w:b w:val="0"/>
              <w:bCs w:val="0"/>
              <w:kern w:val="0"/>
            </w:rPr>
          </w:rPrChange>
        </w:rPr>
        <w:commentReference w:id="877"/>
      </w:r>
      <w:commentRangeEnd w:id="878"/>
      <w:r w:rsidR="00DE44A9" w:rsidRPr="00AC38C2">
        <w:rPr>
          <w:rStyle w:val="CommentReference"/>
          <w:rFonts w:ascii="Times New Roman" w:hAnsi="Times New Roman"/>
          <w:kern w:val="0"/>
          <w:sz w:val="36"/>
          <w:szCs w:val="36"/>
          <w:rPrChange w:id="881" w:author="lenovo" w:date="2022-01-07T08:16:00Z">
            <w:rPr>
              <w:rStyle w:val="CommentReference"/>
              <w:rFonts w:ascii="Times New Roman" w:hAnsi="Times New Roman"/>
              <w:b w:val="0"/>
              <w:bCs w:val="0"/>
              <w:kern w:val="0"/>
            </w:rPr>
          </w:rPrChange>
        </w:rPr>
        <w:commentReference w:id="878"/>
      </w:r>
      <w:bookmarkEnd w:id="875"/>
    </w:p>
    <w:p w14:paraId="2D3724D8" w14:textId="1015B915" w:rsidR="00910F36" w:rsidRPr="00910F36" w:rsidRDefault="00910F36">
      <w:pPr>
        <w:rPr>
          <w:lang w:val="da-DK"/>
          <w:rPrChange w:id="882" w:author="Welcome" w:date="2021-12-29T22:02:00Z">
            <w:rPr>
              <w:rFonts w:ascii="Times New Roman" w:hAnsi="Times New Roman"/>
              <w:sz w:val="36"/>
              <w:szCs w:val="36"/>
              <w:lang w:val="da-DK"/>
            </w:rPr>
          </w:rPrChange>
        </w:rPr>
        <w:pPrChange w:id="883" w:author="Welcome" w:date="2021-12-29T22:02:00Z">
          <w:pPr>
            <w:pStyle w:val="Heading1"/>
            <w:spacing w:before="0" w:after="0" w:line="312" w:lineRule="auto"/>
            <w:jc w:val="center"/>
          </w:pPr>
        </w:pPrChange>
      </w:pPr>
      <w:ins w:id="884" w:author="Welcome" w:date="2021-12-29T22:02:00Z">
        <w:del w:id="885" w:author="lenovo" w:date="2022-01-07T08:14:00Z">
          <w:r w:rsidDel="00AC38C2">
            <w:rPr>
              <w:noProof/>
              <w:lang w:val="en-SG" w:eastAsia="en-SG"/>
            </w:rPr>
            <w:drawing>
              <wp:inline distT="0" distB="0" distL="0" distR="0" wp14:anchorId="67B733A6" wp14:editId="2C6A1D18">
                <wp:extent cx="5579745" cy="6346825"/>
                <wp:effectExtent l="19050" t="19050" r="20955" b="158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6346825"/>
                        </a:xfrm>
                        <a:prstGeom prst="rect">
                          <a:avLst/>
                        </a:prstGeom>
                        <a:ln>
                          <a:solidFill>
                            <a:schemeClr val="tx1"/>
                          </a:solidFill>
                        </a:ln>
                      </pic:spPr>
                    </pic:pic>
                  </a:graphicData>
                </a:graphic>
              </wp:inline>
            </w:drawing>
          </w:r>
        </w:del>
      </w:ins>
    </w:p>
    <w:p w14:paraId="7572F88C" w14:textId="6D1AB449" w:rsidR="00594E91" w:rsidRPr="00594E91" w:rsidRDefault="00011FBE" w:rsidP="00594E91">
      <w:pPr>
        <w:pStyle w:val="Heading2"/>
        <w:numPr>
          <w:ilvl w:val="1"/>
          <w:numId w:val="2"/>
        </w:numPr>
        <w:spacing w:before="0" w:after="0" w:line="312" w:lineRule="auto"/>
        <w:ind w:left="482" w:hanging="482"/>
        <w:rPr>
          <w:rFonts w:ascii="Times New Roman" w:hAnsi="Times New Roman"/>
          <w:i w:val="0"/>
          <w:iCs w:val="0"/>
          <w:sz w:val="26"/>
          <w:szCs w:val="26"/>
          <w:lang w:val="da-DK"/>
        </w:rPr>
      </w:pPr>
      <w:bookmarkStart w:id="886" w:name="_Toc82500916"/>
      <w:bookmarkStart w:id="887" w:name="_Toc82501033"/>
      <w:bookmarkStart w:id="888" w:name="_Toc92435813"/>
      <w:r w:rsidRPr="001F4948">
        <w:rPr>
          <w:rFonts w:ascii="Times New Roman" w:hAnsi="Times New Roman"/>
          <w:i w:val="0"/>
          <w:iCs w:val="0"/>
          <w:sz w:val="26"/>
          <w:szCs w:val="26"/>
          <w:lang w:val="da-DK"/>
        </w:rPr>
        <w:t>Giới thiệu</w:t>
      </w:r>
      <w:commentRangeStart w:id="889"/>
      <w:commentRangeEnd w:id="889"/>
      <w:r w:rsidR="002925C3">
        <w:rPr>
          <w:rStyle w:val="CommentReference"/>
          <w:rFonts w:ascii="Times New Roman" w:hAnsi="Times New Roman"/>
          <w:b w:val="0"/>
          <w:bCs w:val="0"/>
          <w:i w:val="0"/>
          <w:iCs w:val="0"/>
        </w:rPr>
        <w:commentReference w:id="889"/>
      </w:r>
      <w:bookmarkEnd w:id="888"/>
    </w:p>
    <w:p w14:paraId="7D2FB941" w14:textId="1D49CDA6" w:rsidR="00594E91" w:rsidRDefault="00594E91" w:rsidP="00594E91">
      <w:pPr>
        <w:spacing w:before="120" w:after="120" w:line="312" w:lineRule="auto"/>
        <w:ind w:firstLine="284"/>
        <w:jc w:val="both"/>
        <w:rPr>
          <w:sz w:val="26"/>
          <w:szCs w:val="26"/>
          <w:lang w:val="da-DK"/>
        </w:rPr>
      </w:pPr>
      <w:r w:rsidRPr="00594E91">
        <w:rPr>
          <w:sz w:val="26"/>
          <w:szCs w:val="26"/>
          <w:lang w:val="da-DK"/>
        </w:rPr>
        <w:t xml:space="preserve">Trong thập kỷ qua, nhịp sống với nhiều xu hướng phát triển về công nghệ, dịch vụ... đã khiến do lưu lượng dữ liệu ngày càng lớn và gia tăng một cách đột biến ở nhiều lĩnh vực khác nhau. Việc quản lí và phân tích dữ liệu để khai thác đang và đã là mối quan tâm hằng đầu của các doanh nghiệp, với những doanh nghiệp có cơ sở dữ liệu lớn, lãnh đạo các doanh nghiệp </w:t>
      </w:r>
      <w:ins w:id="890" w:author="lenovo" w:date="2022-01-05T09:32:00Z">
        <w:r w:rsidR="00867FDD" w:rsidRPr="001F4948">
          <w:rPr>
            <w:sz w:val="26"/>
            <w:szCs w:val="26"/>
            <w:lang w:val="da-DK"/>
          </w:rPr>
          <w:t>cần</w:t>
        </w:r>
        <w:r w:rsidR="00867FDD">
          <w:rPr>
            <w:sz w:val="26"/>
            <w:szCs w:val="26"/>
            <w:lang w:val="da-DK"/>
          </w:rPr>
          <w:t xml:space="preserve"> phải xây dựng hệ thống kho dữ liệu để</w:t>
        </w:r>
        <w:r w:rsidR="00867FDD" w:rsidRPr="001F4948">
          <w:rPr>
            <w:sz w:val="26"/>
            <w:szCs w:val="26"/>
            <w:lang w:val="da-DK"/>
          </w:rPr>
          <w:t xml:space="preserve"> khai phá dữ liệu phù hợp để có những phân tích và dự báo chính xác tương lai cho công ty</w:t>
        </w:r>
        <w:r w:rsidR="00867FDD" w:rsidRPr="00594E91" w:rsidDel="00867FDD">
          <w:rPr>
            <w:sz w:val="26"/>
            <w:szCs w:val="26"/>
            <w:lang w:val="da-DK"/>
          </w:rPr>
          <w:t xml:space="preserve"> </w:t>
        </w:r>
      </w:ins>
      <w:del w:id="891" w:author="lenovo" w:date="2022-01-05T09:32:00Z">
        <w:r w:rsidRPr="00594E91" w:rsidDel="00867FDD">
          <w:rPr>
            <w:sz w:val="26"/>
            <w:szCs w:val="26"/>
            <w:lang w:val="da-DK"/>
          </w:rPr>
          <w:delText xml:space="preserve">cần có những phần mềm hỗ trợ phân tích các số liệu kinh doanh </w:delText>
        </w:r>
      </w:del>
      <w:r w:rsidRPr="00594E91">
        <w:rPr>
          <w:sz w:val="26"/>
          <w:szCs w:val="26"/>
          <w:lang w:val="da-DK"/>
        </w:rPr>
        <w:t>để các nhà quản lý đưa ra quyết định đúng đắn và kịp thời cho sự</w:t>
      </w:r>
      <w:r>
        <w:rPr>
          <w:sz w:val="26"/>
          <w:szCs w:val="26"/>
          <w:lang w:val="da-DK"/>
        </w:rPr>
        <w:t xml:space="preserve"> phát triển</w:t>
      </w:r>
      <w:r w:rsidRPr="00594E91">
        <w:rPr>
          <w:sz w:val="26"/>
          <w:szCs w:val="26"/>
          <w:lang w:val="da-DK"/>
        </w:rPr>
        <w:t xml:space="preserve"> của công ty</w:t>
      </w:r>
      <w:r>
        <w:rPr>
          <w:sz w:val="26"/>
          <w:szCs w:val="26"/>
          <w:lang w:val="da-DK"/>
        </w:rPr>
        <w:t>.</w:t>
      </w:r>
      <w:ins w:id="892" w:author="lenovo" w:date="2022-01-05T09:31:00Z">
        <w:r w:rsidR="00867FDD" w:rsidRPr="00867FDD">
          <w:rPr>
            <w:sz w:val="26"/>
            <w:szCs w:val="26"/>
            <w:lang w:val="da-DK"/>
          </w:rPr>
          <w:t xml:space="preserve"> </w:t>
        </w:r>
        <w:r w:rsidR="00867FDD" w:rsidRPr="001F4948">
          <w:rPr>
            <w:sz w:val="26"/>
            <w:szCs w:val="26"/>
            <w:lang w:val="da-DK"/>
          </w:rPr>
          <w:t xml:space="preserve">Cũng chính vì tầm quan trọng đó, </w:t>
        </w:r>
        <w:r w:rsidR="00867FDD">
          <w:rPr>
            <w:sz w:val="26"/>
            <w:szCs w:val="26"/>
            <w:lang w:val="da-DK"/>
          </w:rPr>
          <w:t>nhóm</w:t>
        </w:r>
        <w:r w:rsidR="00867FDD" w:rsidRPr="001F4948">
          <w:rPr>
            <w:sz w:val="26"/>
            <w:szCs w:val="26"/>
            <w:lang w:val="da-DK"/>
          </w:rPr>
          <w:t xml:space="preserve"> em chọn đề tài </w:t>
        </w:r>
        <w:r w:rsidR="00867FDD" w:rsidRPr="001F4948">
          <w:rPr>
            <w:b/>
            <w:sz w:val="26"/>
            <w:szCs w:val="26"/>
            <w:lang w:val="da-DK"/>
          </w:rPr>
          <w:t>Xây dựng ứng dụng hỗ trợ phân tích và khai thác dữ liệu kinh doanh của Công ty Kẹo dừa Bến Tre</w:t>
        </w:r>
      </w:ins>
      <w:ins w:id="893" w:author="lenovo" w:date="2022-01-05T09:33:00Z">
        <w:r w:rsidR="00232693">
          <w:rPr>
            <w:b/>
            <w:sz w:val="26"/>
            <w:szCs w:val="26"/>
            <w:lang w:val="da-DK"/>
          </w:rPr>
          <w:t>.</w:t>
        </w:r>
      </w:ins>
    </w:p>
    <w:p w14:paraId="0CD97890" w14:textId="1FCC048C" w:rsidR="00064410" w:rsidDel="00867FDD" w:rsidRDefault="00594E91" w:rsidP="00AC38C2">
      <w:pPr>
        <w:spacing w:before="120" w:after="120" w:line="312" w:lineRule="auto"/>
        <w:ind w:firstLine="284"/>
        <w:jc w:val="both"/>
        <w:outlineLvl w:val="1"/>
        <w:rPr>
          <w:del w:id="894" w:author="lenovo" w:date="2022-01-05T09:32:00Z"/>
          <w:b/>
          <w:sz w:val="26"/>
          <w:szCs w:val="26"/>
          <w:lang w:val="da-DK"/>
        </w:rPr>
        <w:pPrChange w:id="895" w:author="lenovo" w:date="2022-01-07T08:13:00Z">
          <w:pPr>
            <w:spacing w:before="120" w:after="120" w:line="312" w:lineRule="auto"/>
            <w:ind w:firstLine="284"/>
            <w:jc w:val="both"/>
          </w:pPr>
        </w:pPrChange>
      </w:pPr>
      <w:del w:id="896" w:author="lenovo" w:date="2022-01-05T09:32:00Z">
        <w:r w:rsidRPr="00594E91" w:rsidDel="00867FDD">
          <w:rPr>
            <w:sz w:val="26"/>
            <w:szCs w:val="26"/>
            <w:lang w:val="da-DK"/>
          </w:rPr>
          <w:delText>.</w:delText>
        </w:r>
        <w:r w:rsidR="00064410" w:rsidRPr="001F4948" w:rsidDel="00867FDD">
          <w:rPr>
            <w:sz w:val="26"/>
            <w:szCs w:val="26"/>
            <w:lang w:val="da-DK"/>
          </w:rPr>
          <w:delText xml:space="preserve">ong những năm gần đây, công nghệ thông tin phát </w:delText>
        </w:r>
        <w:commentRangeStart w:id="897"/>
        <w:r w:rsidR="00064410" w:rsidRPr="001F4948" w:rsidDel="00867FDD">
          <w:rPr>
            <w:sz w:val="26"/>
            <w:szCs w:val="26"/>
            <w:lang w:val="da-DK"/>
          </w:rPr>
          <w:delText>triển</w:delText>
        </w:r>
        <w:commentRangeEnd w:id="897"/>
        <w:r w:rsidR="002925C3" w:rsidDel="00867FDD">
          <w:rPr>
            <w:rStyle w:val="CommentReference"/>
          </w:rPr>
          <w:commentReference w:id="897"/>
        </w:r>
        <w:r w:rsidR="00064410" w:rsidRPr="001F4948" w:rsidDel="00867FDD">
          <w:rPr>
            <w:sz w:val="26"/>
            <w:szCs w:val="26"/>
            <w:lang w:val="da-DK"/>
          </w:rPr>
          <w:delText xml:space="preserve"> mạnh mẽ và được ứng dụng vào nhiều lĩnh vực đời sống, kinh tế xã hội. Lưu lượng dữ liệu thu thập và lưu trữ ở các hệ thống thông tin tăng lên đột biến. </w:delText>
        </w:r>
        <w:commentRangeStart w:id="898"/>
        <w:r w:rsidR="00064410" w:rsidRPr="001F4948" w:rsidDel="00867FDD">
          <w:rPr>
            <w:sz w:val="26"/>
            <w:szCs w:val="26"/>
            <w:lang w:val="da-DK"/>
          </w:rPr>
          <w:delText>Ở</w:delText>
        </w:r>
        <w:commentRangeEnd w:id="898"/>
        <w:r w:rsidR="00015B04" w:rsidDel="00867FDD">
          <w:rPr>
            <w:rStyle w:val="CommentReference"/>
          </w:rPr>
          <w:commentReference w:id="898"/>
        </w:r>
        <w:r w:rsidR="00064410" w:rsidRPr="001F4948" w:rsidDel="00867FDD">
          <w:rPr>
            <w:sz w:val="26"/>
            <w:szCs w:val="26"/>
            <w:lang w:val="da-DK"/>
          </w:rPr>
          <w:delText xml:space="preserve"> </w:delText>
        </w:r>
      </w:del>
      <w:ins w:id="899" w:author="Welcome" w:date="2021-12-27T20:57:00Z">
        <w:del w:id="900" w:author="lenovo" w:date="2022-01-05T09:32:00Z">
          <w:r w:rsidR="00015B04" w:rsidDel="00867FDD">
            <w:rPr>
              <w:sz w:val="26"/>
              <w:szCs w:val="26"/>
              <w:lang w:val="da-DK"/>
            </w:rPr>
            <w:delText xml:space="preserve">Trong </w:delText>
          </w:r>
        </w:del>
      </w:ins>
      <w:del w:id="901" w:author="lenovo" w:date="2022-01-05T09:32:00Z">
        <w:r w:rsidR="00064410" w:rsidRPr="001F4948" w:rsidDel="00867FDD">
          <w:rPr>
            <w:sz w:val="26"/>
            <w:szCs w:val="26"/>
            <w:lang w:val="da-DK"/>
          </w:rPr>
          <w:delText xml:space="preserve">lĩnh vực kinh doanh sản xuất </w:delText>
        </w:r>
      </w:del>
      <w:ins w:id="902" w:author="Welcome" w:date="2021-12-27T20:57:00Z">
        <w:del w:id="903" w:author="lenovo" w:date="2022-01-05T09:32:00Z">
          <w:r w:rsidR="00015B04" w:rsidDel="00867FDD">
            <w:rPr>
              <w:sz w:val="26"/>
              <w:szCs w:val="26"/>
              <w:lang w:val="da-DK"/>
            </w:rPr>
            <w:delText xml:space="preserve">bánh </w:delText>
          </w:r>
        </w:del>
      </w:ins>
      <w:commentRangeStart w:id="904"/>
      <w:del w:id="905" w:author="lenovo" w:date="2022-01-05T09:32:00Z">
        <w:r w:rsidR="00064410" w:rsidRPr="001F4948" w:rsidDel="00867FDD">
          <w:rPr>
            <w:sz w:val="26"/>
            <w:szCs w:val="26"/>
            <w:lang w:val="da-DK"/>
          </w:rPr>
          <w:delText>kẹo</w:delText>
        </w:r>
        <w:commentRangeEnd w:id="904"/>
        <w:r w:rsidR="00015B04" w:rsidDel="00867FDD">
          <w:rPr>
            <w:rStyle w:val="CommentReference"/>
          </w:rPr>
          <w:commentReference w:id="904"/>
        </w:r>
        <w:r w:rsidR="00064410" w:rsidRPr="001F4948" w:rsidDel="00867FDD">
          <w:rPr>
            <w:sz w:val="26"/>
            <w:szCs w:val="26"/>
            <w:lang w:val="da-DK"/>
          </w:rPr>
          <w:delText xml:space="preserve">, việc khai thác và phân tích dữ liệu doanh số bán sản phẩm đang rất được quan tâm ở nhiều doanh nghiệp. Đối với những doanh nghiệp có cơ sở dữ liệu lớn, </w:delText>
        </w:r>
      </w:del>
      <w:del w:id="906" w:author="lenovo" w:date="2022-01-04T06:43:00Z">
        <w:r w:rsidR="00064410" w:rsidRPr="001F4948" w:rsidDel="00124166">
          <w:rPr>
            <w:sz w:val="26"/>
            <w:szCs w:val="26"/>
            <w:lang w:val="da-DK"/>
          </w:rPr>
          <w:delText xml:space="preserve">họ </w:delText>
        </w:r>
      </w:del>
      <w:del w:id="907" w:author="lenovo" w:date="2022-01-05T09:32:00Z">
        <w:r w:rsidR="00064410" w:rsidRPr="001F4948" w:rsidDel="00867FDD">
          <w:rPr>
            <w:sz w:val="26"/>
            <w:szCs w:val="26"/>
            <w:lang w:val="da-DK"/>
          </w:rPr>
          <w:delText xml:space="preserve">cần </w:delText>
        </w:r>
      </w:del>
      <w:del w:id="908" w:author="lenovo" w:date="2022-01-04T06:43:00Z">
        <w:r w:rsidR="00064410" w:rsidRPr="001F4948" w:rsidDel="00124166">
          <w:rPr>
            <w:sz w:val="26"/>
            <w:szCs w:val="26"/>
            <w:lang w:val="da-DK"/>
          </w:rPr>
          <w:delText xml:space="preserve">những thuật toán </w:delText>
        </w:r>
      </w:del>
      <w:del w:id="909" w:author="lenovo" w:date="2022-01-05T09:32:00Z">
        <w:r w:rsidR="00064410" w:rsidRPr="001F4948" w:rsidDel="00867FDD">
          <w:rPr>
            <w:sz w:val="26"/>
            <w:szCs w:val="26"/>
            <w:lang w:val="da-DK"/>
          </w:rPr>
          <w:delText xml:space="preserve">khai phá dữ liệu phù hợp để có những phân tích và dự báo chính xác tương lai cho công ty. Cũng chính vì tầm quan trọng đó, </w:delText>
        </w:r>
      </w:del>
      <w:del w:id="910" w:author="lenovo" w:date="2022-01-04T06:42:00Z">
        <w:r w:rsidR="00064410" w:rsidRPr="001F4948" w:rsidDel="00124166">
          <w:rPr>
            <w:sz w:val="26"/>
            <w:szCs w:val="26"/>
            <w:lang w:val="da-DK"/>
          </w:rPr>
          <w:delText>chúng</w:delText>
        </w:r>
      </w:del>
      <w:del w:id="911" w:author="lenovo" w:date="2022-01-05T09:32:00Z">
        <w:r w:rsidR="00064410" w:rsidRPr="001F4948" w:rsidDel="00867FDD">
          <w:rPr>
            <w:sz w:val="26"/>
            <w:szCs w:val="26"/>
            <w:lang w:val="da-DK"/>
          </w:rPr>
          <w:delText xml:space="preserve"> em chọn đề tài </w:delText>
        </w:r>
        <w:r w:rsidR="00064410" w:rsidRPr="001F4948" w:rsidDel="00867FDD">
          <w:rPr>
            <w:b/>
            <w:sz w:val="26"/>
            <w:szCs w:val="26"/>
            <w:lang w:val="da-DK"/>
          </w:rPr>
          <w:delText>Xây dựng ứng dụng hỗ trợ phân tích và khai thác dữ liệu kinh doanh của Công ty Kẹo dừa Bến Tre.</w:delText>
        </w:r>
        <w:bookmarkStart w:id="912" w:name="_Toc92435652"/>
        <w:bookmarkStart w:id="913" w:name="_Toc92435814"/>
        <w:bookmarkEnd w:id="912"/>
        <w:bookmarkEnd w:id="913"/>
      </w:del>
    </w:p>
    <w:p w14:paraId="6D31EACE" w14:textId="4436562F" w:rsidR="00A465A1" w:rsidRPr="00CF1459" w:rsidRDefault="00A465A1" w:rsidP="00AC38C2">
      <w:pPr>
        <w:pStyle w:val="ListParagraph"/>
        <w:numPr>
          <w:ilvl w:val="1"/>
          <w:numId w:val="2"/>
        </w:numPr>
        <w:spacing w:before="120" w:after="120" w:line="360" w:lineRule="auto"/>
        <w:jc w:val="both"/>
        <w:outlineLvl w:val="1"/>
        <w:rPr>
          <w:rFonts w:ascii="Times New Roman" w:hAnsi="Times New Roman"/>
          <w:b/>
          <w:sz w:val="26"/>
          <w:szCs w:val="26"/>
          <w:lang w:val="da-DK"/>
        </w:rPr>
        <w:pPrChange w:id="914" w:author="lenovo" w:date="2022-01-07T08:13:00Z">
          <w:pPr>
            <w:pStyle w:val="ListParagraph"/>
            <w:numPr>
              <w:ilvl w:val="1"/>
              <w:numId w:val="2"/>
            </w:numPr>
            <w:spacing w:before="120" w:after="120" w:line="360" w:lineRule="auto"/>
            <w:ind w:left="480" w:hanging="480"/>
            <w:jc w:val="both"/>
          </w:pPr>
        </w:pPrChange>
      </w:pPr>
      <w:bookmarkStart w:id="915" w:name="_Toc92435815"/>
      <w:r w:rsidRPr="00CF1459">
        <w:rPr>
          <w:rFonts w:ascii="Times New Roman" w:hAnsi="Times New Roman"/>
          <w:b/>
          <w:sz w:val="26"/>
          <w:szCs w:val="26"/>
          <w:lang w:val="da-DK"/>
        </w:rPr>
        <w:t xml:space="preserve">Các </w:t>
      </w:r>
      <w:r w:rsidR="00011D89">
        <w:rPr>
          <w:rFonts w:ascii="Times New Roman" w:hAnsi="Times New Roman"/>
          <w:b/>
          <w:sz w:val="26"/>
          <w:szCs w:val="26"/>
          <w:lang w:val="da-DK"/>
        </w:rPr>
        <w:t>đề tài</w:t>
      </w:r>
      <w:r w:rsidRPr="00CF1459">
        <w:rPr>
          <w:rFonts w:ascii="Times New Roman" w:hAnsi="Times New Roman"/>
          <w:b/>
          <w:sz w:val="26"/>
          <w:szCs w:val="26"/>
          <w:lang w:val="da-DK"/>
        </w:rPr>
        <w:t xml:space="preserve"> liên quan</w:t>
      </w:r>
      <w:bookmarkEnd w:id="915"/>
    </w:p>
    <w:p w14:paraId="585FCE01" w14:textId="0952D94D" w:rsidR="00A465A1" w:rsidRPr="00CF1459" w:rsidRDefault="00A465A1" w:rsidP="00CF1459">
      <w:pPr>
        <w:spacing w:line="360" w:lineRule="auto"/>
        <w:ind w:firstLine="480"/>
        <w:rPr>
          <w:sz w:val="26"/>
          <w:szCs w:val="26"/>
        </w:rPr>
      </w:pPr>
      <w:r w:rsidRPr="00CF1459">
        <w:rPr>
          <w:sz w:val="26"/>
          <w:szCs w:val="26"/>
        </w:rPr>
        <w:t>Đề tài nghiên cứu của Nguyễn Lương Thái Đức đã thiết kế xây dựng data warehouse và khai thác kho dữ liệu nhằm quản lý kinh doanh dịch vụ gia tăng trên điện thoại của công ty Cổ phần truyền thông VMG Việt Nam</w:t>
      </w:r>
      <w:r w:rsidR="00011D89">
        <w:rPr>
          <w:sz w:val="26"/>
          <w:szCs w:val="26"/>
        </w:rPr>
        <w:t>.</w:t>
      </w:r>
      <w:r w:rsidRPr="00CF1459">
        <w:rPr>
          <w:sz w:val="26"/>
          <w:szCs w:val="26"/>
        </w:rPr>
        <w:t xml:space="preserve"> Đề tài này sử dụng công cụ của Microsoft SQL Server 2005 là một hệ quản trị cơ sở dữ liệu và cung cấp nhiều công cụ và được tích hợp với bộ Visual studio, SSIS là một thành phần của SQL Server và SSAS là công cụ xử lý phân tích trực tuyến, khai phá dữ liệu và báo cáo. Đề tài này đã thực hiện được việc xây dựng được kho dữ liệu gồm 8 bảng chiều và 3 bảng sự kiện; sử dụng SSIS để xây dựng ETL trích xuất, chuyển đổi và đưa dữ liệu vào kho dữ liệu; xây dựng 3 kho dữ liệu để phục vụ cho việc yêu cầu phân tích chuyên sâu hơn; quản lý các báo cáo và xây dựng các báo cáo. Tuy nhiên đề tài chưa thực hiện được tích hợp dữ liệu từ nhiều nguồn khác nhau, chưa có áp dụng khai thác kho dữ liệu với kỹ thuật khai phá dữ liệu (Data mining) vào đề tài. </w:t>
      </w:r>
    </w:p>
    <w:p w14:paraId="6936CCF0" w14:textId="79A68056" w:rsidR="00A465A1" w:rsidRPr="00A465A1" w:rsidRDefault="00A465A1" w:rsidP="00CF1459">
      <w:pPr>
        <w:spacing w:line="360" w:lineRule="auto"/>
        <w:ind w:firstLine="480"/>
        <w:rPr>
          <w:sz w:val="26"/>
          <w:szCs w:val="26"/>
        </w:rPr>
      </w:pPr>
      <w:r w:rsidRPr="00CF1459">
        <w:rPr>
          <w:sz w:val="26"/>
          <w:szCs w:val="26"/>
        </w:rPr>
        <w:t xml:space="preserve">Đề tài nghiên cứu của Đặng Văn Ninh đã thiết kế xây dựng data warehouse và khai thác kho dữ liệu trong lĩnh vực xăng dầu tại Petrolimex. Đề tài này sử dụng công cụ Oracle Warehouse Builder là một công cụ nghiệp vụ thông minh nó cung cấp giải pháp tích hợp cho thiết kế và thực hiện kho dữ liệu cấp doanh nghiệp, kho dữ liệu cục bộ, và các ứng dụng nghiệp vụ thông minh. Đề tài thực hiện được việc </w:t>
      </w:r>
      <w:r w:rsidRPr="00CF1459">
        <w:rPr>
          <w:sz w:val="26"/>
          <w:szCs w:val="26"/>
        </w:rPr>
        <w:lastRenderedPageBreak/>
        <w:t>xây dựng kho dữ liệu gồm 3 bảng chiều và 1 bảng sự kiện; cung cấp các thông tin nhập, xuất, hàng tồn kho và tạo ra các báo cáo để hộ trợ cho các nhà kinh doanh đưa ra quyết định. Tuy nhiên, đề tài vẫn chưa thực hiện được việc tích hợp dữ liệu từ nhiều nguồn khác nhau mà chỉ tích hợp được một nguồn dữ liệu của hệ quản trị cơ sở dữ liệu Visual FoxPro; chưa có áp dụng OLAP và khai thác kho dữ liệu với kỹ thuật khai phá dữ liệu (Data mining) vào đề tài. Đề tài nghiên cứu của 2 tác giả Trần Vĩnh Tiến Đức và Nguyễn Phú Thịnh trường ĐH Sư phạm TPHCM. Luận văn tìm hiểu tổng quan về công nghệ OLAP, OLAP trong MS SQL Server Analysis Service (SSAS), tìm hiểu về component Pivot Table trong Excel, tìm hiểu các thư viện lập trình liên quan đến SSAS: MDX, AMO, SMO, ADOMD.NET, ... Xây dựng công cụ hỗ trợ phân tích dữ liệu cho các ứng dụng OLTP. Đề tài đã trình bày khá đầy đủ nền tảng kiến thức về OLAP, Datawarehouse. Đề tài thực hiện được việc xây dựng một công cụ tương đối hoàn chỉnh trên nền Web hỗ trợ phân tích dữ liệu cho các ứng dụng OLTP có hệ thống template giúp người dùng dễ dàng hơn trong quá trình xem và phân tích dữ liệu. Có chức năng Import, Export template, dữ liệu, ... phục vụ cho nhu cầu chuyển đổi giữa các hệ thống khác nhau. Thiết kế giao diện người dùng trực quan dễ hiểu, dễ sử dụng. Tuy nhiên, đề tài mới chỉ giới thiệu nguồn dữ liệu lưu trữ tại một nguồn và cần ứng dụng thêm công nghệ khai phá dữ liệu Data Mining để giúp đỡ các nhà doanh nghiệp đưa ra các dự đoán trong kinh doanh một cách hiệu quả nhất.</w:t>
      </w:r>
      <w:r w:rsidRPr="00A465A1">
        <w:rPr>
          <w:sz w:val="26"/>
          <w:szCs w:val="26"/>
        </w:rPr>
        <w:t xml:space="preserve"> </w:t>
      </w:r>
    </w:p>
    <w:p w14:paraId="3DCC1182" w14:textId="78908EC8" w:rsidR="00A465A1" w:rsidRPr="00AC38C2" w:rsidRDefault="00A465A1" w:rsidP="00AC38C2">
      <w:pPr>
        <w:pStyle w:val="ListParagraph"/>
        <w:numPr>
          <w:ilvl w:val="1"/>
          <w:numId w:val="2"/>
        </w:numPr>
        <w:spacing w:before="120" w:after="120" w:line="312" w:lineRule="auto"/>
        <w:jc w:val="both"/>
        <w:outlineLvl w:val="1"/>
        <w:rPr>
          <w:rFonts w:ascii="Times New Roman" w:hAnsi="Times New Roman"/>
          <w:b/>
          <w:sz w:val="26"/>
          <w:szCs w:val="26"/>
          <w:lang w:val="da-DK"/>
          <w:rPrChange w:id="916" w:author="lenovo" w:date="2022-01-07T08:13:00Z">
            <w:rPr>
              <w:b/>
              <w:sz w:val="26"/>
              <w:szCs w:val="26"/>
              <w:lang w:val="da-DK"/>
            </w:rPr>
          </w:rPrChange>
        </w:rPr>
        <w:pPrChange w:id="917" w:author="lenovo" w:date="2022-01-07T08:13:00Z">
          <w:pPr>
            <w:pStyle w:val="ListParagraph"/>
            <w:numPr>
              <w:ilvl w:val="1"/>
              <w:numId w:val="2"/>
            </w:numPr>
            <w:spacing w:before="120" w:after="120" w:line="312" w:lineRule="auto"/>
            <w:ind w:left="480" w:hanging="480"/>
            <w:jc w:val="both"/>
          </w:pPr>
        </w:pPrChange>
      </w:pPr>
      <w:bookmarkStart w:id="918" w:name="_Toc92435816"/>
      <w:r w:rsidRPr="00AC38C2">
        <w:rPr>
          <w:rFonts w:ascii="Times New Roman" w:hAnsi="Times New Roman"/>
          <w:b/>
          <w:sz w:val="26"/>
          <w:szCs w:val="26"/>
          <w:lang w:val="da-DK"/>
          <w:rPrChange w:id="919" w:author="lenovo" w:date="2022-01-07T08:13:00Z">
            <w:rPr>
              <w:b/>
              <w:sz w:val="26"/>
              <w:szCs w:val="26"/>
              <w:lang w:val="da-DK"/>
            </w:rPr>
          </w:rPrChange>
        </w:rPr>
        <w:t>Mục tiêu và phạm vi đề tài</w:t>
      </w:r>
      <w:bookmarkEnd w:id="918"/>
    </w:p>
    <w:p w14:paraId="3F5A4DA3" w14:textId="77777777" w:rsidR="00A465A1" w:rsidRPr="00CF1459" w:rsidRDefault="00A465A1" w:rsidP="00CF1459">
      <w:pPr>
        <w:spacing w:line="360" w:lineRule="auto"/>
        <w:ind w:firstLine="480"/>
        <w:rPr>
          <w:ins w:id="920" w:author="lenovo" w:date="2022-01-04T08:41:00Z"/>
          <w:sz w:val="26"/>
          <w:szCs w:val="26"/>
        </w:rPr>
      </w:pPr>
      <w:ins w:id="921" w:author="lenovo" w:date="2022-01-04T08:41:00Z">
        <w:r w:rsidRPr="00CF1459">
          <w:rPr>
            <w:sz w:val="26"/>
            <w:szCs w:val="26"/>
          </w:rPr>
          <w:t>Tìm hiểu cơ sở lý thuyết về kho dữ liệu (Data Warehouse), phương pháp thiết kế kho dữ liệu</w:t>
        </w:r>
      </w:ins>
      <w:ins w:id="922" w:author="lenovo" w:date="2022-01-04T08:42:00Z">
        <w:r w:rsidRPr="00CF1459">
          <w:rPr>
            <w:sz w:val="26"/>
            <w:szCs w:val="26"/>
          </w:rPr>
          <w:t xml:space="preserve"> </w:t>
        </w:r>
      </w:ins>
      <w:ins w:id="923" w:author="lenovo" w:date="2022-01-04T08:41:00Z">
        <w:r w:rsidRPr="00CF1459">
          <w:rPr>
            <w:sz w:val="26"/>
            <w:szCs w:val="26"/>
          </w:rPr>
          <w:t>phục vụ cho các yêu cầu phân tích và khai thác dữ liệu.</w:t>
        </w:r>
      </w:ins>
    </w:p>
    <w:p w14:paraId="06612B61" w14:textId="77777777" w:rsidR="00A465A1" w:rsidRPr="00CF1459" w:rsidRDefault="00A465A1" w:rsidP="00CF1459">
      <w:pPr>
        <w:spacing w:line="360" w:lineRule="auto"/>
        <w:rPr>
          <w:ins w:id="924" w:author="lenovo" w:date="2022-01-04T08:41:00Z"/>
          <w:sz w:val="26"/>
          <w:szCs w:val="26"/>
        </w:rPr>
      </w:pPr>
      <w:ins w:id="925" w:author="lenovo" w:date="2022-01-04T08:41:00Z">
        <w:r w:rsidRPr="00CF1459">
          <w:rPr>
            <w:sz w:val="26"/>
            <w:szCs w:val="26"/>
          </w:rPr>
          <w:t>Xây dựng Data Warehouse phục vụ cho yêu cầu phân tích và khai thác kết quả kinh doanh của Công ty Kẹo dừa Bến Tre</w:t>
        </w:r>
      </w:ins>
    </w:p>
    <w:p w14:paraId="58C9CE73" w14:textId="77777777" w:rsidR="00A465A1" w:rsidRPr="00CF1459" w:rsidRDefault="00A465A1" w:rsidP="00CF1459">
      <w:pPr>
        <w:spacing w:line="360" w:lineRule="auto"/>
        <w:ind w:firstLine="720"/>
        <w:rPr>
          <w:ins w:id="926" w:author="lenovo" w:date="2022-01-04T08:41:00Z"/>
          <w:sz w:val="26"/>
          <w:szCs w:val="26"/>
        </w:rPr>
      </w:pPr>
      <w:ins w:id="927" w:author="lenovo" w:date="2022-01-04T08:41:00Z">
        <w:r w:rsidRPr="00CF1459">
          <w:rPr>
            <w:sz w:val="26"/>
            <w:szCs w:val="26"/>
          </w:rPr>
          <w:t>Sử dụng cụng cụ SQL Server Intergration Service để thực hiện chuyển đổi và nạp dữ liệu tự</w:t>
        </w:r>
      </w:ins>
      <w:ins w:id="928" w:author="lenovo" w:date="2022-01-04T08:42:00Z">
        <w:r w:rsidRPr="00CF1459">
          <w:rPr>
            <w:sz w:val="26"/>
            <w:szCs w:val="26"/>
          </w:rPr>
          <w:t xml:space="preserve"> </w:t>
        </w:r>
      </w:ins>
      <w:ins w:id="929" w:author="lenovo" w:date="2022-01-04T08:41:00Z">
        <w:r w:rsidRPr="00CF1459">
          <w:rPr>
            <w:sz w:val="26"/>
            <w:szCs w:val="26"/>
          </w:rPr>
          <w:t>động từ hệ thống quản lý đào tạo vào Data Warehouse.</w:t>
        </w:r>
      </w:ins>
    </w:p>
    <w:p w14:paraId="5102040B" w14:textId="77777777" w:rsidR="00A465A1" w:rsidRPr="00CF1459" w:rsidRDefault="00A465A1" w:rsidP="00CF1459">
      <w:pPr>
        <w:spacing w:line="360" w:lineRule="auto"/>
        <w:rPr>
          <w:ins w:id="930" w:author="lenovo" w:date="2022-01-04T08:41:00Z"/>
          <w:sz w:val="26"/>
          <w:szCs w:val="26"/>
        </w:rPr>
      </w:pPr>
      <w:ins w:id="931" w:author="lenovo" w:date="2022-01-04T08:41:00Z">
        <w:r w:rsidRPr="00CF1459">
          <w:rPr>
            <w:sz w:val="26"/>
            <w:szCs w:val="26"/>
          </w:rPr>
          <w:t>Tìm hiểu kỹ thuật OLAP trong SSAS để phân tích dữ liệu từ Data Warehouse.</w:t>
        </w:r>
      </w:ins>
    </w:p>
    <w:p w14:paraId="5561F3E9" w14:textId="77777777" w:rsidR="00A465A1" w:rsidRPr="00CF1459" w:rsidRDefault="00A465A1" w:rsidP="00CF1459">
      <w:pPr>
        <w:spacing w:line="360" w:lineRule="auto"/>
        <w:rPr>
          <w:ins w:id="932" w:author="lenovo" w:date="2022-01-04T08:41:00Z"/>
          <w:sz w:val="26"/>
          <w:szCs w:val="26"/>
        </w:rPr>
      </w:pPr>
      <w:ins w:id="933" w:author="lenovo" w:date="2022-01-04T08:41:00Z">
        <w:r w:rsidRPr="00CF1459">
          <w:rPr>
            <w:sz w:val="26"/>
            <w:szCs w:val="26"/>
          </w:rPr>
          <w:t>Tìm hiểu kỹ thuật Data mining trong SSAS để khai thác dữ liệu từ Data Warehouse.</w:t>
        </w:r>
      </w:ins>
    </w:p>
    <w:p w14:paraId="5CC28C62" w14:textId="0FFE85C2" w:rsidR="00A465A1" w:rsidRPr="00CF1459" w:rsidRDefault="00A465A1" w:rsidP="00CF1459">
      <w:pPr>
        <w:spacing w:line="360" w:lineRule="auto"/>
        <w:rPr>
          <w:sz w:val="26"/>
          <w:szCs w:val="26"/>
        </w:rPr>
      </w:pPr>
      <w:ins w:id="934" w:author="lenovo" w:date="2022-01-04T08:41:00Z">
        <w:r w:rsidRPr="00CF1459">
          <w:rPr>
            <w:sz w:val="26"/>
            <w:szCs w:val="26"/>
          </w:rPr>
          <w:lastRenderedPageBreak/>
          <w:t>Xây dựng giao diện người dùng và tích hợp các chức năng của ứng dụng lên giao diện</w:t>
        </w:r>
      </w:ins>
      <w:r w:rsidR="00CF1459">
        <w:rPr>
          <w:sz w:val="26"/>
          <w:szCs w:val="26"/>
        </w:rPr>
        <w:t>.</w:t>
      </w:r>
    </w:p>
    <w:p w14:paraId="6C8C4209" w14:textId="4C7F97CB" w:rsidR="00A465A1" w:rsidRPr="00AC38C2" w:rsidRDefault="00A465A1" w:rsidP="00AC38C2">
      <w:pPr>
        <w:pStyle w:val="ListParagraph"/>
        <w:numPr>
          <w:ilvl w:val="1"/>
          <w:numId w:val="2"/>
        </w:numPr>
        <w:spacing w:before="120" w:after="120" w:line="312" w:lineRule="auto"/>
        <w:jc w:val="both"/>
        <w:outlineLvl w:val="1"/>
        <w:rPr>
          <w:rFonts w:ascii="Times New Roman" w:hAnsi="Times New Roman"/>
          <w:b/>
          <w:sz w:val="26"/>
          <w:szCs w:val="26"/>
          <w:lang w:val="da-DK"/>
          <w:rPrChange w:id="935" w:author="lenovo" w:date="2022-01-07T08:13:00Z">
            <w:rPr>
              <w:b/>
              <w:sz w:val="26"/>
              <w:szCs w:val="26"/>
              <w:lang w:val="da-DK"/>
            </w:rPr>
          </w:rPrChange>
        </w:rPr>
        <w:pPrChange w:id="936" w:author="lenovo" w:date="2022-01-07T08:13:00Z">
          <w:pPr>
            <w:pStyle w:val="ListParagraph"/>
            <w:numPr>
              <w:ilvl w:val="1"/>
              <w:numId w:val="2"/>
            </w:numPr>
            <w:spacing w:before="120" w:after="120" w:line="312" w:lineRule="auto"/>
            <w:ind w:left="480" w:hanging="480"/>
            <w:jc w:val="both"/>
          </w:pPr>
        </w:pPrChange>
      </w:pPr>
      <w:bookmarkStart w:id="937" w:name="_Toc92435817"/>
      <w:r w:rsidRPr="00AC38C2">
        <w:rPr>
          <w:rFonts w:ascii="Times New Roman" w:hAnsi="Times New Roman"/>
          <w:b/>
          <w:sz w:val="26"/>
          <w:szCs w:val="26"/>
          <w:lang w:val="da-DK"/>
          <w:rPrChange w:id="938" w:author="lenovo" w:date="2022-01-07T08:13:00Z">
            <w:rPr>
              <w:b/>
              <w:sz w:val="26"/>
              <w:szCs w:val="26"/>
              <w:lang w:val="da-DK"/>
            </w:rPr>
          </w:rPrChange>
        </w:rPr>
        <w:t>Đối tượng nghiên cứu</w:t>
      </w:r>
      <w:bookmarkEnd w:id="937"/>
    </w:p>
    <w:p w14:paraId="4EEF7338" w14:textId="38F8E7F1" w:rsidR="00CF1459" w:rsidDel="0094697F" w:rsidRDefault="00CF1459" w:rsidP="0094697F">
      <w:pPr>
        <w:spacing w:line="360" w:lineRule="auto"/>
        <w:ind w:firstLine="480"/>
        <w:rPr>
          <w:del w:id="939" w:author="lenovo" w:date="2022-01-07T05:23:00Z"/>
          <w:sz w:val="26"/>
          <w:szCs w:val="26"/>
        </w:rPr>
      </w:pPr>
      <w:r w:rsidRPr="00CF1459">
        <w:rPr>
          <w:sz w:val="26"/>
          <w:szCs w:val="26"/>
        </w:rPr>
        <w:t>Công ty Cổ phần XNK Bến Tre (Betrimex): Thành lập năm 1976, cổ phần hóa năm 2006. Qua gần 40 năm hình thành và phát triển, công ty hoạt động với tốc độ phát triển vượt bậc, chuyên sản xuất, chế biến và kinh doanh các sản phẩm từ dừa, hàng nông sản, gia công xuất khẩu. Sản phẩm đa dạng như cơm dừa sấy khô, dừa trái, chỉ xơ dừa, các sản phẩm từ chỉ xơ dừa.</w:t>
      </w:r>
      <w:del w:id="940" w:author="lenovo" w:date="2022-01-07T05:22:00Z">
        <w:r w:rsidRPr="00CF1459" w:rsidDel="0094697F">
          <w:rPr>
            <w:sz w:val="26"/>
            <w:szCs w:val="26"/>
          </w:rPr>
          <w:delText xml:space="preserve"> Doanh thu năm 2012 là 469 tỷ đồng, năm 2013 là 343 tỷ đồng, năm 2014 là 659 tỷ đồng.</w:delText>
        </w:r>
      </w:del>
    </w:p>
    <w:p w14:paraId="3FE6E3BD" w14:textId="77777777" w:rsidR="0094697F" w:rsidRDefault="0094697F" w:rsidP="00CF1459">
      <w:pPr>
        <w:spacing w:line="360" w:lineRule="auto"/>
        <w:ind w:firstLine="480"/>
        <w:rPr>
          <w:ins w:id="941" w:author="lenovo" w:date="2022-01-07T05:23:00Z"/>
          <w:sz w:val="26"/>
          <w:szCs w:val="26"/>
        </w:rPr>
      </w:pPr>
    </w:p>
    <w:p w14:paraId="55EF1D5D" w14:textId="18786719" w:rsidR="00A465A1" w:rsidRPr="00CF1459" w:rsidRDefault="00CF1459" w:rsidP="0094697F">
      <w:pPr>
        <w:spacing w:line="360" w:lineRule="auto"/>
        <w:ind w:firstLine="480"/>
        <w:rPr>
          <w:sz w:val="26"/>
          <w:szCs w:val="26"/>
        </w:rPr>
      </w:pPr>
      <w:del w:id="942" w:author="lenovo" w:date="2022-01-07T05:23:00Z">
        <w:r w:rsidRPr="00CF1459" w:rsidDel="0094697F">
          <w:rPr>
            <w:sz w:val="26"/>
            <w:szCs w:val="26"/>
          </w:rPr>
          <w:delText xml:space="preserve">Hàng năm giải quyết lao động bình quân 431 người. </w:delText>
        </w:r>
      </w:del>
      <w:r w:rsidRPr="00CF1459">
        <w:rPr>
          <w:sz w:val="26"/>
          <w:szCs w:val="26"/>
        </w:rPr>
        <w:t>Trong 3 năm trở lại đây, công ty xây dựng hệ thống chất lượng theo tiêu chuẩn quốc tế và đã đạt chứng nhận về hệ thống quản lý chất lượng an toàn vệ sinh thực phẩm theo tiêu chuẩn quốc tế. 5 năm tới, công ty phấn đấu sẽ trở thành doanh nghiệp sản xuất và kinh doanh các sản phẩm từ dừa lớn nhất nước, hướng đến đa dạng hóa sản phẩm, chất lượng cao.</w:t>
      </w:r>
      <w:del w:id="943" w:author="lenovo" w:date="2022-01-07T05:23:00Z">
        <w:r w:rsidRPr="00CF1459" w:rsidDel="0094697F">
          <w:rPr>
            <w:sz w:val="26"/>
            <w:szCs w:val="26"/>
          </w:rPr>
          <w:delText xml:space="preserve"> Dự kiến năm 2020, kim ngạch xuất khẩu đạt trên 50 triệu USD.</w:delText>
        </w:r>
      </w:del>
    </w:p>
    <w:p w14:paraId="0DF2DBBF" w14:textId="6ADC25B3" w:rsidR="00064410" w:rsidRPr="001F4948" w:rsidDel="00C47FAC" w:rsidRDefault="000E7054">
      <w:pPr>
        <w:pStyle w:val="Heading2"/>
        <w:numPr>
          <w:ilvl w:val="2"/>
          <w:numId w:val="2"/>
        </w:numPr>
        <w:spacing w:before="0" w:after="0" w:line="312" w:lineRule="auto"/>
        <w:rPr>
          <w:del w:id="944" w:author="lenovo" w:date="2022-01-05T09:57:00Z"/>
          <w:rFonts w:ascii="Times New Roman" w:hAnsi="Times New Roman"/>
          <w:i w:val="0"/>
          <w:iCs w:val="0"/>
          <w:sz w:val="26"/>
          <w:szCs w:val="26"/>
          <w:lang w:val="da-DK"/>
        </w:rPr>
        <w:pPrChange w:id="945" w:author="lenovo" w:date="2022-01-05T10:02:00Z">
          <w:pPr>
            <w:pStyle w:val="Heading2"/>
            <w:numPr>
              <w:ilvl w:val="1"/>
              <w:numId w:val="2"/>
            </w:numPr>
            <w:spacing w:before="0" w:after="0" w:line="312" w:lineRule="auto"/>
            <w:ind w:left="482" w:hanging="482"/>
          </w:pPr>
        </w:pPrChange>
      </w:pPr>
      <w:del w:id="946" w:author="lenovo" w:date="2022-01-05T09:57:00Z">
        <w:r w:rsidRPr="001F4948" w:rsidDel="00C47FAC">
          <w:rPr>
            <w:rFonts w:ascii="Times New Roman" w:hAnsi="Times New Roman"/>
            <w:i w:val="0"/>
            <w:iCs w:val="0"/>
            <w:sz w:val="26"/>
            <w:szCs w:val="26"/>
            <w:lang w:val="da-DK"/>
          </w:rPr>
          <w:delText>Khảo sát đề tài</w:delText>
        </w:r>
        <w:bookmarkEnd w:id="886"/>
        <w:bookmarkEnd w:id="887"/>
        <w:commentRangeStart w:id="947"/>
        <w:commentRangeEnd w:id="947"/>
        <w:r w:rsidR="0097657A" w:rsidDel="00C47FAC">
          <w:rPr>
            <w:rStyle w:val="CommentReference"/>
            <w:rFonts w:ascii="Times New Roman" w:hAnsi="Times New Roman"/>
            <w:b w:val="0"/>
            <w:bCs w:val="0"/>
            <w:i w:val="0"/>
            <w:iCs w:val="0"/>
          </w:rPr>
          <w:commentReference w:id="947"/>
        </w:r>
        <w:bookmarkStart w:id="948" w:name="_Toc92435580"/>
        <w:bookmarkStart w:id="949" w:name="_Toc92435656"/>
        <w:bookmarkStart w:id="950" w:name="_Toc92435818"/>
        <w:bookmarkEnd w:id="948"/>
        <w:bookmarkEnd w:id="949"/>
        <w:bookmarkEnd w:id="950"/>
      </w:del>
    </w:p>
    <w:p w14:paraId="38E4E10A" w14:textId="3A5134D5" w:rsidR="00064410" w:rsidRPr="00CF1459" w:rsidDel="00C47FAC" w:rsidRDefault="00064410" w:rsidP="00CF1459">
      <w:pPr>
        <w:spacing w:before="120" w:after="120" w:line="276" w:lineRule="auto"/>
        <w:ind w:firstLine="284"/>
        <w:jc w:val="both"/>
        <w:rPr>
          <w:del w:id="951" w:author="lenovo" w:date="2022-01-05T09:57:00Z"/>
          <w:sz w:val="26"/>
          <w:szCs w:val="26"/>
          <w:lang w:val="da-DK"/>
        </w:rPr>
      </w:pPr>
      <w:commentRangeStart w:id="952"/>
      <w:del w:id="953" w:author="lenovo" w:date="2022-01-05T09:38:00Z">
        <w:r w:rsidRPr="00C47FAC" w:rsidDel="005173F4">
          <w:rPr>
            <w:sz w:val="26"/>
            <w:szCs w:val="26"/>
            <w:lang w:val="da-DK"/>
            <w:rPrChange w:id="954" w:author="lenovo" w:date="2022-01-05T09:57:00Z">
              <w:rPr>
                <w:lang w:val="da-DK"/>
              </w:rPr>
            </w:rPrChange>
          </w:rPr>
          <w:delText>T</w:delText>
        </w:r>
      </w:del>
      <w:del w:id="955" w:author="lenovo" w:date="2022-01-05T09:57:00Z">
        <w:r w:rsidRPr="00CF1459" w:rsidDel="00C47FAC">
          <w:rPr>
            <w:sz w:val="26"/>
            <w:szCs w:val="26"/>
            <w:lang w:val="da-DK"/>
          </w:rPr>
          <w:delText>ại</w:delText>
        </w:r>
        <w:commentRangeEnd w:id="952"/>
        <w:r w:rsidR="00A42ADF" w:rsidRPr="00CF1459" w:rsidDel="00C47FAC">
          <w:rPr>
            <w:rStyle w:val="CommentReference"/>
            <w:sz w:val="26"/>
            <w:szCs w:val="26"/>
          </w:rPr>
          <w:commentReference w:id="952"/>
        </w:r>
        <w:r w:rsidRPr="00CF1459" w:rsidDel="00C47FAC">
          <w:rPr>
            <w:sz w:val="26"/>
            <w:szCs w:val="26"/>
            <w:lang w:val="da-DK"/>
          </w:rPr>
          <w:delText xml:space="preserve"> Công ty Kẹo dừa Bến Tre,</w:delText>
        </w:r>
      </w:del>
      <w:ins w:id="956" w:author="Quang Nguyễn Thanh" w:date="2021-12-31T16:28:00Z">
        <w:del w:id="957" w:author="lenovo" w:date="2022-01-05T09:57:00Z">
          <w:r w:rsidR="00D72FBE" w:rsidRPr="00CF1459" w:rsidDel="00C47FAC">
            <w:rPr>
              <w:sz w:val="26"/>
              <w:szCs w:val="26"/>
              <w:lang w:val="da-DK"/>
            </w:rPr>
            <w:delText xml:space="preserve"> </w:delText>
          </w:r>
        </w:del>
        <w:del w:id="958" w:author="lenovo" w:date="2022-01-04T06:50:00Z">
          <w:r w:rsidR="00D72FBE" w:rsidRPr="00CF1459" w:rsidDel="00FE7CE4">
            <w:rPr>
              <w:sz w:val="26"/>
              <w:szCs w:val="26"/>
              <w:lang w:val="da-DK"/>
              <w:rPrChange w:id="959" w:author="lenovo" w:date="2022-01-04T06:50:00Z">
                <w:rPr/>
              </w:rPrChange>
            </w:rPr>
            <w:delText>k</w:delText>
          </w:r>
        </w:del>
        <w:del w:id="960" w:author="lenovo" w:date="2022-01-05T09:57:00Z">
          <w:r w:rsidR="00D72FBE" w:rsidRPr="00CF1459" w:rsidDel="00C47FAC">
            <w:rPr>
              <w:sz w:val="26"/>
              <w:szCs w:val="26"/>
              <w:lang w:val="da-DK"/>
              <w:rPrChange w:id="961" w:author="lenovo" w:date="2022-01-04T06:50:00Z">
                <w:rPr/>
              </w:rPrChange>
            </w:rPr>
            <w:delText xml:space="preserve">hóa luận </w:delText>
          </w:r>
          <w:r w:rsidR="00D72FBE" w:rsidRPr="00CF1459" w:rsidDel="00C47FAC">
            <w:rPr>
              <w:sz w:val="26"/>
              <w:szCs w:val="26"/>
              <w:lang w:val="da-DK"/>
              <w:rPrChange w:id="962" w:author="Quang Nguyễn Thanh" w:date="2021-12-31T16:31:00Z">
                <w:rPr/>
              </w:rPrChange>
            </w:rPr>
            <w:delText>đã khảo sát và sử dụng số liệu kinh doanh của công ty</w:delText>
          </w:r>
        </w:del>
      </w:ins>
      <w:del w:id="963" w:author="lenovo" w:date="2022-01-05T09:57:00Z">
        <w:r w:rsidRPr="00CF1459" w:rsidDel="00C47FAC">
          <w:rPr>
            <w:sz w:val="26"/>
            <w:szCs w:val="26"/>
            <w:lang w:val="da-DK"/>
          </w:rPr>
          <w:delText xml:space="preserve"> </w:delText>
        </w:r>
      </w:del>
      <w:ins w:id="964" w:author="Quang Nguyễn Thanh" w:date="2021-12-31T16:29:00Z">
        <w:del w:id="965" w:author="lenovo" w:date="2022-01-05T09:57:00Z">
          <w:r w:rsidR="00D72FBE" w:rsidRPr="00CF1459" w:rsidDel="00C47FAC">
            <w:rPr>
              <w:sz w:val="26"/>
              <w:szCs w:val="26"/>
              <w:lang w:val="da-DK"/>
            </w:rPr>
            <w:delText>về</w:delText>
          </w:r>
        </w:del>
      </w:ins>
      <w:del w:id="966" w:author="lenovo" w:date="2022-01-05T09:57:00Z">
        <w:r w:rsidR="00CF1459" w:rsidRPr="00CF1459" w:rsidDel="00C47FAC">
          <w:rPr>
            <w:sz w:val="26"/>
            <w:szCs w:val="26"/>
            <w:lang w:val="da-DK"/>
          </w:rPr>
          <w:delText xml:space="preserve"> </w:delText>
        </w:r>
        <w:r w:rsidRPr="00CF1459" w:rsidDel="00C47FAC">
          <w:rPr>
            <w:sz w:val="26"/>
            <w:szCs w:val="26"/>
            <w:lang w:val="da-DK"/>
          </w:rPr>
          <w:delText>việc phân tích và khai thác dữ liệu doanh số bán sản phẩm, lưu lượng khách hàng mua sản phẩm và sản phẩm bán chạy</w:delText>
        </w:r>
      </w:del>
      <w:ins w:id="967" w:author="Quang Nguyễn Thanh" w:date="2021-12-31T16:21:00Z">
        <w:del w:id="968" w:author="lenovo" w:date="2022-01-05T09:57:00Z">
          <w:r w:rsidR="000E7054" w:rsidRPr="00CF1459" w:rsidDel="00C47FAC">
            <w:rPr>
              <w:sz w:val="26"/>
              <w:szCs w:val="26"/>
              <w:lang w:val="da-DK"/>
            </w:rPr>
            <w:delText xml:space="preserve"> từ nhiều chi nhánh khác</w:delText>
          </w:r>
        </w:del>
      </w:ins>
      <w:ins w:id="969" w:author="Quang Nguyễn Thanh" w:date="2021-12-31T16:22:00Z">
        <w:del w:id="970" w:author="lenovo" w:date="2022-01-05T09:57:00Z">
          <w:r w:rsidR="000E7054" w:rsidRPr="00CF1459" w:rsidDel="00C47FAC">
            <w:rPr>
              <w:sz w:val="26"/>
              <w:szCs w:val="26"/>
              <w:lang w:val="da-DK"/>
            </w:rPr>
            <w:delText xml:space="preserve"> nhau, việc quản lý</w:delText>
          </w:r>
        </w:del>
      </w:ins>
      <w:ins w:id="971" w:author="Quang Nguyễn Thanh" w:date="2021-12-31T16:31:00Z">
        <w:del w:id="972" w:author="lenovo" w:date="2022-01-05T09:57:00Z">
          <w:r w:rsidR="00D72FBE" w:rsidRPr="00CF1459" w:rsidDel="00C47FAC">
            <w:rPr>
              <w:sz w:val="26"/>
              <w:szCs w:val="26"/>
              <w:lang w:val="da-DK"/>
            </w:rPr>
            <w:delText xml:space="preserve"> các chi nhánh</w:delText>
          </w:r>
        </w:del>
      </w:ins>
      <w:ins w:id="973" w:author="Quang Nguyễn Thanh" w:date="2021-12-31T16:32:00Z">
        <w:del w:id="974" w:author="lenovo" w:date="2022-01-05T09:57:00Z">
          <w:r w:rsidR="00D72FBE" w:rsidRPr="00CF1459" w:rsidDel="00C47FAC">
            <w:rPr>
              <w:sz w:val="26"/>
              <w:szCs w:val="26"/>
              <w:lang w:val="da-DK"/>
            </w:rPr>
            <w:delText>, sản phẩm, khách hàng</w:delText>
          </w:r>
        </w:del>
      </w:ins>
      <w:ins w:id="975" w:author="Quang Nguyễn Thanh" w:date="2021-12-31T16:22:00Z">
        <w:del w:id="976" w:author="lenovo" w:date="2022-01-05T09:57:00Z">
          <w:r w:rsidR="000E7054" w:rsidRPr="00CF1459" w:rsidDel="00C47FAC">
            <w:rPr>
              <w:sz w:val="26"/>
              <w:szCs w:val="26"/>
              <w:lang w:val="da-DK"/>
            </w:rPr>
            <w:delText xml:space="preserve"> </w:delText>
          </w:r>
        </w:del>
      </w:ins>
      <w:ins w:id="977" w:author="Quang Nguyễn Thanh" w:date="2021-12-31T16:33:00Z">
        <w:del w:id="978" w:author="lenovo" w:date="2022-01-05T09:57:00Z">
          <w:r w:rsidR="00EA002A" w:rsidRPr="00CF1459" w:rsidDel="00C47FAC">
            <w:rPr>
              <w:sz w:val="26"/>
              <w:szCs w:val="26"/>
              <w:lang w:val="da-DK"/>
            </w:rPr>
            <w:delText>bằng dữ liệu từ</w:delText>
          </w:r>
        </w:del>
      </w:ins>
      <w:ins w:id="979" w:author="Quang Nguyễn Thanh" w:date="2021-12-31T16:31:00Z">
        <w:del w:id="980" w:author="lenovo" w:date="2022-01-05T09:57:00Z">
          <w:r w:rsidR="00D72FBE" w:rsidRPr="00CF1459" w:rsidDel="00C47FAC">
            <w:rPr>
              <w:sz w:val="26"/>
              <w:szCs w:val="26"/>
              <w:lang w:val="da-DK"/>
            </w:rPr>
            <w:delText xml:space="preserve"> Excel</w:delText>
          </w:r>
        </w:del>
      </w:ins>
      <w:ins w:id="981" w:author="Quang Nguyễn Thanh" w:date="2021-12-31T16:32:00Z">
        <w:del w:id="982" w:author="lenovo" w:date="2022-01-05T09:57:00Z">
          <w:r w:rsidR="00D72FBE" w:rsidRPr="00CF1459" w:rsidDel="00C47FAC">
            <w:rPr>
              <w:sz w:val="26"/>
              <w:szCs w:val="26"/>
              <w:lang w:val="da-DK"/>
            </w:rPr>
            <w:delText xml:space="preserve"> còn</w:delText>
          </w:r>
        </w:del>
      </w:ins>
      <w:ins w:id="983" w:author="Quang Nguyễn Thanh" w:date="2021-12-31T16:31:00Z">
        <w:del w:id="984" w:author="lenovo" w:date="2022-01-05T09:57:00Z">
          <w:r w:rsidR="00D72FBE" w:rsidRPr="00CF1459" w:rsidDel="00C47FAC">
            <w:rPr>
              <w:sz w:val="26"/>
              <w:szCs w:val="26"/>
              <w:lang w:val="da-DK"/>
            </w:rPr>
            <w:delText xml:space="preserve"> gặp </w:delText>
          </w:r>
        </w:del>
      </w:ins>
      <w:ins w:id="985" w:author="Quang Nguyễn Thanh" w:date="2021-12-31T16:32:00Z">
        <w:del w:id="986" w:author="lenovo" w:date="2022-01-05T09:57:00Z">
          <w:r w:rsidR="00D72FBE" w:rsidRPr="00CF1459" w:rsidDel="00C47FAC">
            <w:rPr>
              <w:sz w:val="26"/>
              <w:szCs w:val="26"/>
              <w:lang w:val="da-DK"/>
            </w:rPr>
            <w:delText>nhiều khó khăn</w:delText>
          </w:r>
        </w:del>
      </w:ins>
      <w:ins w:id="987" w:author="Quang Nguyễn Thanh" w:date="2021-12-31T16:33:00Z">
        <w:del w:id="988" w:author="lenovo" w:date="2022-01-05T09:57:00Z">
          <w:r w:rsidR="00EA002A" w:rsidRPr="00CF1459" w:rsidDel="00C47FAC">
            <w:rPr>
              <w:sz w:val="26"/>
              <w:szCs w:val="26"/>
              <w:lang w:val="da-DK"/>
            </w:rPr>
            <w:delText>, sai sót. Làm</w:delText>
          </w:r>
        </w:del>
      </w:ins>
      <w:del w:id="989" w:author="lenovo" w:date="2022-01-05T09:57:00Z">
        <w:r w:rsidRPr="00CF1459" w:rsidDel="00C47FAC">
          <w:rPr>
            <w:sz w:val="26"/>
            <w:szCs w:val="26"/>
            <w:lang w:val="da-DK"/>
          </w:rPr>
          <w:delText xml:space="preserve"> sẽ giúp cho các lãnh đạo cấp cao của công ty đưa ra những quyết định sáng suốt như: định hướng công ty phát triển, cho sản xuất những sản phẩm bán chạy,...</w:delText>
        </w:r>
      </w:del>
      <w:ins w:id="990" w:author="Quang Nguyễn Thanh" w:date="2021-12-31T16:34:00Z">
        <w:del w:id="991" w:author="lenovo" w:date="2022-01-05T09:57:00Z">
          <w:r w:rsidR="00EA002A" w:rsidRPr="00CF1459" w:rsidDel="00C47FAC">
            <w:rPr>
              <w:sz w:val="26"/>
              <w:szCs w:val="26"/>
              <w:lang w:val="da-DK"/>
            </w:rPr>
            <w:delText xml:space="preserve">sai </w:delText>
          </w:r>
        </w:del>
      </w:ins>
      <w:ins w:id="992" w:author="Quang Nguyễn Thanh" w:date="2021-12-31T16:35:00Z">
        <w:del w:id="993" w:author="lenovo" w:date="2022-01-05T09:57:00Z">
          <w:r w:rsidR="00EA002A" w:rsidRPr="00CF1459" w:rsidDel="00C47FAC">
            <w:rPr>
              <w:sz w:val="26"/>
              <w:szCs w:val="26"/>
              <w:lang w:val="da-DK"/>
            </w:rPr>
            <w:delText>sót trong quá trình vận hành công ty.</w:delText>
          </w:r>
        </w:del>
      </w:ins>
      <w:bookmarkStart w:id="994" w:name="_Toc92435581"/>
      <w:bookmarkStart w:id="995" w:name="_Toc92435657"/>
      <w:bookmarkStart w:id="996" w:name="_Toc92435819"/>
      <w:bookmarkEnd w:id="994"/>
      <w:bookmarkEnd w:id="995"/>
      <w:bookmarkEnd w:id="996"/>
    </w:p>
    <w:p w14:paraId="0DDED721" w14:textId="5691C407" w:rsidR="00FC36CC" w:rsidRPr="00CF1459" w:rsidDel="00C47FAC" w:rsidRDefault="00064410">
      <w:pPr>
        <w:spacing w:before="120" w:after="120" w:line="276" w:lineRule="auto"/>
        <w:ind w:firstLine="284"/>
        <w:jc w:val="both"/>
        <w:rPr>
          <w:del w:id="997" w:author="lenovo" w:date="2022-01-05T09:57:00Z"/>
          <w:sz w:val="26"/>
          <w:szCs w:val="26"/>
          <w:lang w:val="da-DK"/>
        </w:rPr>
        <w:pPrChange w:id="998" w:author="lenovo" w:date="2022-01-04T08:41:00Z">
          <w:pPr>
            <w:spacing w:before="120" w:after="120" w:line="312" w:lineRule="auto"/>
            <w:ind w:firstLine="284"/>
            <w:jc w:val="both"/>
          </w:pPr>
        </w:pPrChange>
      </w:pPr>
      <w:del w:id="999" w:author="lenovo" w:date="2022-01-05T09:57:00Z">
        <w:r w:rsidRPr="00CF1459" w:rsidDel="00C47FAC">
          <w:rPr>
            <w:sz w:val="26"/>
            <w:szCs w:val="26"/>
            <w:lang w:val="da-DK"/>
          </w:rPr>
          <w:delText xml:space="preserve">Để xây dựng bài toán trên, </w:delText>
        </w:r>
        <w:commentRangeStart w:id="1000"/>
        <w:r w:rsidRPr="00CF1459" w:rsidDel="00C47FAC">
          <w:rPr>
            <w:sz w:val="26"/>
            <w:szCs w:val="26"/>
            <w:lang w:val="da-DK"/>
          </w:rPr>
          <w:delText>nhóm</w:delText>
        </w:r>
        <w:commentRangeEnd w:id="1000"/>
        <w:r w:rsidR="00F40130" w:rsidRPr="00CF1459" w:rsidDel="00C47FAC">
          <w:rPr>
            <w:rStyle w:val="CommentReference"/>
            <w:sz w:val="26"/>
            <w:szCs w:val="26"/>
          </w:rPr>
          <w:commentReference w:id="1000"/>
        </w:r>
        <w:r w:rsidRPr="00CF1459" w:rsidDel="00C47FAC">
          <w:rPr>
            <w:sz w:val="26"/>
            <w:szCs w:val="26"/>
            <w:lang w:val="da-DK"/>
          </w:rPr>
          <w:delText xml:space="preserve"> chúng em </w:delText>
        </w:r>
      </w:del>
      <w:ins w:id="1001" w:author="Quang Nguyễn Thanh" w:date="2021-12-31T16:20:00Z">
        <w:del w:id="1002" w:author="lenovo" w:date="2022-01-04T06:50:00Z">
          <w:r w:rsidR="000E7054" w:rsidRPr="00CF1459" w:rsidDel="00FE7CE4">
            <w:rPr>
              <w:sz w:val="26"/>
              <w:szCs w:val="26"/>
              <w:lang w:val="da-DK"/>
            </w:rPr>
            <w:delText>k</w:delText>
          </w:r>
        </w:del>
        <w:del w:id="1003" w:author="lenovo" w:date="2022-01-05T09:57:00Z">
          <w:r w:rsidR="000E7054" w:rsidRPr="00CF1459" w:rsidDel="00C47FAC">
            <w:rPr>
              <w:sz w:val="26"/>
              <w:szCs w:val="26"/>
              <w:lang w:val="da-DK"/>
            </w:rPr>
            <w:delText xml:space="preserve">hoá luận </w:delText>
          </w:r>
        </w:del>
      </w:ins>
      <w:del w:id="1004" w:author="lenovo" w:date="2022-01-05T09:57:00Z">
        <w:r w:rsidRPr="00CF1459" w:rsidDel="00C47FAC">
          <w:rPr>
            <w:sz w:val="26"/>
            <w:szCs w:val="26"/>
            <w:lang w:val="da-DK"/>
          </w:rPr>
          <w:delText>thực hiện xây dựng Data Warehouse, OLAP, kỹ thuật Data mining, BI.</w:delText>
        </w:r>
        <w:bookmarkStart w:id="1005" w:name="_Toc92435582"/>
        <w:bookmarkStart w:id="1006" w:name="_Toc92435658"/>
        <w:bookmarkStart w:id="1007" w:name="_Toc92435820"/>
        <w:bookmarkEnd w:id="1005"/>
        <w:bookmarkEnd w:id="1006"/>
        <w:bookmarkEnd w:id="1007"/>
      </w:del>
    </w:p>
    <w:p w14:paraId="14267F99" w14:textId="1B71A722" w:rsidR="00064410" w:rsidRPr="001F4948" w:rsidRDefault="000E7054" w:rsidP="00B242E9">
      <w:pPr>
        <w:pStyle w:val="Heading2"/>
        <w:numPr>
          <w:ilvl w:val="1"/>
          <w:numId w:val="2"/>
        </w:numPr>
        <w:spacing w:before="0" w:after="0" w:line="312" w:lineRule="auto"/>
        <w:ind w:left="482" w:hanging="482"/>
        <w:rPr>
          <w:rFonts w:ascii="Times New Roman" w:hAnsi="Times New Roman"/>
          <w:i w:val="0"/>
          <w:iCs w:val="0"/>
          <w:sz w:val="26"/>
          <w:szCs w:val="26"/>
          <w:lang w:val="da-DK"/>
        </w:rPr>
      </w:pPr>
      <w:bookmarkStart w:id="1008" w:name="_Toc82500918"/>
      <w:bookmarkStart w:id="1009" w:name="_Toc82501035"/>
      <w:bookmarkStart w:id="1010" w:name="_Toc92435821"/>
      <w:r w:rsidRPr="001F4948">
        <w:rPr>
          <w:rFonts w:ascii="Times New Roman" w:hAnsi="Times New Roman"/>
          <w:i w:val="0"/>
          <w:iCs w:val="0"/>
          <w:sz w:val="26"/>
          <w:szCs w:val="26"/>
          <w:lang w:val="da-DK"/>
        </w:rPr>
        <w:t>Phạm vi nghiên cứu</w:t>
      </w:r>
      <w:bookmarkEnd w:id="1008"/>
      <w:bookmarkEnd w:id="1009"/>
      <w:commentRangeStart w:id="1011"/>
      <w:commentRangeEnd w:id="1011"/>
      <w:r w:rsidR="00DE44A9">
        <w:rPr>
          <w:rStyle w:val="CommentReference"/>
          <w:rFonts w:ascii="Times New Roman" w:hAnsi="Times New Roman"/>
          <w:b w:val="0"/>
          <w:bCs w:val="0"/>
          <w:i w:val="0"/>
          <w:iCs w:val="0"/>
        </w:rPr>
        <w:commentReference w:id="1011"/>
      </w:r>
      <w:bookmarkEnd w:id="1010"/>
    </w:p>
    <w:p w14:paraId="5AE9BB4B" w14:textId="260D8277" w:rsidR="008B745C" w:rsidRDefault="008B745C" w:rsidP="00704AFE">
      <w:pPr>
        <w:spacing w:before="120" w:after="120" w:line="312" w:lineRule="auto"/>
        <w:ind w:firstLine="284"/>
        <w:jc w:val="both"/>
        <w:rPr>
          <w:ins w:id="1012" w:author="lenovo" w:date="2022-01-07T06:31:00Z"/>
          <w:sz w:val="26"/>
          <w:szCs w:val="26"/>
          <w:lang w:val="da-DK"/>
        </w:rPr>
      </w:pPr>
      <w:ins w:id="1013" w:author="lenovo" w:date="2022-01-07T06:30:00Z">
        <w:r>
          <w:rPr>
            <w:sz w:val="26"/>
            <w:szCs w:val="26"/>
            <w:lang w:val="da-DK"/>
          </w:rPr>
          <w:t>Để x</w:t>
        </w:r>
        <w:r w:rsidR="00FD7700">
          <w:rPr>
            <w:sz w:val="26"/>
            <w:szCs w:val="26"/>
            <w:lang w:val="da-DK"/>
          </w:rPr>
          <w:t>ây dựng</w:t>
        </w:r>
      </w:ins>
      <w:ins w:id="1014" w:author="lenovo" w:date="2022-01-07T06:31:00Z">
        <w:r>
          <w:rPr>
            <w:sz w:val="26"/>
            <w:szCs w:val="26"/>
            <w:lang w:val="da-DK"/>
          </w:rPr>
          <w:t xml:space="preserve"> kho dữ liệu (</w:t>
        </w:r>
      </w:ins>
      <w:ins w:id="1015" w:author="lenovo" w:date="2022-01-07T06:30:00Z">
        <w:r>
          <w:rPr>
            <w:sz w:val="26"/>
            <w:szCs w:val="26"/>
            <w:lang w:val="da-DK"/>
          </w:rPr>
          <w:t>D</w:t>
        </w:r>
        <w:r w:rsidRPr="008B745C">
          <w:rPr>
            <w:sz w:val="26"/>
            <w:szCs w:val="26"/>
            <w:lang w:val="da-DK"/>
          </w:rPr>
          <w:t>ata</w:t>
        </w:r>
      </w:ins>
      <w:ins w:id="1016" w:author="lenovo" w:date="2022-01-07T08:09:00Z">
        <w:r w:rsidR="0036628E">
          <w:rPr>
            <w:sz w:val="26"/>
            <w:szCs w:val="26"/>
            <w:lang w:val="da-DK"/>
          </w:rPr>
          <w:t xml:space="preserve"> </w:t>
        </w:r>
      </w:ins>
      <w:ins w:id="1017" w:author="lenovo" w:date="2022-01-07T06:30:00Z">
        <w:r>
          <w:rPr>
            <w:sz w:val="26"/>
            <w:szCs w:val="26"/>
            <w:lang w:val="da-DK"/>
          </w:rPr>
          <w:t>W</w:t>
        </w:r>
        <w:r w:rsidRPr="008B745C">
          <w:rPr>
            <w:sz w:val="26"/>
            <w:szCs w:val="26"/>
            <w:lang w:val="da-DK"/>
          </w:rPr>
          <w:t>arehouse</w:t>
        </w:r>
      </w:ins>
      <w:ins w:id="1018" w:author="lenovo" w:date="2022-01-07T06:31:00Z">
        <w:r>
          <w:rPr>
            <w:sz w:val="26"/>
            <w:szCs w:val="26"/>
            <w:lang w:val="da-DK"/>
          </w:rPr>
          <w:t xml:space="preserve">), đặc biệt là kho dữ liệu cho các mục đích phân tích và kinh doanh </w:t>
        </w:r>
      </w:ins>
      <w:ins w:id="1019" w:author="lenovo" w:date="2022-01-07T06:32:00Z">
        <w:r>
          <w:rPr>
            <w:sz w:val="26"/>
            <w:szCs w:val="26"/>
            <w:lang w:val="da-DK"/>
          </w:rPr>
          <w:t xml:space="preserve">là một quá trình xác định chính xác phạm vi và </w:t>
        </w:r>
      </w:ins>
      <w:ins w:id="1020" w:author="lenovo" w:date="2022-01-07T06:33:00Z">
        <w:r>
          <w:rPr>
            <w:sz w:val="26"/>
            <w:szCs w:val="26"/>
            <w:lang w:val="da-DK"/>
          </w:rPr>
          <w:t xml:space="preserve">chọn lọc dữ liệu chi tiết, tỉ mỉ lâu dài. </w:t>
        </w:r>
      </w:ins>
      <w:ins w:id="1021" w:author="lenovo" w:date="2022-01-07T08:10:00Z">
        <w:r w:rsidR="0036628E">
          <w:rPr>
            <w:sz w:val="26"/>
            <w:szCs w:val="26"/>
            <w:lang w:val="da-DK"/>
          </w:rPr>
          <w:t xml:space="preserve">Trong </w:t>
        </w:r>
      </w:ins>
      <w:ins w:id="1022" w:author="lenovo" w:date="2022-01-07T06:33:00Z">
        <w:r>
          <w:rPr>
            <w:sz w:val="26"/>
            <w:szCs w:val="26"/>
            <w:lang w:val="da-DK"/>
          </w:rPr>
          <w:t>Khóa luận</w:t>
        </w:r>
      </w:ins>
      <w:ins w:id="1023" w:author="lenovo" w:date="2022-01-07T08:10:00Z">
        <w:r w:rsidR="0036628E">
          <w:rPr>
            <w:sz w:val="26"/>
            <w:szCs w:val="26"/>
            <w:lang w:val="da-DK"/>
          </w:rPr>
          <w:t xml:space="preserve"> này, dữ liệu của kho dữ liệu được tập trung vào dữ liệu kh</w:t>
        </w:r>
      </w:ins>
      <w:ins w:id="1024" w:author="lenovo" w:date="2022-01-07T08:11:00Z">
        <w:r w:rsidR="0036628E">
          <w:rPr>
            <w:sz w:val="26"/>
            <w:szCs w:val="26"/>
            <w:lang w:val="da-DK"/>
          </w:rPr>
          <w:t>ách hàng, sản phẩm, loại sản phẩm...</w:t>
        </w:r>
      </w:ins>
    </w:p>
    <w:p w14:paraId="12A68CEB" w14:textId="28083D6A" w:rsidR="00925CEE" w:rsidRDefault="0036628E" w:rsidP="00704AFE">
      <w:pPr>
        <w:spacing w:before="120" w:after="120" w:line="312" w:lineRule="auto"/>
        <w:ind w:firstLine="284"/>
        <w:jc w:val="both"/>
        <w:rPr>
          <w:ins w:id="1025" w:author="lenovo" w:date="2022-01-07T05:20:00Z"/>
          <w:sz w:val="26"/>
          <w:szCs w:val="26"/>
          <w:lang w:val="da-DK"/>
        </w:rPr>
      </w:pPr>
      <w:ins w:id="1026" w:author="lenovo" w:date="2022-01-07T08:11:00Z">
        <w:r>
          <w:rPr>
            <w:sz w:val="26"/>
            <w:szCs w:val="26"/>
            <w:lang w:val="da-DK"/>
          </w:rPr>
          <w:t>Quy mô p</w:t>
        </w:r>
      </w:ins>
      <w:ins w:id="1027" w:author="lenovo" w:date="2022-01-07T05:09:00Z">
        <w:r w:rsidR="00925CEE">
          <w:rPr>
            <w:sz w:val="26"/>
            <w:szCs w:val="26"/>
            <w:lang w:val="da-DK"/>
          </w:rPr>
          <w:t>h</w:t>
        </w:r>
      </w:ins>
      <w:ins w:id="1028" w:author="lenovo" w:date="2022-01-07T05:12:00Z">
        <w:r w:rsidR="00925CEE">
          <w:rPr>
            <w:sz w:val="26"/>
            <w:szCs w:val="26"/>
            <w:lang w:val="da-DK"/>
          </w:rPr>
          <w:t xml:space="preserve">ạm vi nghiên cứu </w:t>
        </w:r>
      </w:ins>
      <w:ins w:id="1029" w:author="lenovo" w:date="2022-01-07T05:15:00Z">
        <w:r w:rsidR="00A845D4">
          <w:rPr>
            <w:sz w:val="26"/>
            <w:szCs w:val="26"/>
            <w:lang w:val="da-DK"/>
          </w:rPr>
          <w:t xml:space="preserve">của </w:t>
        </w:r>
      </w:ins>
      <w:ins w:id="1030" w:author="lenovo" w:date="2022-01-07T08:11:00Z">
        <w:r>
          <w:rPr>
            <w:sz w:val="26"/>
            <w:szCs w:val="26"/>
            <w:lang w:val="da-DK"/>
          </w:rPr>
          <w:t>Khóa luận</w:t>
        </w:r>
      </w:ins>
      <w:ins w:id="1031" w:author="lenovo" w:date="2022-01-07T05:15:00Z">
        <w:r w:rsidR="00A845D4">
          <w:rPr>
            <w:sz w:val="26"/>
            <w:szCs w:val="26"/>
            <w:lang w:val="da-DK"/>
          </w:rPr>
          <w:t xml:space="preserve"> là</w:t>
        </w:r>
      </w:ins>
      <w:ins w:id="1032" w:author="lenovo" w:date="2022-01-07T05:17:00Z">
        <w:r w:rsidR="00A845D4">
          <w:rPr>
            <w:sz w:val="26"/>
            <w:szCs w:val="26"/>
            <w:lang w:val="da-DK"/>
          </w:rPr>
          <w:t xml:space="preserve"> </w:t>
        </w:r>
      </w:ins>
      <w:ins w:id="1033" w:author="lenovo" w:date="2022-01-07T05:18:00Z">
        <w:r w:rsidR="00BA50B6">
          <w:rPr>
            <w:sz w:val="26"/>
            <w:szCs w:val="26"/>
            <w:lang w:val="da-DK"/>
          </w:rPr>
          <w:t xml:space="preserve">các chi chánh </w:t>
        </w:r>
      </w:ins>
      <w:ins w:id="1034" w:author="lenovo" w:date="2022-01-07T05:20:00Z">
        <w:r w:rsidR="00BA50B6">
          <w:rPr>
            <w:sz w:val="26"/>
            <w:szCs w:val="26"/>
            <w:lang w:val="da-DK"/>
          </w:rPr>
          <w:t>C</w:t>
        </w:r>
      </w:ins>
      <w:ins w:id="1035" w:author="lenovo" w:date="2022-01-07T05:17:00Z">
        <w:r w:rsidR="00A845D4">
          <w:rPr>
            <w:sz w:val="26"/>
            <w:szCs w:val="26"/>
            <w:lang w:val="da-DK"/>
          </w:rPr>
          <w:t>ông ty kẹo dừa Bến Tre</w:t>
        </w:r>
      </w:ins>
      <w:ins w:id="1036" w:author="lenovo" w:date="2022-01-07T05:21:00Z">
        <w:r w:rsidR="00BA50B6">
          <w:rPr>
            <w:sz w:val="26"/>
            <w:szCs w:val="26"/>
            <w:lang w:val="da-DK"/>
          </w:rPr>
          <w:t xml:space="preserve"> trên khắp địa bàn Tp.HCM</w:t>
        </w:r>
      </w:ins>
      <w:ins w:id="1037" w:author="lenovo" w:date="2022-01-07T05:22:00Z">
        <w:r w:rsidR="00BA50B6">
          <w:rPr>
            <w:sz w:val="26"/>
            <w:szCs w:val="26"/>
            <w:lang w:val="da-DK"/>
          </w:rPr>
          <w:t xml:space="preserve"> trong khoảng thời gian nhất định</w:t>
        </w:r>
      </w:ins>
      <w:ins w:id="1038" w:author="lenovo" w:date="2022-01-07T05:17:00Z">
        <w:r w:rsidR="00BA50B6">
          <w:rPr>
            <w:sz w:val="26"/>
            <w:szCs w:val="26"/>
            <w:lang w:val="da-DK"/>
          </w:rPr>
          <w:t>,</w:t>
        </w:r>
      </w:ins>
      <w:ins w:id="1039" w:author="lenovo" w:date="2022-01-07T05:16:00Z">
        <w:r w:rsidR="00A845D4">
          <w:rPr>
            <w:sz w:val="26"/>
            <w:szCs w:val="26"/>
            <w:lang w:val="da-DK"/>
          </w:rPr>
          <w:t xml:space="preserve"> các số liệu</w:t>
        </w:r>
      </w:ins>
      <w:ins w:id="1040" w:author="lenovo" w:date="2022-01-07T05:17:00Z">
        <w:r w:rsidR="00A845D4">
          <w:rPr>
            <w:sz w:val="26"/>
            <w:szCs w:val="26"/>
            <w:lang w:val="da-DK"/>
          </w:rPr>
          <w:t xml:space="preserve"> thống kê kinh doanh</w:t>
        </w:r>
      </w:ins>
      <w:ins w:id="1041" w:author="lenovo" w:date="2022-01-07T05:16:00Z">
        <w:r w:rsidR="00A845D4">
          <w:rPr>
            <w:sz w:val="26"/>
            <w:szCs w:val="26"/>
            <w:lang w:val="da-DK"/>
          </w:rPr>
          <w:t xml:space="preserve"> </w:t>
        </w:r>
      </w:ins>
      <w:ins w:id="1042" w:author="lenovo" w:date="2022-01-07T05:18:00Z">
        <w:r w:rsidR="00BA50B6">
          <w:rPr>
            <w:sz w:val="26"/>
            <w:szCs w:val="26"/>
            <w:lang w:val="da-DK"/>
          </w:rPr>
          <w:t xml:space="preserve">theo khu vực và theo thời gian </w:t>
        </w:r>
      </w:ins>
      <w:ins w:id="1043" w:author="lenovo" w:date="2022-01-07T05:19:00Z">
        <w:r w:rsidR="00BA50B6">
          <w:rPr>
            <w:sz w:val="26"/>
            <w:szCs w:val="26"/>
            <w:lang w:val="da-DK"/>
          </w:rPr>
          <w:t xml:space="preserve">với </w:t>
        </w:r>
      </w:ins>
      <w:ins w:id="1044" w:author="lenovo" w:date="2022-01-07T05:20:00Z">
        <w:r w:rsidR="00BA50B6">
          <w:rPr>
            <w:sz w:val="26"/>
            <w:szCs w:val="26"/>
            <w:lang w:val="da-DK"/>
          </w:rPr>
          <w:t>sự đồng ý của Công ty kẹo dừa Bến Tre.</w:t>
        </w:r>
      </w:ins>
    </w:p>
    <w:p w14:paraId="0C4E18CA" w14:textId="034C12C2" w:rsidR="00BA50B6" w:rsidRDefault="009C3DF4" w:rsidP="00704AFE">
      <w:pPr>
        <w:spacing w:before="120" w:after="120" w:line="312" w:lineRule="auto"/>
        <w:ind w:firstLine="284"/>
        <w:jc w:val="both"/>
        <w:rPr>
          <w:ins w:id="1045" w:author="lenovo" w:date="2022-01-07T06:26:00Z"/>
          <w:sz w:val="26"/>
          <w:szCs w:val="26"/>
          <w:lang w:val="da-DK"/>
        </w:rPr>
      </w:pPr>
      <w:ins w:id="1046" w:author="lenovo" w:date="2022-01-07T05:30:00Z">
        <w:r>
          <w:rPr>
            <w:sz w:val="26"/>
            <w:szCs w:val="26"/>
            <w:lang w:val="da-DK"/>
          </w:rPr>
          <w:t xml:space="preserve">Phạm vi </w:t>
        </w:r>
      </w:ins>
      <w:ins w:id="1047" w:author="lenovo" w:date="2022-01-07T05:35:00Z">
        <w:r w:rsidR="000E64CC">
          <w:rPr>
            <w:sz w:val="26"/>
            <w:szCs w:val="26"/>
            <w:lang w:val="da-DK"/>
          </w:rPr>
          <w:t xml:space="preserve">nghiên cứu </w:t>
        </w:r>
      </w:ins>
      <w:ins w:id="1048" w:author="lenovo" w:date="2022-01-07T05:30:00Z">
        <w:r>
          <w:rPr>
            <w:sz w:val="26"/>
            <w:szCs w:val="26"/>
            <w:lang w:val="da-DK"/>
          </w:rPr>
          <w:t>bao gồm</w:t>
        </w:r>
      </w:ins>
      <w:ins w:id="1049" w:author="lenovo" w:date="2022-01-07T05:20:00Z">
        <w:r w:rsidR="00BA50B6">
          <w:rPr>
            <w:sz w:val="26"/>
            <w:szCs w:val="26"/>
            <w:lang w:val="da-DK"/>
          </w:rPr>
          <w:t xml:space="preserve"> 13 chi nh</w:t>
        </w:r>
      </w:ins>
      <w:ins w:id="1050" w:author="lenovo" w:date="2022-01-07T05:29:00Z">
        <w:r>
          <w:rPr>
            <w:sz w:val="26"/>
            <w:szCs w:val="26"/>
            <w:lang w:val="da-DK"/>
          </w:rPr>
          <w:t>á</w:t>
        </w:r>
      </w:ins>
      <w:ins w:id="1051" w:author="lenovo" w:date="2022-01-07T05:20:00Z">
        <w:r w:rsidR="00BA50B6">
          <w:rPr>
            <w:sz w:val="26"/>
            <w:szCs w:val="26"/>
            <w:lang w:val="da-DK"/>
          </w:rPr>
          <w:t>nh</w:t>
        </w:r>
      </w:ins>
      <w:ins w:id="1052" w:author="lenovo" w:date="2022-01-07T05:30:00Z">
        <w:r>
          <w:rPr>
            <w:sz w:val="26"/>
            <w:szCs w:val="26"/>
            <w:lang w:val="da-DK"/>
          </w:rPr>
          <w:t xml:space="preserve"> của công ty</w:t>
        </w:r>
      </w:ins>
      <w:ins w:id="1053" w:author="lenovo" w:date="2022-01-07T05:20:00Z">
        <w:r w:rsidR="00BA50B6">
          <w:rPr>
            <w:sz w:val="26"/>
            <w:szCs w:val="26"/>
            <w:lang w:val="da-DK"/>
          </w:rPr>
          <w:t xml:space="preserve"> trên khắp địa bàn Tp.HCM</w:t>
        </w:r>
      </w:ins>
      <w:ins w:id="1054" w:author="lenovo" w:date="2022-01-07T05:30:00Z">
        <w:r>
          <w:rPr>
            <w:sz w:val="26"/>
            <w:szCs w:val="26"/>
            <w:lang w:val="da-DK"/>
          </w:rPr>
          <w:t xml:space="preserve"> v</w:t>
        </w:r>
      </w:ins>
      <w:ins w:id="1055" w:author="lenovo" w:date="2022-01-07T05:31:00Z">
        <w:r>
          <w:rPr>
            <w:sz w:val="26"/>
            <w:szCs w:val="26"/>
            <w:lang w:val="da-DK"/>
          </w:rPr>
          <w:t>ới mỗi chi chánh đều có mỗi nhân viên riêng biệt</w:t>
        </w:r>
      </w:ins>
      <w:ins w:id="1056" w:author="lenovo" w:date="2022-01-07T05:33:00Z">
        <w:r w:rsidR="000E64CC">
          <w:rPr>
            <w:sz w:val="26"/>
            <w:szCs w:val="26"/>
            <w:lang w:val="da-DK"/>
          </w:rPr>
          <w:t>, trong chi nhánh lại có các số liệu khác nhau về khách mua khác nhau, các sản phẩm của c</w:t>
        </w:r>
      </w:ins>
      <w:ins w:id="1057" w:author="lenovo" w:date="2022-01-07T05:34:00Z">
        <w:r w:rsidR="000E64CC">
          <w:rPr>
            <w:sz w:val="26"/>
            <w:szCs w:val="26"/>
            <w:lang w:val="da-DK"/>
          </w:rPr>
          <w:t>ông ty được phân bố không đồng đều mà đựa trên nhu cầu tiêu thụ của mỗi khu vực, mỗi</w:t>
        </w:r>
      </w:ins>
      <w:ins w:id="1058" w:author="lenovo" w:date="2022-01-07T05:35:00Z">
        <w:r w:rsidR="000E64CC">
          <w:rPr>
            <w:sz w:val="26"/>
            <w:szCs w:val="26"/>
            <w:lang w:val="da-DK"/>
          </w:rPr>
          <w:t xml:space="preserve"> sản phẩm lại có các mã sản phẩm khác nhau. </w:t>
        </w:r>
      </w:ins>
      <w:ins w:id="1059" w:author="lenovo" w:date="2022-01-07T05:36:00Z">
        <w:r w:rsidR="000E64CC">
          <w:rPr>
            <w:sz w:val="26"/>
            <w:szCs w:val="26"/>
            <w:lang w:val="da-DK"/>
          </w:rPr>
          <w:t xml:space="preserve">Phạm vi nghiên cứu của Khóa luận dựa trên các </w:t>
        </w:r>
      </w:ins>
      <w:ins w:id="1060" w:author="lenovo" w:date="2022-01-07T08:12:00Z">
        <w:r w:rsidR="0036628E">
          <w:rPr>
            <w:sz w:val="26"/>
            <w:szCs w:val="26"/>
            <w:lang w:val="da-DK"/>
          </w:rPr>
          <w:t>nhu cầu</w:t>
        </w:r>
      </w:ins>
      <w:ins w:id="1061" w:author="lenovo" w:date="2022-01-07T05:37:00Z">
        <w:r w:rsidR="000E64CC">
          <w:rPr>
            <w:sz w:val="26"/>
            <w:szCs w:val="26"/>
            <w:lang w:val="da-DK"/>
          </w:rPr>
          <w:t xml:space="preserve"> </w:t>
        </w:r>
      </w:ins>
      <w:ins w:id="1062" w:author="lenovo" w:date="2022-01-07T05:36:00Z">
        <w:r w:rsidR="000E64CC">
          <w:rPr>
            <w:sz w:val="26"/>
            <w:szCs w:val="26"/>
            <w:lang w:val="da-DK"/>
          </w:rPr>
          <w:t>đó.</w:t>
        </w:r>
      </w:ins>
    </w:p>
    <w:p w14:paraId="41C94770" w14:textId="5219582E" w:rsidR="00FD7700" w:rsidRPr="001F4948" w:rsidRDefault="00FD7700" w:rsidP="00FD7700">
      <w:pPr>
        <w:pStyle w:val="Heading2"/>
        <w:numPr>
          <w:ilvl w:val="1"/>
          <w:numId w:val="2"/>
        </w:numPr>
        <w:spacing w:before="0" w:after="0" w:line="312" w:lineRule="auto"/>
        <w:ind w:left="482" w:hanging="482"/>
        <w:rPr>
          <w:ins w:id="1063" w:author="lenovo" w:date="2022-01-07T06:26:00Z"/>
          <w:rFonts w:ascii="Times New Roman" w:hAnsi="Times New Roman"/>
          <w:i w:val="0"/>
          <w:iCs w:val="0"/>
          <w:sz w:val="26"/>
          <w:szCs w:val="26"/>
          <w:lang w:val="da-DK"/>
        </w:rPr>
      </w:pPr>
      <w:bookmarkStart w:id="1064" w:name="_Toc92435822"/>
      <w:ins w:id="1065" w:author="lenovo" w:date="2022-01-07T06:27:00Z">
        <w:r>
          <w:rPr>
            <w:rFonts w:ascii="Times New Roman" w:hAnsi="Times New Roman"/>
            <w:i w:val="0"/>
            <w:iCs w:val="0"/>
            <w:sz w:val="26"/>
            <w:szCs w:val="26"/>
            <w:lang w:val="da-DK"/>
          </w:rPr>
          <w:t>Các công cụ</w:t>
        </w:r>
      </w:ins>
      <w:ins w:id="1066" w:author="lenovo" w:date="2022-01-07T06:28:00Z">
        <w:r>
          <w:rPr>
            <w:rFonts w:ascii="Times New Roman" w:hAnsi="Times New Roman"/>
            <w:i w:val="0"/>
            <w:iCs w:val="0"/>
            <w:sz w:val="26"/>
            <w:szCs w:val="26"/>
            <w:lang w:val="da-DK"/>
          </w:rPr>
          <w:t>, thiết bị</w:t>
        </w:r>
      </w:ins>
      <w:ins w:id="1067" w:author="lenovo" w:date="2022-01-07T06:27:00Z">
        <w:r>
          <w:rPr>
            <w:rFonts w:ascii="Times New Roman" w:hAnsi="Times New Roman"/>
            <w:i w:val="0"/>
            <w:iCs w:val="0"/>
            <w:sz w:val="26"/>
            <w:szCs w:val="26"/>
            <w:lang w:val="da-DK"/>
          </w:rPr>
          <w:t xml:space="preserve"> </w:t>
        </w:r>
      </w:ins>
      <w:ins w:id="1068" w:author="lenovo" w:date="2022-01-07T06:28:00Z">
        <w:r>
          <w:rPr>
            <w:rFonts w:ascii="Times New Roman" w:hAnsi="Times New Roman"/>
            <w:i w:val="0"/>
            <w:iCs w:val="0"/>
            <w:sz w:val="26"/>
            <w:szCs w:val="26"/>
            <w:lang w:val="da-DK"/>
          </w:rPr>
          <w:t>được sử dụng</w:t>
        </w:r>
      </w:ins>
      <w:bookmarkEnd w:id="1064"/>
    </w:p>
    <w:p w14:paraId="15054F5D" w14:textId="5E238614" w:rsidR="00FD7700" w:rsidRPr="00D629C0" w:rsidRDefault="007C6CF3" w:rsidP="00FD7700">
      <w:pPr>
        <w:spacing w:before="120" w:after="120" w:line="312" w:lineRule="auto"/>
        <w:ind w:firstLine="284"/>
        <w:rPr>
          <w:ins w:id="1069" w:author="lenovo" w:date="2022-01-07T06:27:00Z"/>
          <w:sz w:val="26"/>
          <w:szCs w:val="26"/>
        </w:rPr>
      </w:pPr>
      <w:ins w:id="1070" w:author="lenovo" w:date="2022-01-07T06:40:00Z">
        <w:r>
          <w:rPr>
            <w:sz w:val="26"/>
            <w:szCs w:val="26"/>
          </w:rPr>
          <w:t xml:space="preserve">Môi trường thực hiện: </w:t>
        </w:r>
      </w:ins>
      <w:ins w:id="1071" w:author="lenovo" w:date="2022-01-07T06:27:00Z">
        <w:r w:rsidR="00FD7700" w:rsidRPr="00D629C0">
          <w:rPr>
            <w:sz w:val="26"/>
            <w:szCs w:val="26"/>
          </w:rPr>
          <w:t>Visual Studio 2012</w:t>
        </w:r>
      </w:ins>
      <w:ins w:id="1072" w:author="lenovo" w:date="2022-01-07T06:29:00Z">
        <w:r w:rsidR="00FD7700">
          <w:rPr>
            <w:sz w:val="26"/>
            <w:szCs w:val="26"/>
          </w:rPr>
          <w:t>.</w:t>
        </w:r>
      </w:ins>
    </w:p>
    <w:p w14:paraId="07C2615B" w14:textId="3B3AB7E4" w:rsidR="00FD7700" w:rsidRPr="00D629C0" w:rsidRDefault="006539B0" w:rsidP="00FD7700">
      <w:pPr>
        <w:spacing w:before="120" w:after="120" w:line="312" w:lineRule="auto"/>
        <w:ind w:firstLine="284"/>
        <w:rPr>
          <w:ins w:id="1073" w:author="lenovo" w:date="2022-01-07T06:27:00Z"/>
          <w:sz w:val="26"/>
          <w:szCs w:val="26"/>
        </w:rPr>
        <w:pPrChange w:id="1074" w:author="lenovo" w:date="2022-01-07T06:27:00Z">
          <w:pPr>
            <w:spacing w:before="120" w:after="120" w:line="312" w:lineRule="auto"/>
            <w:ind w:left="630"/>
          </w:pPr>
        </w:pPrChange>
      </w:pPr>
      <w:ins w:id="1075" w:author="lenovo" w:date="2022-01-07T06:42:00Z">
        <w:r>
          <w:rPr>
            <w:sz w:val="26"/>
            <w:szCs w:val="26"/>
          </w:rPr>
          <w:t>Công cụ báo cáo và phân tích</w:t>
        </w:r>
      </w:ins>
      <w:ins w:id="1076" w:author="lenovo" w:date="2022-01-07T08:08:00Z">
        <w:r w:rsidR="0036628E">
          <w:rPr>
            <w:sz w:val="26"/>
            <w:szCs w:val="26"/>
          </w:rPr>
          <w:t xml:space="preserve">: </w:t>
        </w:r>
      </w:ins>
      <w:ins w:id="1077" w:author="lenovo" w:date="2022-01-07T06:27:00Z">
        <w:r w:rsidR="00FD7700" w:rsidRPr="00D629C0">
          <w:rPr>
            <w:sz w:val="26"/>
            <w:szCs w:val="26"/>
          </w:rPr>
          <w:t>Business Intelligence</w:t>
        </w:r>
      </w:ins>
      <w:ins w:id="1078" w:author="lenovo" w:date="2022-01-07T06:29:00Z">
        <w:r w:rsidR="00FD7700">
          <w:rPr>
            <w:sz w:val="26"/>
            <w:szCs w:val="26"/>
          </w:rPr>
          <w:t>.</w:t>
        </w:r>
      </w:ins>
    </w:p>
    <w:p w14:paraId="471D86DF" w14:textId="590435E7" w:rsidR="00FD7700" w:rsidRPr="00D629C0" w:rsidRDefault="0036628E" w:rsidP="00FD7700">
      <w:pPr>
        <w:spacing w:before="120" w:after="120" w:line="312" w:lineRule="auto"/>
        <w:ind w:firstLine="284"/>
        <w:rPr>
          <w:ins w:id="1079" w:author="lenovo" w:date="2022-01-07T06:27:00Z"/>
          <w:sz w:val="26"/>
          <w:szCs w:val="26"/>
        </w:rPr>
        <w:pPrChange w:id="1080" w:author="lenovo" w:date="2022-01-07T06:27:00Z">
          <w:pPr>
            <w:spacing w:before="120" w:after="120" w:line="312" w:lineRule="auto"/>
            <w:ind w:left="630"/>
          </w:pPr>
        </w:pPrChange>
      </w:pPr>
      <w:ins w:id="1081" w:author="lenovo" w:date="2022-01-07T08:08:00Z">
        <w:r>
          <w:rPr>
            <w:sz w:val="26"/>
            <w:szCs w:val="26"/>
          </w:rPr>
          <w:lastRenderedPageBreak/>
          <w:t>Công cụ hỗ trợ nạp dữ liệu, phân tích, xuất báo cáo</w:t>
        </w:r>
      </w:ins>
      <w:ins w:id="1082" w:author="lenovo" w:date="2022-01-07T08:09:00Z">
        <w:r>
          <w:rPr>
            <w:sz w:val="26"/>
            <w:szCs w:val="26"/>
          </w:rPr>
          <w:t xml:space="preserve">: </w:t>
        </w:r>
      </w:ins>
      <w:ins w:id="1083" w:author="lenovo" w:date="2022-01-07T06:27:00Z">
        <w:r w:rsidR="00FD7700" w:rsidRPr="00D629C0">
          <w:rPr>
            <w:sz w:val="26"/>
            <w:szCs w:val="26"/>
          </w:rPr>
          <w:t>SQL server Data Tool (SSDT)</w:t>
        </w:r>
      </w:ins>
      <w:ins w:id="1084" w:author="lenovo" w:date="2022-01-07T06:29:00Z">
        <w:r w:rsidR="00FD7700">
          <w:rPr>
            <w:sz w:val="26"/>
            <w:szCs w:val="26"/>
          </w:rPr>
          <w:t>.</w:t>
        </w:r>
      </w:ins>
    </w:p>
    <w:p w14:paraId="65697A7A" w14:textId="2C6EB1E6" w:rsidR="006539B0" w:rsidRPr="00D629C0" w:rsidRDefault="006539B0" w:rsidP="0036628E">
      <w:pPr>
        <w:spacing w:before="120" w:after="120" w:line="312" w:lineRule="auto"/>
        <w:ind w:firstLine="284"/>
        <w:rPr>
          <w:ins w:id="1085" w:author="lenovo" w:date="2022-01-07T06:27:00Z"/>
          <w:sz w:val="26"/>
          <w:szCs w:val="26"/>
        </w:rPr>
      </w:pPr>
      <w:ins w:id="1086" w:author="lenovo" w:date="2022-01-07T06:43:00Z">
        <w:r>
          <w:rPr>
            <w:sz w:val="26"/>
            <w:szCs w:val="26"/>
          </w:rPr>
          <w:t>Môi t</w:t>
        </w:r>
      </w:ins>
      <w:ins w:id="1087" w:author="lenovo" w:date="2022-01-07T06:44:00Z">
        <w:r>
          <w:rPr>
            <w:sz w:val="26"/>
            <w:szCs w:val="26"/>
          </w:rPr>
          <w:t>rường truy vấn</w:t>
        </w:r>
      </w:ins>
      <w:ins w:id="1088" w:author="lenovo" w:date="2022-01-07T08:09:00Z">
        <w:r w:rsidR="0036628E">
          <w:rPr>
            <w:sz w:val="26"/>
            <w:szCs w:val="26"/>
          </w:rPr>
          <w:t>:</w:t>
        </w:r>
      </w:ins>
      <w:ins w:id="1089" w:author="lenovo" w:date="2022-01-07T06:44:00Z">
        <w:r>
          <w:rPr>
            <w:sz w:val="26"/>
            <w:szCs w:val="26"/>
          </w:rPr>
          <w:t xml:space="preserve"> </w:t>
        </w:r>
      </w:ins>
      <w:ins w:id="1090" w:author="lenovo" w:date="2022-01-07T06:27:00Z">
        <w:r w:rsidR="00FD7700" w:rsidRPr="00D629C0">
          <w:rPr>
            <w:sz w:val="26"/>
            <w:szCs w:val="26"/>
          </w:rPr>
          <w:t>SQL Server 2012 Enterprise</w:t>
        </w:r>
      </w:ins>
      <w:ins w:id="1091" w:author="lenovo" w:date="2022-01-07T08:09:00Z">
        <w:r w:rsidR="0036628E">
          <w:rPr>
            <w:sz w:val="26"/>
            <w:szCs w:val="26"/>
          </w:rPr>
          <w:t>, MDX.</w:t>
        </w:r>
      </w:ins>
    </w:p>
    <w:p w14:paraId="0D19289D" w14:textId="7E0CBF18" w:rsidR="00FD7700" w:rsidRPr="00FD7700" w:rsidRDefault="00FD7700" w:rsidP="00FD7700">
      <w:pPr>
        <w:spacing w:before="120" w:after="120" w:line="312" w:lineRule="auto"/>
        <w:ind w:firstLine="284"/>
        <w:rPr>
          <w:ins w:id="1092" w:author="lenovo" w:date="2022-01-07T05:09:00Z"/>
          <w:sz w:val="26"/>
          <w:szCs w:val="26"/>
          <w:rPrChange w:id="1093" w:author="lenovo" w:date="2022-01-07T06:28:00Z">
            <w:rPr>
              <w:ins w:id="1094" w:author="lenovo" w:date="2022-01-07T05:09:00Z"/>
              <w:sz w:val="26"/>
              <w:szCs w:val="26"/>
              <w:lang w:val="da-DK"/>
            </w:rPr>
          </w:rPrChange>
        </w:rPr>
        <w:pPrChange w:id="1095" w:author="lenovo" w:date="2022-01-07T06:28:00Z">
          <w:pPr>
            <w:spacing w:before="120" w:after="120" w:line="312" w:lineRule="auto"/>
            <w:ind w:firstLine="284"/>
            <w:jc w:val="both"/>
          </w:pPr>
        </w:pPrChange>
      </w:pPr>
      <w:ins w:id="1096" w:author="lenovo" w:date="2022-01-07T06:27:00Z">
        <w:r w:rsidRPr="00D629C0">
          <w:rPr>
            <w:sz w:val="26"/>
            <w:szCs w:val="26"/>
          </w:rPr>
          <w:t xml:space="preserve">Ngôn ngữ lập trình: </w:t>
        </w:r>
      </w:ins>
      <w:ins w:id="1097" w:author="lenovo" w:date="2022-01-07T06:42:00Z">
        <w:r w:rsidR="006539B0">
          <w:rPr>
            <w:sz w:val="26"/>
            <w:szCs w:val="26"/>
          </w:rPr>
          <w:t xml:space="preserve">Sử dụng ngôn ngữ </w:t>
        </w:r>
      </w:ins>
      <w:ins w:id="1098" w:author="lenovo" w:date="2022-01-07T06:27:00Z">
        <w:r w:rsidRPr="00D629C0">
          <w:rPr>
            <w:sz w:val="26"/>
            <w:szCs w:val="26"/>
          </w:rPr>
          <w:t>C#</w:t>
        </w:r>
      </w:ins>
      <w:ins w:id="1099" w:author="lenovo" w:date="2022-01-07T06:42:00Z">
        <w:r w:rsidR="006539B0">
          <w:rPr>
            <w:sz w:val="26"/>
            <w:szCs w:val="26"/>
          </w:rPr>
          <w:t>, A</w:t>
        </w:r>
      </w:ins>
      <w:ins w:id="1100" w:author="lenovo" w:date="2022-01-07T06:43:00Z">
        <w:r w:rsidR="006539B0">
          <w:rPr>
            <w:sz w:val="26"/>
            <w:szCs w:val="26"/>
          </w:rPr>
          <w:t>sp.Net để xây dựng báo cáo và quản trị hệ thống kho dữ liệu.</w:t>
        </w:r>
      </w:ins>
    </w:p>
    <w:p w14:paraId="23F9DAB0" w14:textId="56E070D3" w:rsidR="00064410" w:rsidDel="00124166" w:rsidRDefault="00064410" w:rsidP="00124166">
      <w:pPr>
        <w:spacing w:before="120" w:after="120" w:line="312" w:lineRule="auto"/>
        <w:ind w:firstLine="284"/>
        <w:jc w:val="both"/>
        <w:rPr>
          <w:del w:id="1101" w:author="lenovo" w:date="2022-01-04T06:44:00Z"/>
          <w:sz w:val="26"/>
          <w:szCs w:val="26"/>
          <w:lang w:val="da-DK"/>
        </w:rPr>
      </w:pPr>
      <w:del w:id="1102" w:author="lenovo" w:date="2022-01-07T05:35:00Z">
        <w:r w:rsidRPr="001F4948" w:rsidDel="000E64CC">
          <w:rPr>
            <w:sz w:val="26"/>
            <w:szCs w:val="26"/>
            <w:lang w:val="da-DK"/>
          </w:rPr>
          <w:delText xml:space="preserve">Năm 2012, Dejan Sarka, Matija Lah và Grega Jerkič đã nghiên cứu và cho ra Implementing a Data Warehouse with Microsoft SQL Server 2012 Training Kit để đưa ra những phân tích về Kho dữ </w:delText>
        </w:r>
        <w:commentRangeStart w:id="1103"/>
        <w:r w:rsidRPr="001F4948" w:rsidDel="000E64CC">
          <w:rPr>
            <w:sz w:val="26"/>
            <w:szCs w:val="26"/>
            <w:lang w:val="da-DK"/>
          </w:rPr>
          <w:delText>liệu</w:delText>
        </w:r>
        <w:commentRangeEnd w:id="1103"/>
        <w:r w:rsidR="00532108" w:rsidDel="000E64CC">
          <w:rPr>
            <w:rStyle w:val="CommentReference"/>
          </w:rPr>
          <w:commentReference w:id="1103"/>
        </w:r>
        <w:r w:rsidRPr="001F4948" w:rsidDel="000E64CC">
          <w:rPr>
            <w:sz w:val="26"/>
            <w:szCs w:val="26"/>
            <w:lang w:val="da-DK"/>
          </w:rPr>
          <w:delText xml:space="preserve"> như sau:</w:delText>
        </w:r>
      </w:del>
      <w:bookmarkStart w:id="1104" w:name="_Toc92435585"/>
      <w:bookmarkStart w:id="1105" w:name="_Toc92435661"/>
      <w:bookmarkStart w:id="1106" w:name="_Toc92435823"/>
      <w:bookmarkEnd w:id="1104"/>
      <w:bookmarkEnd w:id="1105"/>
      <w:bookmarkEnd w:id="1106"/>
    </w:p>
    <w:p w14:paraId="43475E11" w14:textId="5D47DD0A" w:rsidR="00064410" w:rsidRPr="001F4948" w:rsidDel="000E64CC" w:rsidRDefault="00064410" w:rsidP="00124166">
      <w:pPr>
        <w:spacing w:before="120" w:after="120" w:line="312" w:lineRule="auto"/>
        <w:ind w:firstLine="284"/>
        <w:jc w:val="both"/>
        <w:rPr>
          <w:del w:id="1107" w:author="lenovo" w:date="2022-01-07T05:35:00Z"/>
          <w:sz w:val="26"/>
          <w:szCs w:val="26"/>
          <w:lang w:val="da-DK"/>
        </w:rPr>
      </w:pPr>
      <w:del w:id="1108" w:author="lenovo" w:date="2022-01-07T05:35:00Z">
        <w:r w:rsidRPr="001F4948" w:rsidDel="000E64CC">
          <w:rPr>
            <w:sz w:val="26"/>
            <w:szCs w:val="26"/>
            <w:lang w:val="da-DK"/>
          </w:rPr>
          <w:delText>Dữ liệu từ cơ sở dữ liệu hỗ trợ các ứng dụng dòng doanh nghiệp</w:delText>
        </w:r>
      </w:del>
      <w:ins w:id="1109" w:author="Quang Nguyễn Thanh" w:date="2021-12-31T16:37:00Z">
        <w:del w:id="1110" w:author="lenovo" w:date="2022-01-07T05:35:00Z">
          <w:r w:rsidR="00663C16" w:rsidDel="000E64CC">
            <w:rPr>
              <w:sz w:val="26"/>
              <w:szCs w:val="26"/>
              <w:lang w:val="da-DK"/>
            </w:rPr>
            <w:delText>ngành kinh doanh</w:delText>
          </w:r>
        </w:del>
      </w:ins>
      <w:del w:id="1111" w:author="lenovo" w:date="2022-01-07T05:35:00Z">
        <w:r w:rsidRPr="001F4948" w:rsidDel="000E64CC">
          <w:rPr>
            <w:sz w:val="26"/>
            <w:szCs w:val="26"/>
            <w:lang w:val="da-DK"/>
          </w:rPr>
          <w:delText xml:space="preserve"> (LOB)</w:delText>
        </w:r>
      </w:del>
      <w:ins w:id="1112" w:author="Quang Nguyễn Thanh" w:date="2021-12-31T16:37:00Z">
        <w:del w:id="1113" w:author="lenovo" w:date="2022-01-07T05:35:00Z">
          <w:r w:rsidR="00663C16" w:rsidDel="000E64CC">
            <w:rPr>
              <w:sz w:val="26"/>
              <w:szCs w:val="26"/>
              <w:lang w:val="da-DK"/>
            </w:rPr>
            <w:delText>.</w:delText>
          </w:r>
        </w:del>
      </w:ins>
      <w:del w:id="1114" w:author="lenovo" w:date="2022-01-07T05:35:00Z">
        <w:r w:rsidRPr="001F4948" w:rsidDel="000E64CC">
          <w:rPr>
            <w:sz w:val="26"/>
            <w:szCs w:val="26"/>
            <w:lang w:val="da-DK"/>
          </w:rPr>
          <w:delText xml:space="preserve"> </w:delText>
        </w:r>
      </w:del>
      <w:ins w:id="1115" w:author="Welcome" w:date="2021-12-28T07:46:00Z">
        <w:del w:id="1116" w:author="lenovo" w:date="2022-01-07T05:35:00Z">
          <w:r w:rsidR="00413588" w:rsidDel="000E64CC">
            <w:rPr>
              <w:sz w:val="26"/>
              <w:szCs w:val="26"/>
              <w:lang w:val="da-DK"/>
            </w:rPr>
            <w:delText>????????</w:delText>
          </w:r>
        </w:del>
      </w:ins>
      <w:del w:id="1117" w:author="lenovo" w:date="2022-01-07T05:35:00Z">
        <w:r w:rsidRPr="001F4948" w:rsidDel="000E64CC">
          <w:rPr>
            <w:sz w:val="26"/>
            <w:szCs w:val="26"/>
            <w:lang w:val="da-DK"/>
          </w:rPr>
          <w:delText xml:space="preserve">thường không phải là một nhiệm vụ dễ </w:delText>
        </w:r>
        <w:commentRangeStart w:id="1118"/>
        <w:r w:rsidRPr="001F4948" w:rsidDel="000E64CC">
          <w:rPr>
            <w:sz w:val="26"/>
            <w:szCs w:val="26"/>
            <w:lang w:val="da-DK"/>
          </w:rPr>
          <w:delText>dàng</w:delText>
        </w:r>
        <w:commentRangeEnd w:id="1118"/>
        <w:r w:rsidR="007C42BA" w:rsidDel="000E64CC">
          <w:rPr>
            <w:rStyle w:val="CommentReference"/>
          </w:rPr>
          <w:commentReference w:id="1118"/>
        </w:r>
        <w:r w:rsidRPr="001F4948" w:rsidDel="000E64CC">
          <w:rPr>
            <w:sz w:val="26"/>
            <w:szCs w:val="26"/>
            <w:lang w:val="da-DK"/>
          </w:rPr>
          <w:delText xml:space="preserve">. Lược đồ quan hệ chuẩn hóa được sử dụng cho </w:delText>
        </w:r>
        <w:r w:rsidRPr="004206BE" w:rsidDel="000E64CC">
          <w:rPr>
            <w:sz w:val="26"/>
            <w:szCs w:val="26"/>
            <w:highlight w:val="yellow"/>
            <w:lang w:val="da-DK"/>
            <w:rPrChange w:id="1119" w:author="Welcome" w:date="2021-12-29T19:53:00Z">
              <w:rPr>
                <w:sz w:val="26"/>
                <w:szCs w:val="26"/>
                <w:lang w:val="da-DK"/>
              </w:rPr>
            </w:rPrChange>
          </w:rPr>
          <w:delText xml:space="preserve">ứng dụng dòng doanh </w:delText>
        </w:r>
        <w:commentRangeStart w:id="1120"/>
        <w:r w:rsidRPr="004206BE" w:rsidDel="000E64CC">
          <w:rPr>
            <w:sz w:val="26"/>
            <w:szCs w:val="26"/>
            <w:highlight w:val="yellow"/>
            <w:lang w:val="da-DK"/>
            <w:rPrChange w:id="1121" w:author="Welcome" w:date="2021-12-29T19:53:00Z">
              <w:rPr>
                <w:sz w:val="26"/>
                <w:szCs w:val="26"/>
                <w:lang w:val="da-DK"/>
              </w:rPr>
            </w:rPrChange>
          </w:rPr>
          <w:delText>nghiệp</w:delText>
        </w:r>
        <w:commentRangeEnd w:id="1120"/>
        <w:r w:rsidR="006A2E36" w:rsidDel="000E64CC">
          <w:rPr>
            <w:rStyle w:val="CommentReference"/>
          </w:rPr>
          <w:commentReference w:id="1120"/>
        </w:r>
      </w:del>
      <w:ins w:id="1122" w:author="Welcome" w:date="2021-12-29T19:53:00Z">
        <w:del w:id="1123" w:author="lenovo" w:date="2022-01-07T05:35:00Z">
          <w:r w:rsidR="004206BE" w:rsidDel="000E64CC">
            <w:rPr>
              <w:sz w:val="26"/>
              <w:szCs w:val="26"/>
              <w:lang w:val="da-DK"/>
            </w:rPr>
            <w:delText>??????????????</w:delText>
          </w:r>
        </w:del>
      </w:ins>
      <w:ins w:id="1124" w:author="Quang Nguyễn Thanh" w:date="2021-12-31T16:38:00Z">
        <w:del w:id="1125" w:author="lenovo" w:date="2022-01-07T05:35:00Z">
          <w:r w:rsidR="00663C16" w:rsidDel="000E64CC">
            <w:rPr>
              <w:sz w:val="26"/>
              <w:szCs w:val="26"/>
              <w:lang w:val="da-DK"/>
            </w:rPr>
            <w:delText xml:space="preserve">ngành kinh doanh </w:delText>
          </w:r>
        </w:del>
      </w:ins>
      <w:del w:id="1126" w:author="lenovo" w:date="2022-01-04T06:45:00Z">
        <w:r w:rsidRPr="001F4948" w:rsidDel="00124166">
          <w:rPr>
            <w:sz w:val="26"/>
            <w:szCs w:val="26"/>
            <w:lang w:val="da-DK"/>
          </w:rPr>
          <w:delText xml:space="preserve"> </w:delText>
        </w:r>
      </w:del>
      <w:del w:id="1127" w:author="lenovo" w:date="2022-01-07T05:35:00Z">
        <w:r w:rsidRPr="001F4948" w:rsidDel="000E64CC">
          <w:rPr>
            <w:sz w:val="26"/>
            <w:szCs w:val="26"/>
            <w:lang w:val="da-DK"/>
          </w:rPr>
          <w:delText>có thể bao gồm hàng nghìn bảng. Quy ước đặt tên thường không được thực thi</w:delText>
        </w:r>
      </w:del>
      <w:del w:id="1128" w:author="lenovo" w:date="2022-01-04T06:45:00Z">
        <w:r w:rsidRPr="001F4948" w:rsidDel="00124166">
          <w:rPr>
            <w:sz w:val="26"/>
            <w:szCs w:val="26"/>
            <w:lang w:val="da-DK"/>
          </w:rPr>
          <w:delText xml:space="preserve">. </w:delText>
        </w:r>
      </w:del>
      <w:del w:id="1129" w:author="lenovo" w:date="2022-01-07T05:35:00Z">
        <w:r w:rsidRPr="001F4948" w:rsidDel="000E64CC">
          <w:rPr>
            <w:sz w:val="26"/>
            <w:szCs w:val="26"/>
            <w:lang w:val="da-DK"/>
          </w:rPr>
          <w:delText xml:space="preserve">Do đó, thật khó để khám phá nơi dữ </w:delText>
        </w:r>
        <w:commentRangeStart w:id="1130"/>
        <w:r w:rsidRPr="001F4948" w:rsidDel="000E64CC">
          <w:rPr>
            <w:sz w:val="26"/>
            <w:szCs w:val="26"/>
            <w:lang w:val="da-DK"/>
          </w:rPr>
          <w:delText>liệu</w:delText>
        </w:r>
        <w:commentRangeEnd w:id="1130"/>
        <w:r w:rsidR="00DE68B8" w:rsidDel="000E64CC">
          <w:rPr>
            <w:rStyle w:val="CommentReference"/>
          </w:rPr>
          <w:commentReference w:id="1130"/>
        </w:r>
        <w:r w:rsidRPr="001F4948" w:rsidDel="000E64CC">
          <w:rPr>
            <w:sz w:val="26"/>
            <w:szCs w:val="26"/>
            <w:lang w:val="da-DK"/>
          </w:rPr>
          <w:delText xml:space="preserve"> bạn cần cho một báo cáo được lưu trữ. Các doanh nghiệp thường có nhiều ứng dụng dòng doanh nghiệp, thường làm việc với nhiều hơn một cơ sở dữ liệu. Đối với mục đích phân tích, các doanh nghiệp này cần có khả năng hợp nhất dữ liệu từ nhiều cơ sở dữ liệu. </w:delText>
        </w:r>
        <w:r w:rsidRPr="004206BE" w:rsidDel="000E64CC">
          <w:rPr>
            <w:sz w:val="26"/>
            <w:szCs w:val="26"/>
            <w:highlight w:val="yellow"/>
            <w:lang w:val="da-DK"/>
            <w:rPrChange w:id="1131" w:author="Welcome" w:date="2021-12-29T19:51:00Z">
              <w:rPr>
                <w:sz w:val="26"/>
                <w:szCs w:val="26"/>
                <w:lang w:val="da-DK"/>
              </w:rPr>
            </w:rPrChange>
          </w:rPr>
          <w:delText xml:space="preserve">Chất lượng dữ liệu cũng là một vấn đề phổ </w:delText>
        </w:r>
        <w:commentRangeStart w:id="1132"/>
        <w:r w:rsidRPr="004206BE" w:rsidDel="000E64CC">
          <w:rPr>
            <w:sz w:val="26"/>
            <w:szCs w:val="26"/>
            <w:highlight w:val="yellow"/>
            <w:lang w:val="da-DK"/>
            <w:rPrChange w:id="1133" w:author="Welcome" w:date="2021-12-29T19:51:00Z">
              <w:rPr>
                <w:sz w:val="26"/>
                <w:szCs w:val="26"/>
                <w:lang w:val="da-DK"/>
              </w:rPr>
            </w:rPrChange>
          </w:rPr>
          <w:delText>biến</w:delText>
        </w:r>
        <w:commentRangeEnd w:id="1132"/>
        <w:r w:rsidR="004E6013" w:rsidRPr="004206BE" w:rsidDel="000E64CC">
          <w:rPr>
            <w:rStyle w:val="CommentReference"/>
            <w:highlight w:val="yellow"/>
            <w:rPrChange w:id="1134" w:author="Welcome" w:date="2021-12-29T19:51:00Z">
              <w:rPr>
                <w:rStyle w:val="CommentReference"/>
              </w:rPr>
            </w:rPrChange>
          </w:rPr>
          <w:commentReference w:id="1132"/>
        </w:r>
      </w:del>
      <w:ins w:id="1135" w:author="Welcome" w:date="2021-12-28T07:47:00Z">
        <w:del w:id="1136" w:author="lenovo" w:date="2022-01-07T05:35:00Z">
          <w:r w:rsidR="004E6013" w:rsidDel="000E64CC">
            <w:rPr>
              <w:sz w:val="26"/>
              <w:szCs w:val="26"/>
              <w:lang w:val="da-DK"/>
            </w:rPr>
            <w:delText>????????</w:delText>
          </w:r>
        </w:del>
      </w:ins>
      <w:del w:id="1137" w:author="lenovo" w:date="2022-01-07T05:35:00Z">
        <w:r w:rsidRPr="001F4948" w:rsidDel="000E64CC">
          <w:rPr>
            <w:sz w:val="26"/>
            <w:szCs w:val="26"/>
            <w:lang w:val="da-DK"/>
          </w:rPr>
          <w:delText xml:space="preserve">. Ngoài ra, nhiều </w:delText>
        </w:r>
        <w:r w:rsidRPr="004206BE" w:rsidDel="000E64CC">
          <w:rPr>
            <w:sz w:val="26"/>
            <w:szCs w:val="26"/>
            <w:highlight w:val="yellow"/>
            <w:lang w:val="da-DK"/>
            <w:rPrChange w:id="1138" w:author="Welcome" w:date="2021-12-29T19:53:00Z">
              <w:rPr>
                <w:sz w:val="26"/>
                <w:szCs w:val="26"/>
                <w:lang w:val="da-DK"/>
              </w:rPr>
            </w:rPrChange>
          </w:rPr>
          <w:delText xml:space="preserve">ứng dụng dòng </w:delText>
        </w:r>
        <w:commentRangeStart w:id="1139"/>
        <w:r w:rsidRPr="004206BE" w:rsidDel="000E64CC">
          <w:rPr>
            <w:sz w:val="26"/>
            <w:szCs w:val="26"/>
            <w:highlight w:val="yellow"/>
            <w:lang w:val="da-DK"/>
            <w:rPrChange w:id="1140" w:author="Welcome" w:date="2021-12-29T19:53:00Z">
              <w:rPr>
                <w:sz w:val="26"/>
                <w:szCs w:val="26"/>
                <w:lang w:val="da-DK"/>
              </w:rPr>
            </w:rPrChange>
          </w:rPr>
          <w:delText>doanh</w:delText>
        </w:r>
        <w:commentRangeEnd w:id="1139"/>
        <w:r w:rsidR="004206BE" w:rsidDel="000E64CC">
          <w:rPr>
            <w:rStyle w:val="CommentReference"/>
          </w:rPr>
          <w:commentReference w:id="1139"/>
        </w:r>
        <w:r w:rsidRPr="004206BE" w:rsidDel="000E64CC">
          <w:rPr>
            <w:sz w:val="26"/>
            <w:szCs w:val="26"/>
            <w:highlight w:val="yellow"/>
            <w:lang w:val="da-DK"/>
            <w:rPrChange w:id="1141" w:author="Welcome" w:date="2021-12-29T19:53:00Z">
              <w:rPr>
                <w:sz w:val="26"/>
                <w:szCs w:val="26"/>
                <w:lang w:val="da-DK"/>
              </w:rPr>
            </w:rPrChange>
          </w:rPr>
          <w:delText xml:space="preserve"> nghiệp</w:delText>
        </w:r>
      </w:del>
      <w:ins w:id="1142" w:author="Welcome" w:date="2021-12-29T19:53:00Z">
        <w:del w:id="1143" w:author="lenovo" w:date="2022-01-07T05:35:00Z">
          <w:r w:rsidR="004206BE" w:rsidDel="000E64CC">
            <w:rPr>
              <w:sz w:val="26"/>
              <w:szCs w:val="26"/>
              <w:lang w:val="da-DK"/>
            </w:rPr>
            <w:delText>????????</w:delText>
          </w:r>
        </w:del>
      </w:ins>
      <w:ins w:id="1144" w:author="Quang Nguyễn Thanh" w:date="2021-12-31T16:41:00Z">
        <w:del w:id="1145" w:author="lenovo" w:date="2022-01-07T05:35:00Z">
          <w:r w:rsidR="00663C16" w:rsidDel="000E64CC">
            <w:rPr>
              <w:sz w:val="26"/>
              <w:szCs w:val="26"/>
              <w:lang w:val="da-DK"/>
            </w:rPr>
            <w:delText>ngành kinh doanh</w:delText>
          </w:r>
        </w:del>
      </w:ins>
      <w:del w:id="1146" w:author="lenovo" w:date="2022-01-07T05:35:00Z">
        <w:r w:rsidRPr="001F4948" w:rsidDel="000E64CC">
          <w:rPr>
            <w:sz w:val="26"/>
            <w:szCs w:val="26"/>
            <w:lang w:val="da-DK"/>
          </w:rPr>
          <w:delText xml:space="preserve"> không theo dõi dữ liệu theo thời gian, mặc dù nhiều phân tích phụ thuộc vào dữ liệu lịch sử. Một giải pháp phổ biến cho những vấn đề này là tạo một kho dữ liệu (DW). DW là một kho dữ liệu tập trung cho một doanh nghiệp chứa dữ liệu lịch sử, đã hợp nhất và đã được làm sạch. Các lược đồ DW được đơn giản hóa và do đó phù hợp hơn để tạo báo cáo so với các lược đồ quan hệ được chuẩn hóa. Đối với </w:delText>
        </w:r>
        <w:r w:rsidRPr="00840B90" w:rsidDel="000E64CC">
          <w:rPr>
            <w:sz w:val="26"/>
            <w:szCs w:val="26"/>
            <w:lang w:val="da-DK"/>
          </w:rPr>
          <w:delText>DW</w:delText>
        </w:r>
      </w:del>
      <w:del w:id="1147" w:author="lenovo" w:date="2022-01-04T08:05:00Z">
        <w:r w:rsidRPr="00840B90" w:rsidDel="00840B90">
          <w:rPr>
            <w:color w:val="FFFFFF" w:themeColor="background1"/>
            <w:sz w:val="26"/>
            <w:szCs w:val="26"/>
            <w:lang w:val="da-DK"/>
            <w:rPrChange w:id="1148" w:author="lenovo" w:date="2022-01-04T08:05:00Z">
              <w:rPr>
                <w:sz w:val="26"/>
                <w:szCs w:val="26"/>
                <w:lang w:val="da-DK"/>
              </w:rPr>
            </w:rPrChange>
          </w:rPr>
          <w:delText>,</w:delText>
        </w:r>
      </w:del>
      <w:del w:id="1149" w:author="lenovo" w:date="2022-01-07T05:35:00Z">
        <w:r w:rsidRPr="00840B90" w:rsidDel="000E64CC">
          <w:rPr>
            <w:color w:val="FFFFFF" w:themeColor="background1"/>
            <w:sz w:val="26"/>
            <w:szCs w:val="26"/>
            <w:lang w:val="da-DK"/>
            <w:rPrChange w:id="1150" w:author="lenovo" w:date="2022-01-04T08:05:00Z">
              <w:rPr>
                <w:sz w:val="26"/>
                <w:szCs w:val="26"/>
                <w:lang w:val="da-DK"/>
              </w:rPr>
            </w:rPrChange>
          </w:rPr>
          <w:delText xml:space="preserve"> </w:delText>
        </w:r>
        <w:commentRangeStart w:id="1151"/>
        <w:r w:rsidRPr="00840B90" w:rsidDel="000E64CC">
          <w:rPr>
            <w:color w:val="FFFFFF" w:themeColor="background1"/>
            <w:sz w:val="26"/>
            <w:szCs w:val="26"/>
            <w:lang w:val="da-DK"/>
            <w:rPrChange w:id="1152" w:author="lenovo" w:date="2022-01-04T08:05:00Z">
              <w:rPr>
                <w:sz w:val="26"/>
                <w:szCs w:val="26"/>
                <w:lang w:val="da-DK"/>
              </w:rPr>
            </w:rPrChange>
          </w:rPr>
          <w:delText>bạn</w:delText>
        </w:r>
        <w:commentRangeEnd w:id="1151"/>
        <w:r w:rsidR="00F37DD9" w:rsidRPr="00840B90" w:rsidDel="000E64CC">
          <w:rPr>
            <w:rStyle w:val="CommentReference"/>
            <w:color w:val="FFFFFF" w:themeColor="background1"/>
            <w:rPrChange w:id="1153" w:author="lenovo" w:date="2022-01-04T08:05:00Z">
              <w:rPr>
                <w:rStyle w:val="CommentReference"/>
              </w:rPr>
            </w:rPrChange>
          </w:rPr>
          <w:commentReference w:id="1151"/>
        </w:r>
        <w:r w:rsidRPr="00840B90" w:rsidDel="000E64CC">
          <w:rPr>
            <w:color w:val="FFFFFF" w:themeColor="background1"/>
            <w:sz w:val="26"/>
            <w:szCs w:val="26"/>
            <w:lang w:val="da-DK"/>
            <w:rPrChange w:id="1154" w:author="lenovo" w:date="2022-01-04T08:05:00Z">
              <w:rPr>
                <w:sz w:val="26"/>
                <w:szCs w:val="26"/>
                <w:lang w:val="da-DK"/>
              </w:rPr>
            </w:rPrChange>
          </w:rPr>
          <w:delText xml:space="preserve"> </w:delText>
        </w:r>
        <w:r w:rsidRPr="00840B90" w:rsidDel="000E64CC">
          <w:rPr>
            <w:sz w:val="26"/>
            <w:szCs w:val="26"/>
            <w:lang w:val="da-DK"/>
          </w:rPr>
          <w:delText>thường sử dụng một kiểu thiết kế logic đặc biệt được gọi là lược đồ Hình sao</w:delText>
        </w:r>
        <w:r w:rsidRPr="00FE7CE4" w:rsidDel="000E64CC">
          <w:rPr>
            <w:sz w:val="26"/>
            <w:szCs w:val="26"/>
            <w:lang w:val="da-DK"/>
          </w:rPr>
          <w:delText xml:space="preserve"> </w:delText>
        </w:r>
        <w:r w:rsidRPr="001F4948" w:rsidDel="000E64CC">
          <w:rPr>
            <w:sz w:val="26"/>
            <w:szCs w:val="26"/>
            <w:lang w:val="da-DK"/>
          </w:rPr>
          <w:delText xml:space="preserve">hoặc một biến thể của lược đồ Hình sao được gọi là lược đồ Bông tuyết. Các bảng trong lược </w:delText>
        </w:r>
        <w:r w:rsidRPr="00840B90" w:rsidDel="000E64CC">
          <w:rPr>
            <w:sz w:val="26"/>
            <w:szCs w:val="26"/>
            <w:lang w:val="da-DK"/>
          </w:rPr>
          <w:delText>đồ Hình sao hoặc Bông tuyết</w:delText>
        </w:r>
        <w:r w:rsidRPr="00FE7CE4" w:rsidDel="000E64CC">
          <w:rPr>
            <w:sz w:val="26"/>
            <w:szCs w:val="26"/>
            <w:lang w:val="da-DK"/>
          </w:rPr>
          <w:delText xml:space="preserve"> </w:delText>
        </w:r>
        <w:r w:rsidRPr="001F4948" w:rsidDel="000E64CC">
          <w:rPr>
            <w:sz w:val="26"/>
            <w:szCs w:val="26"/>
            <w:lang w:val="da-DK"/>
          </w:rPr>
          <w:delText>được chia thành bảng thứ nguyên (thường được gọi là dimensions) và bảng FACT.</w:delText>
        </w:r>
        <w:bookmarkStart w:id="1155" w:name="_Toc92435586"/>
        <w:bookmarkStart w:id="1156" w:name="_Toc92435662"/>
        <w:bookmarkStart w:id="1157" w:name="_Toc92435824"/>
        <w:bookmarkEnd w:id="1155"/>
        <w:bookmarkEnd w:id="1156"/>
        <w:bookmarkEnd w:id="1157"/>
      </w:del>
    </w:p>
    <w:p w14:paraId="23F07AA2" w14:textId="4D09AB88" w:rsidR="00064410" w:rsidRPr="001F4948" w:rsidDel="000E64CC" w:rsidRDefault="00064410" w:rsidP="00704AFE">
      <w:pPr>
        <w:spacing w:before="120" w:after="120" w:line="312" w:lineRule="auto"/>
        <w:ind w:firstLine="284"/>
        <w:jc w:val="both"/>
        <w:rPr>
          <w:del w:id="1158" w:author="lenovo" w:date="2022-01-07T05:35:00Z"/>
          <w:sz w:val="26"/>
          <w:szCs w:val="26"/>
          <w:lang w:val="da-DK"/>
        </w:rPr>
      </w:pPr>
      <w:del w:id="1159" w:author="lenovo" w:date="2022-01-07T05:35:00Z">
        <w:r w:rsidRPr="001F4948" w:rsidDel="000E64CC">
          <w:rPr>
            <w:sz w:val="26"/>
            <w:szCs w:val="26"/>
            <w:lang w:val="da-DK"/>
          </w:rPr>
          <w:delText xml:space="preserve">Dữ liệu trong DW thường đến từ cơ sở dữ liệu ứng dụng </w:delText>
        </w:r>
        <w:r w:rsidRPr="00F37DD9" w:rsidDel="000E64CC">
          <w:rPr>
            <w:sz w:val="26"/>
            <w:szCs w:val="26"/>
            <w:highlight w:val="yellow"/>
            <w:lang w:val="da-DK"/>
            <w:rPrChange w:id="1160" w:author="Welcome" w:date="2021-12-29T19:56:00Z">
              <w:rPr>
                <w:sz w:val="26"/>
                <w:szCs w:val="26"/>
                <w:lang w:val="da-DK"/>
              </w:rPr>
            </w:rPrChange>
          </w:rPr>
          <w:delText>dòng doanh nghiệp</w:delText>
        </w:r>
      </w:del>
      <w:ins w:id="1161" w:author="Quang Nguyễn Thanh" w:date="2021-12-31T16:43:00Z">
        <w:del w:id="1162" w:author="lenovo" w:date="2022-01-07T05:35:00Z">
          <w:r w:rsidR="00F4140D" w:rsidDel="000E64CC">
            <w:rPr>
              <w:sz w:val="26"/>
              <w:szCs w:val="26"/>
              <w:lang w:val="da-DK"/>
            </w:rPr>
            <w:delText>ngành kinh doanh</w:delText>
          </w:r>
        </w:del>
      </w:ins>
      <w:del w:id="1163" w:author="lenovo" w:date="2022-01-07T05:35:00Z">
        <w:r w:rsidRPr="001F4948" w:rsidDel="000E64CC">
          <w:rPr>
            <w:sz w:val="26"/>
            <w:szCs w:val="26"/>
            <w:lang w:val="da-DK"/>
          </w:rPr>
          <w:delText xml:space="preserve"> (LOB), nhưng đó là bản sao dữ liệu nguồn đã được biến đổi và làm </w:delText>
        </w:r>
        <w:commentRangeStart w:id="1164"/>
        <w:r w:rsidRPr="001F4948" w:rsidDel="000E64CC">
          <w:rPr>
            <w:sz w:val="26"/>
            <w:szCs w:val="26"/>
            <w:lang w:val="da-DK"/>
          </w:rPr>
          <w:delText>sạch</w:delText>
        </w:r>
        <w:commentRangeEnd w:id="1164"/>
        <w:r w:rsidR="006B204F" w:rsidDel="000E64CC">
          <w:rPr>
            <w:rStyle w:val="CommentReference"/>
          </w:rPr>
          <w:commentReference w:id="1164"/>
        </w:r>
      </w:del>
      <w:ins w:id="1165" w:author="Quang Nguyễn Thanh" w:date="2021-12-31T16:42:00Z">
        <w:del w:id="1166" w:author="lenovo" w:date="2022-01-07T05:35:00Z">
          <w:r w:rsidR="00F4140D" w:rsidDel="000E64CC">
            <w:rPr>
              <w:sz w:val="26"/>
              <w:szCs w:val="26"/>
              <w:lang w:val="da-DK"/>
            </w:rPr>
            <w:delText>chuẩn hoá</w:delText>
          </w:r>
        </w:del>
      </w:ins>
      <w:del w:id="1167" w:author="lenovo" w:date="2022-01-07T05:35:00Z">
        <w:r w:rsidRPr="001F4948" w:rsidDel="000E64CC">
          <w:rPr>
            <w:sz w:val="26"/>
            <w:szCs w:val="26"/>
            <w:lang w:val="da-DK"/>
          </w:rPr>
          <w:delText xml:space="preserve">. </w:delText>
        </w:r>
        <w:r w:rsidRPr="006B204F" w:rsidDel="000E64CC">
          <w:rPr>
            <w:sz w:val="26"/>
            <w:szCs w:val="26"/>
            <w:highlight w:val="yellow"/>
            <w:lang w:val="da-DK"/>
            <w:rPrChange w:id="1168" w:author="Welcome" w:date="2021-12-29T21:50:00Z">
              <w:rPr>
                <w:sz w:val="26"/>
                <w:szCs w:val="26"/>
                <w:lang w:val="da-DK"/>
              </w:rPr>
            </w:rPrChange>
          </w:rPr>
          <w:delText>Tất nhiên,</w:delText>
        </w:r>
        <w:r w:rsidRPr="001F4948" w:rsidDel="000E64CC">
          <w:rPr>
            <w:sz w:val="26"/>
            <w:szCs w:val="26"/>
            <w:lang w:val="da-DK"/>
          </w:rPr>
          <w:delText xml:space="preserve"> </w:delText>
        </w:r>
      </w:del>
      <w:ins w:id="1169" w:author="Quang Nguyễn Thanh" w:date="2021-12-31T16:44:00Z">
        <w:del w:id="1170" w:author="lenovo" w:date="2022-01-07T05:35:00Z">
          <w:r w:rsidR="00F4140D" w:rsidDel="000E64CC">
            <w:rPr>
              <w:sz w:val="26"/>
              <w:szCs w:val="26"/>
              <w:lang w:val="da-DK"/>
            </w:rPr>
            <w:delText>C</w:delText>
          </w:r>
        </w:del>
      </w:ins>
      <w:del w:id="1171" w:author="lenovo" w:date="2022-01-07T05:35:00Z">
        <w:r w:rsidRPr="001F4948" w:rsidDel="000E64CC">
          <w:rPr>
            <w:sz w:val="26"/>
            <w:szCs w:val="26"/>
            <w:lang w:val="da-DK"/>
          </w:rPr>
          <w:delText>có một số độ trễ giữa thời điểm khi dữ liệu xuất hiện trong cơ sở dữ liệu ứng dụng dòng doanh nghiệp</w:delText>
        </w:r>
      </w:del>
      <w:ins w:id="1172" w:author="Quang Nguyễn Thanh" w:date="2021-12-31T16:44:00Z">
        <w:del w:id="1173" w:author="lenovo" w:date="2022-01-07T05:35:00Z">
          <w:r w:rsidR="00F4140D" w:rsidDel="000E64CC">
            <w:rPr>
              <w:sz w:val="26"/>
              <w:szCs w:val="26"/>
              <w:lang w:val="da-DK"/>
            </w:rPr>
            <w:delText>ngành kinh doanh</w:delText>
          </w:r>
        </w:del>
      </w:ins>
      <w:del w:id="1174" w:author="lenovo" w:date="2022-01-07T05:35:00Z">
        <w:r w:rsidRPr="001F4948" w:rsidDel="000E64CC">
          <w:rPr>
            <w:sz w:val="26"/>
            <w:szCs w:val="26"/>
            <w:lang w:val="da-DK"/>
          </w:rPr>
          <w:delText xml:space="preserve"> (LOB</w:delText>
        </w:r>
        <w:r w:rsidRPr="00F4140D" w:rsidDel="000E64CC">
          <w:rPr>
            <w:sz w:val="26"/>
            <w:szCs w:val="26"/>
            <w:lang w:val="da-DK"/>
          </w:rPr>
          <w:delText>)</w:delText>
        </w:r>
      </w:del>
      <w:del w:id="1175" w:author="lenovo" w:date="2022-01-04T06:47:00Z">
        <w:r w:rsidRPr="00F4140D" w:rsidDel="00FE7CE4">
          <w:rPr>
            <w:sz w:val="26"/>
            <w:szCs w:val="26"/>
            <w:lang w:val="da-DK"/>
          </w:rPr>
          <w:delText xml:space="preserve">, </w:delText>
        </w:r>
        <w:commentRangeStart w:id="1176"/>
        <w:r w:rsidRPr="006B204F" w:rsidDel="00FE7CE4">
          <w:rPr>
            <w:sz w:val="26"/>
            <w:szCs w:val="26"/>
            <w:highlight w:val="yellow"/>
            <w:lang w:val="da-DK"/>
            <w:rPrChange w:id="1177" w:author="Welcome" w:date="2021-12-29T21:48:00Z">
              <w:rPr>
                <w:sz w:val="26"/>
                <w:szCs w:val="26"/>
                <w:lang w:val="da-DK"/>
              </w:rPr>
            </w:rPrChange>
          </w:rPr>
          <w:delText>v</w:delText>
        </w:r>
        <w:r w:rsidRPr="001F4948" w:rsidDel="00FE7CE4">
          <w:rPr>
            <w:sz w:val="26"/>
            <w:szCs w:val="26"/>
            <w:lang w:val="da-DK"/>
          </w:rPr>
          <w:delText>à</w:delText>
        </w:r>
        <w:commentRangeEnd w:id="1176"/>
        <w:r w:rsidR="006B204F" w:rsidDel="00FE7CE4">
          <w:rPr>
            <w:rStyle w:val="CommentReference"/>
          </w:rPr>
          <w:commentReference w:id="1176"/>
        </w:r>
        <w:r w:rsidRPr="001F4948" w:rsidDel="00FE7CE4">
          <w:rPr>
            <w:sz w:val="26"/>
            <w:szCs w:val="26"/>
            <w:lang w:val="da-DK"/>
          </w:rPr>
          <w:delText xml:space="preserve"> thời điểm khi </w:delText>
        </w:r>
        <w:r w:rsidRPr="006B204F" w:rsidDel="00FE7CE4">
          <w:rPr>
            <w:sz w:val="26"/>
            <w:szCs w:val="26"/>
            <w:highlight w:val="yellow"/>
            <w:lang w:val="da-DK"/>
            <w:rPrChange w:id="1178" w:author="Welcome" w:date="2021-12-29T21:48:00Z">
              <w:rPr>
                <w:sz w:val="26"/>
                <w:szCs w:val="26"/>
                <w:lang w:val="da-DK"/>
              </w:rPr>
            </w:rPrChange>
          </w:rPr>
          <w:delText>nó</w:delText>
        </w:r>
        <w:r w:rsidRPr="001F4948" w:rsidDel="00FE7CE4">
          <w:rPr>
            <w:sz w:val="26"/>
            <w:szCs w:val="26"/>
            <w:lang w:val="da-DK"/>
          </w:rPr>
          <w:delText xml:space="preserve"> xuất hiện trong DW</w:delText>
        </w:r>
      </w:del>
      <w:del w:id="1179" w:author="lenovo" w:date="2022-01-07T05:35:00Z">
        <w:r w:rsidRPr="001F4948" w:rsidDel="000E64CC">
          <w:rPr>
            <w:sz w:val="26"/>
            <w:szCs w:val="26"/>
            <w:lang w:val="da-DK"/>
          </w:rPr>
          <w:delText>. Một phương pháp phổ biến để giải quyết độ trễ này là làm mới dữ liệu trong DW như một công việc</w:delText>
        </w:r>
      </w:del>
      <w:del w:id="1180" w:author="lenovo" w:date="2022-01-04T06:48:00Z">
        <w:r w:rsidRPr="001F4948" w:rsidDel="00FE7CE4">
          <w:rPr>
            <w:sz w:val="26"/>
            <w:szCs w:val="26"/>
            <w:lang w:val="da-DK"/>
          </w:rPr>
          <w:delText xml:space="preserve"> hàng đêm</w:delText>
        </w:r>
      </w:del>
      <w:del w:id="1181" w:author="lenovo" w:date="2022-01-07T05:35:00Z">
        <w:r w:rsidRPr="001F4948" w:rsidDel="000E64CC">
          <w:rPr>
            <w:sz w:val="26"/>
            <w:szCs w:val="26"/>
            <w:lang w:val="da-DK"/>
          </w:rPr>
          <w:delText xml:space="preserve">. Bạn sử dụng dữ </w:delText>
        </w:r>
      </w:del>
      <w:ins w:id="1182" w:author="Quang Nguyễn Thanh" w:date="2021-12-31T16:45:00Z">
        <w:del w:id="1183" w:author="lenovo" w:date="2022-01-07T05:35:00Z">
          <w:r w:rsidR="00F4140D" w:rsidDel="000E64CC">
            <w:rPr>
              <w:sz w:val="26"/>
              <w:szCs w:val="26"/>
              <w:lang w:val="da-DK"/>
            </w:rPr>
            <w:delText>D</w:delText>
          </w:r>
          <w:r w:rsidR="00F4140D" w:rsidRPr="001F4948" w:rsidDel="000E64CC">
            <w:rPr>
              <w:sz w:val="26"/>
              <w:szCs w:val="26"/>
              <w:lang w:val="da-DK"/>
            </w:rPr>
            <w:delText xml:space="preserve">ữ </w:delText>
          </w:r>
        </w:del>
      </w:ins>
      <w:del w:id="1184" w:author="lenovo" w:date="2022-01-07T05:35:00Z">
        <w:r w:rsidRPr="001F4948" w:rsidDel="000E64CC">
          <w:rPr>
            <w:sz w:val="26"/>
            <w:szCs w:val="26"/>
            <w:lang w:val="da-DK"/>
          </w:rPr>
          <w:delText>liệu được làm mới chủ yếu cho các báo cáo</w:delText>
        </w:r>
      </w:del>
      <w:del w:id="1185" w:author="lenovo" w:date="2022-01-04T06:47:00Z">
        <w:r w:rsidRPr="001F4948" w:rsidDel="00FE7CE4">
          <w:rPr>
            <w:sz w:val="26"/>
            <w:szCs w:val="26"/>
            <w:lang w:val="da-DK"/>
          </w:rPr>
          <w:delText>;</w:delText>
        </w:r>
      </w:del>
      <w:del w:id="1186" w:author="lenovo" w:date="2022-01-07T05:35:00Z">
        <w:r w:rsidRPr="001F4948" w:rsidDel="000E64CC">
          <w:rPr>
            <w:sz w:val="26"/>
            <w:szCs w:val="26"/>
            <w:lang w:val="da-DK"/>
          </w:rPr>
          <w:delText xml:space="preserve"> </w:delText>
        </w:r>
        <w:commentRangeStart w:id="1187"/>
        <w:r w:rsidRPr="001F4948" w:rsidDel="000E64CC">
          <w:rPr>
            <w:sz w:val="26"/>
            <w:szCs w:val="26"/>
            <w:lang w:val="da-DK"/>
          </w:rPr>
          <w:delText xml:space="preserve">do đó, </w:delText>
        </w:r>
        <w:commentRangeEnd w:id="1187"/>
        <w:r w:rsidR="006B204F" w:rsidDel="000E64CC">
          <w:rPr>
            <w:rStyle w:val="CommentReference"/>
          </w:rPr>
          <w:commentReference w:id="1187"/>
        </w:r>
        <w:r w:rsidRPr="001F4948" w:rsidDel="000E64CC">
          <w:rPr>
            <w:sz w:val="26"/>
            <w:szCs w:val="26"/>
            <w:lang w:val="da-DK"/>
          </w:rPr>
          <w:delText>dữ liệu chủ yếu được đọc và hiếm khi được cập nhật.</w:delText>
        </w:r>
        <w:bookmarkStart w:id="1188" w:name="_Toc92435587"/>
        <w:bookmarkStart w:id="1189" w:name="_Toc92435663"/>
        <w:bookmarkStart w:id="1190" w:name="_Toc92435825"/>
        <w:bookmarkEnd w:id="1188"/>
        <w:bookmarkEnd w:id="1189"/>
        <w:bookmarkEnd w:id="1190"/>
      </w:del>
    </w:p>
    <w:p w14:paraId="5B9D6521" w14:textId="43A806A3" w:rsidR="00064410" w:rsidRPr="001F4948" w:rsidDel="000E64CC" w:rsidRDefault="00064410" w:rsidP="00704AFE">
      <w:pPr>
        <w:spacing w:before="120" w:after="120" w:line="312" w:lineRule="auto"/>
        <w:ind w:firstLine="284"/>
        <w:jc w:val="both"/>
        <w:rPr>
          <w:del w:id="1191" w:author="lenovo" w:date="2022-01-07T05:35:00Z"/>
          <w:sz w:val="26"/>
          <w:szCs w:val="26"/>
          <w:lang w:val="da-DK"/>
        </w:rPr>
      </w:pPr>
      <w:del w:id="1192" w:author="lenovo" w:date="2022-01-07T05:35:00Z">
        <w:r w:rsidRPr="001F4948" w:rsidDel="000E64CC">
          <w:rPr>
            <w:sz w:val="26"/>
            <w:szCs w:val="26"/>
            <w:lang w:val="da-DK"/>
          </w:rPr>
          <w:delText xml:space="preserve">Các truy vấn thường liên quan đến việc đọc một lượng lớn dữ liệu và </w:delText>
        </w:r>
        <w:r w:rsidRPr="00BE3EE6" w:rsidDel="000E64CC">
          <w:rPr>
            <w:sz w:val="26"/>
            <w:szCs w:val="26"/>
            <w:highlight w:val="yellow"/>
            <w:lang w:val="da-DK"/>
            <w:rPrChange w:id="1193" w:author="Welcome" w:date="2021-12-29T21:52:00Z">
              <w:rPr>
                <w:sz w:val="26"/>
                <w:szCs w:val="26"/>
                <w:lang w:val="da-DK"/>
              </w:rPr>
            </w:rPrChange>
          </w:rPr>
          <w:delText xml:space="preserve">yêu cầu </w:delText>
        </w:r>
        <w:commentRangeStart w:id="1194"/>
        <w:r w:rsidRPr="00BE3EE6" w:rsidDel="000E64CC">
          <w:rPr>
            <w:sz w:val="26"/>
            <w:szCs w:val="26"/>
            <w:highlight w:val="yellow"/>
            <w:lang w:val="da-DK"/>
            <w:rPrChange w:id="1195" w:author="Welcome" w:date="2021-12-29T21:52:00Z">
              <w:rPr>
                <w:sz w:val="26"/>
                <w:szCs w:val="26"/>
                <w:lang w:val="da-DK"/>
              </w:rPr>
            </w:rPrChange>
          </w:rPr>
          <w:delText>quét</w:delText>
        </w:r>
        <w:commentRangeEnd w:id="1194"/>
        <w:r w:rsidR="00BE3EE6" w:rsidDel="000E64CC">
          <w:rPr>
            <w:rStyle w:val="CommentReference"/>
          </w:rPr>
          <w:commentReference w:id="1194"/>
        </w:r>
      </w:del>
      <w:ins w:id="1196" w:author="Quang Nguyễn Thanh" w:date="2021-12-31T16:51:00Z">
        <w:del w:id="1197" w:author="lenovo" w:date="2022-01-07T05:35:00Z">
          <w:r w:rsidR="00126886" w:rsidDel="000E64CC">
            <w:rPr>
              <w:sz w:val="26"/>
              <w:szCs w:val="26"/>
              <w:highlight w:val="yellow"/>
              <w:lang w:val="da-DK"/>
            </w:rPr>
            <w:delText xml:space="preserve"> một lượng lớn</w:delText>
          </w:r>
        </w:del>
      </w:ins>
      <w:del w:id="1198" w:author="lenovo" w:date="2022-01-07T05:35:00Z">
        <w:r w:rsidRPr="00BE3EE6" w:rsidDel="000E64CC">
          <w:rPr>
            <w:sz w:val="26"/>
            <w:szCs w:val="26"/>
            <w:highlight w:val="yellow"/>
            <w:lang w:val="da-DK"/>
            <w:rPrChange w:id="1199" w:author="Welcome" w:date="2021-12-29T21:52:00Z">
              <w:rPr>
                <w:sz w:val="26"/>
                <w:szCs w:val="26"/>
                <w:lang w:val="da-DK"/>
              </w:rPr>
            </w:rPrChange>
          </w:rPr>
          <w:delText xml:space="preserve"> </w:delText>
        </w:r>
      </w:del>
      <w:ins w:id="1200" w:author="Quang Nguyễn Thanh" w:date="2021-12-31T16:48:00Z">
        <w:del w:id="1201" w:author="lenovo" w:date="2022-01-07T05:35:00Z">
          <w:r w:rsidR="00126886" w:rsidDel="000E64CC">
            <w:rPr>
              <w:sz w:val="26"/>
              <w:szCs w:val="26"/>
              <w:highlight w:val="yellow"/>
              <w:lang w:val="da-DK"/>
            </w:rPr>
            <w:delText>dữ liệu</w:delText>
          </w:r>
        </w:del>
      </w:ins>
      <w:del w:id="1202" w:author="lenovo" w:date="2022-01-07T05:35:00Z">
        <w:r w:rsidRPr="00BE3EE6" w:rsidDel="000E64CC">
          <w:rPr>
            <w:sz w:val="26"/>
            <w:szCs w:val="26"/>
            <w:highlight w:val="yellow"/>
            <w:lang w:val="da-DK"/>
            <w:rPrChange w:id="1203" w:author="Welcome" w:date="2021-12-29T21:52:00Z">
              <w:rPr>
                <w:sz w:val="26"/>
                <w:szCs w:val="26"/>
                <w:lang w:val="da-DK"/>
              </w:rPr>
            </w:rPrChange>
          </w:rPr>
          <w:delText>lớn</w:delText>
        </w:r>
      </w:del>
      <w:ins w:id="1204" w:author="Welcome" w:date="2021-12-29T21:52:00Z">
        <w:del w:id="1205" w:author="lenovo" w:date="2022-01-07T05:35:00Z">
          <w:r w:rsidR="00BE3EE6" w:rsidDel="000E64CC">
            <w:rPr>
              <w:sz w:val="26"/>
              <w:szCs w:val="26"/>
              <w:lang w:val="da-DK"/>
            </w:rPr>
            <w:delText>????????</w:delText>
          </w:r>
        </w:del>
      </w:ins>
      <w:del w:id="1206" w:author="lenovo" w:date="2022-01-07T05:35:00Z">
        <w:r w:rsidRPr="001F4948" w:rsidDel="000E64CC">
          <w:rPr>
            <w:sz w:val="26"/>
            <w:szCs w:val="26"/>
            <w:lang w:val="da-DK"/>
          </w:rPr>
          <w:delText xml:space="preserve">. Để hỗ trợ các truy vấn </w:delText>
        </w:r>
        <w:commentRangeStart w:id="1207"/>
        <w:r w:rsidRPr="0020424B" w:rsidDel="000E64CC">
          <w:rPr>
            <w:sz w:val="26"/>
            <w:szCs w:val="26"/>
            <w:highlight w:val="yellow"/>
            <w:lang w:val="da-DK"/>
            <w:rPrChange w:id="1208" w:author="Welcome" w:date="2021-12-29T22:34:00Z">
              <w:rPr>
                <w:sz w:val="26"/>
                <w:szCs w:val="26"/>
                <w:lang w:val="da-DK"/>
              </w:rPr>
            </w:rPrChange>
          </w:rPr>
          <w:delText>như</w:delText>
        </w:r>
        <w:commentRangeEnd w:id="1207"/>
        <w:r w:rsidR="0020424B" w:rsidDel="000E64CC">
          <w:rPr>
            <w:rStyle w:val="CommentReference"/>
          </w:rPr>
          <w:commentReference w:id="1207"/>
        </w:r>
        <w:r w:rsidRPr="0020424B" w:rsidDel="000E64CC">
          <w:rPr>
            <w:sz w:val="26"/>
            <w:szCs w:val="26"/>
            <w:highlight w:val="yellow"/>
            <w:lang w:val="da-DK"/>
            <w:rPrChange w:id="1209" w:author="Welcome" w:date="2021-12-29T22:34:00Z">
              <w:rPr>
                <w:sz w:val="26"/>
                <w:szCs w:val="26"/>
                <w:lang w:val="da-DK"/>
              </w:rPr>
            </w:rPrChange>
          </w:rPr>
          <w:delText xml:space="preserve"> vậy</w:delText>
        </w:r>
      </w:del>
      <w:ins w:id="1210" w:author="Welcome" w:date="2021-12-29T22:34:00Z">
        <w:del w:id="1211" w:author="lenovo" w:date="2022-01-07T05:35:00Z">
          <w:r w:rsidR="0020424B" w:rsidDel="000E64CC">
            <w:rPr>
              <w:sz w:val="26"/>
              <w:szCs w:val="26"/>
              <w:lang w:val="da-DK"/>
            </w:rPr>
            <w:delText>??????</w:delText>
          </w:r>
        </w:del>
      </w:ins>
      <w:del w:id="1212" w:author="lenovo" w:date="2022-01-07T05:35:00Z">
        <w:r w:rsidRPr="001F4948" w:rsidDel="000E64CC">
          <w:rPr>
            <w:sz w:val="26"/>
            <w:szCs w:val="26"/>
            <w:lang w:val="da-DK"/>
          </w:rPr>
          <w:delText>, bắt buộc phải sử dụng</w:delText>
        </w:r>
      </w:del>
      <w:ins w:id="1213" w:author="Quang Nguyễn Thanh" w:date="2021-12-31T16:52:00Z">
        <w:del w:id="1214" w:author="lenovo" w:date="2022-01-07T05:35:00Z">
          <w:r w:rsidR="00C15C69" w:rsidDel="000E64CC">
            <w:rPr>
              <w:sz w:val="26"/>
              <w:szCs w:val="26"/>
              <w:lang w:val="da-DK"/>
            </w:rPr>
            <w:delText xml:space="preserve"> các phương pháp</w:delText>
          </w:r>
        </w:del>
      </w:ins>
      <w:del w:id="1215" w:author="lenovo" w:date="2022-01-07T05:35:00Z">
        <w:r w:rsidRPr="001F4948" w:rsidDel="000E64CC">
          <w:rPr>
            <w:sz w:val="26"/>
            <w:szCs w:val="26"/>
            <w:lang w:val="da-DK"/>
          </w:rPr>
          <w:delText xml:space="preserve"> thiết kế vật lý</w:delText>
        </w:r>
      </w:del>
      <w:ins w:id="1216" w:author="Welcome" w:date="2021-12-29T22:34:00Z">
        <w:del w:id="1217" w:author="lenovo" w:date="2022-01-07T05:35:00Z">
          <w:r w:rsidR="0020424B" w:rsidDel="000E64CC">
            <w:rPr>
              <w:sz w:val="26"/>
              <w:szCs w:val="26"/>
              <w:lang w:val="da-DK"/>
            </w:rPr>
            <w:delText>?????????</w:delText>
          </w:r>
        </w:del>
      </w:ins>
      <w:del w:id="1218" w:author="lenovo" w:date="2022-01-07T05:35:00Z">
        <w:r w:rsidRPr="001F4948" w:rsidDel="000E64CC">
          <w:rPr>
            <w:sz w:val="26"/>
            <w:szCs w:val="26"/>
            <w:lang w:val="da-DK"/>
          </w:rPr>
          <w:delText xml:space="preserve"> thích hợp cho DW. Thiết kế</w:delText>
        </w:r>
      </w:del>
      <w:ins w:id="1219" w:author="Quang Nguyễn Thanh" w:date="2021-12-31T16:57:00Z">
        <w:del w:id="1220" w:author="lenovo" w:date="2022-01-07T05:35:00Z">
          <w:r w:rsidR="00C15C69" w:rsidDel="000E64CC">
            <w:rPr>
              <w:sz w:val="26"/>
              <w:szCs w:val="26"/>
              <w:lang w:val="da-DK"/>
            </w:rPr>
            <w:delText xml:space="preserve"> quan hệ</w:delText>
          </w:r>
        </w:del>
      </w:ins>
      <w:del w:id="1221" w:author="lenovo" w:date="2022-01-07T05:35:00Z">
        <w:r w:rsidRPr="001F4948" w:rsidDel="000E64CC">
          <w:rPr>
            <w:sz w:val="26"/>
            <w:szCs w:val="26"/>
            <w:lang w:val="da-DK"/>
          </w:rPr>
          <w:delText xml:space="preserve"> logic của </w:delText>
        </w:r>
        <w:commentRangeStart w:id="1222"/>
        <w:r w:rsidRPr="001F4948" w:rsidDel="000E64CC">
          <w:rPr>
            <w:sz w:val="26"/>
            <w:szCs w:val="26"/>
            <w:lang w:val="da-DK"/>
          </w:rPr>
          <w:delText>DW</w:delText>
        </w:r>
        <w:commentRangeEnd w:id="1222"/>
        <w:r w:rsidR="00BE3EE6" w:rsidDel="000E64CC">
          <w:rPr>
            <w:rStyle w:val="CommentReference"/>
          </w:rPr>
          <w:commentReference w:id="1222"/>
        </w:r>
        <w:r w:rsidRPr="001F4948" w:rsidDel="000E64CC">
          <w:rPr>
            <w:sz w:val="26"/>
            <w:szCs w:val="26"/>
            <w:lang w:val="da-DK"/>
          </w:rPr>
          <w:delText xml:space="preserve"> </w:delText>
        </w:r>
        <w:r w:rsidRPr="00BE3EE6" w:rsidDel="000E64CC">
          <w:rPr>
            <w:sz w:val="26"/>
            <w:szCs w:val="26"/>
            <w:highlight w:val="yellow"/>
            <w:lang w:val="da-DK"/>
            <w:rPrChange w:id="1223" w:author="Welcome" w:date="2021-12-29T21:53:00Z">
              <w:rPr>
                <w:sz w:val="26"/>
                <w:szCs w:val="26"/>
                <w:lang w:val="da-DK"/>
              </w:rPr>
            </w:rPrChange>
          </w:rPr>
          <w:delText>thoạt nhìn có vẻ</w:delText>
        </w:r>
        <w:r w:rsidRPr="001F4948" w:rsidDel="000E64CC">
          <w:rPr>
            <w:sz w:val="26"/>
            <w:szCs w:val="26"/>
            <w:lang w:val="da-DK"/>
          </w:rPr>
          <w:delText xml:space="preserve"> </w:delText>
        </w:r>
      </w:del>
      <w:ins w:id="1224" w:author="Quang Nguyễn Thanh" w:date="2021-12-31T16:57:00Z">
        <w:del w:id="1225" w:author="lenovo" w:date="2022-01-07T05:35:00Z">
          <w:r w:rsidR="00C15C69" w:rsidDel="000E64CC">
            <w:rPr>
              <w:sz w:val="26"/>
              <w:szCs w:val="26"/>
              <w:lang w:val="da-DK"/>
            </w:rPr>
            <w:delText>đ</w:delText>
          </w:r>
        </w:del>
      </w:ins>
      <w:del w:id="1226" w:author="lenovo" w:date="2022-01-07T05:35:00Z">
        <w:r w:rsidRPr="001F4948" w:rsidDel="000E64CC">
          <w:rPr>
            <w:sz w:val="26"/>
            <w:szCs w:val="26"/>
            <w:lang w:val="da-DK"/>
          </w:rPr>
          <w:delText xml:space="preserve">đơn giản. </w:delText>
        </w:r>
        <w:r w:rsidRPr="00BE3EE6" w:rsidDel="000E64CC">
          <w:rPr>
            <w:sz w:val="26"/>
            <w:szCs w:val="26"/>
            <w:highlight w:val="yellow"/>
            <w:lang w:val="da-DK"/>
            <w:rPrChange w:id="1227" w:author="Welcome" w:date="2021-12-29T21:52:00Z">
              <w:rPr>
                <w:sz w:val="26"/>
                <w:szCs w:val="26"/>
                <w:lang w:val="da-DK"/>
              </w:rPr>
            </w:rPrChange>
          </w:rPr>
          <w:delText>Nó</w:delText>
        </w:r>
        <w:r w:rsidRPr="001F4948" w:rsidDel="000E64CC">
          <w:rPr>
            <w:sz w:val="26"/>
            <w:szCs w:val="26"/>
            <w:lang w:val="da-DK"/>
          </w:rPr>
          <w:delText xml:space="preserve"> chắc chắn đơn giản hơn nhiều so với một thiết kế quan hệ chuẩn hóa</w:delText>
        </w:r>
      </w:del>
      <w:ins w:id="1228" w:author="Quang Nguyễn Thanh" w:date="2021-12-31T16:58:00Z">
        <w:del w:id="1229" w:author="lenovo" w:date="2022-01-07T05:35:00Z">
          <w:r w:rsidR="00695A74" w:rsidDel="000E64CC">
            <w:rPr>
              <w:sz w:val="26"/>
              <w:szCs w:val="26"/>
              <w:lang w:val="da-DK"/>
            </w:rPr>
            <w:delText xml:space="preserve"> </w:delText>
          </w:r>
        </w:del>
      </w:ins>
      <w:del w:id="1230" w:author="lenovo" w:date="2022-01-07T05:35:00Z">
        <w:r w:rsidRPr="001F4948" w:rsidDel="000E64CC">
          <w:rPr>
            <w:sz w:val="26"/>
            <w:szCs w:val="26"/>
            <w:lang w:val="da-DK"/>
          </w:rPr>
          <w:delText xml:space="preserve">. Tuy nhiên, mặc dù đơn giản nhưng </w:delText>
        </w:r>
        <w:commentRangeStart w:id="1231"/>
        <w:r w:rsidRPr="00BE3EE6" w:rsidDel="000E64CC">
          <w:rPr>
            <w:sz w:val="26"/>
            <w:szCs w:val="26"/>
            <w:highlight w:val="yellow"/>
            <w:lang w:val="da-DK"/>
            <w:rPrChange w:id="1232" w:author="Welcome" w:date="2021-12-29T21:54:00Z">
              <w:rPr>
                <w:sz w:val="26"/>
                <w:szCs w:val="26"/>
                <w:lang w:val="da-DK"/>
              </w:rPr>
            </w:rPrChange>
          </w:rPr>
          <w:delText>bạn</w:delText>
        </w:r>
        <w:commentRangeEnd w:id="1231"/>
        <w:r w:rsidR="00BE3EE6" w:rsidDel="000E64CC">
          <w:rPr>
            <w:rStyle w:val="CommentReference"/>
          </w:rPr>
          <w:commentReference w:id="1231"/>
        </w:r>
        <w:r w:rsidRPr="00BE3EE6" w:rsidDel="000E64CC">
          <w:rPr>
            <w:sz w:val="26"/>
            <w:szCs w:val="26"/>
            <w:highlight w:val="yellow"/>
            <w:lang w:val="da-DK"/>
            <w:rPrChange w:id="1233" w:author="Welcome" w:date="2021-12-29T21:54:00Z">
              <w:rPr>
                <w:sz w:val="26"/>
                <w:szCs w:val="26"/>
                <w:lang w:val="da-DK"/>
              </w:rPr>
            </w:rPrChange>
          </w:rPr>
          <w:delText xml:space="preserve"> vẫn có thể gặp phải</w:delText>
        </w:r>
        <w:r w:rsidRPr="001F4948" w:rsidDel="000E64CC">
          <w:rPr>
            <w:sz w:val="26"/>
            <w:szCs w:val="26"/>
            <w:lang w:val="da-DK"/>
          </w:rPr>
          <w:delText xml:space="preserve"> một số các bài toán nâng cao [</w:delText>
        </w:r>
        <w:r w:rsidR="00F103F4" w:rsidDel="000E64CC">
          <w:rPr>
            <w:sz w:val="26"/>
            <w:szCs w:val="26"/>
            <w:lang w:val="da-DK"/>
          </w:rPr>
          <w:delText>2</w:delText>
        </w:r>
        <w:r w:rsidRPr="001F4948" w:rsidDel="000E64CC">
          <w:rPr>
            <w:sz w:val="26"/>
            <w:szCs w:val="26"/>
            <w:lang w:val="da-DK"/>
          </w:rPr>
          <w:delText>].</w:delText>
        </w:r>
        <w:bookmarkStart w:id="1234" w:name="_Toc92435588"/>
        <w:bookmarkStart w:id="1235" w:name="_Toc92435664"/>
        <w:bookmarkStart w:id="1236" w:name="_Toc92435826"/>
        <w:bookmarkEnd w:id="1234"/>
        <w:bookmarkEnd w:id="1235"/>
        <w:bookmarkEnd w:id="1236"/>
      </w:del>
    </w:p>
    <w:p w14:paraId="403D7962" w14:textId="30AF6A16" w:rsidR="00064410" w:rsidRPr="001F4948" w:rsidDel="000E64CC" w:rsidRDefault="00064410" w:rsidP="00704AFE">
      <w:pPr>
        <w:spacing w:before="120" w:after="120" w:line="312" w:lineRule="auto"/>
        <w:ind w:firstLine="284"/>
        <w:jc w:val="both"/>
        <w:rPr>
          <w:del w:id="1237" w:author="lenovo" w:date="2022-01-07T05:35:00Z"/>
          <w:sz w:val="26"/>
          <w:szCs w:val="26"/>
          <w:lang w:val="da-DK"/>
        </w:rPr>
      </w:pPr>
      <w:del w:id="1238" w:author="lenovo" w:date="2022-01-07T05:35:00Z">
        <w:r w:rsidRPr="00695A74" w:rsidDel="000E64CC">
          <w:rPr>
            <w:sz w:val="26"/>
            <w:szCs w:val="26"/>
            <w:lang w:val="da-DK"/>
          </w:rPr>
          <w:delText xml:space="preserve">Năm 2017, Jose Chinchilla và Raj Uchhana </w:delText>
        </w:r>
        <w:commentRangeStart w:id="1239"/>
        <w:r w:rsidRPr="001E36E5" w:rsidDel="000E64CC">
          <w:rPr>
            <w:sz w:val="26"/>
            <w:szCs w:val="26"/>
            <w:highlight w:val="yellow"/>
            <w:lang w:val="da-DK"/>
            <w:rPrChange w:id="1240" w:author="Welcome" w:date="2021-12-29T21:57:00Z">
              <w:rPr>
                <w:sz w:val="26"/>
                <w:szCs w:val="26"/>
                <w:lang w:val="da-DK"/>
              </w:rPr>
            </w:rPrChange>
          </w:rPr>
          <w:delText>đã</w:delText>
        </w:r>
        <w:commentRangeEnd w:id="1239"/>
        <w:r w:rsidR="001E36E5" w:rsidDel="000E64CC">
          <w:rPr>
            <w:rStyle w:val="CommentReference"/>
          </w:rPr>
          <w:commentReference w:id="1239"/>
        </w:r>
        <w:r w:rsidRPr="001E36E5" w:rsidDel="000E64CC">
          <w:rPr>
            <w:sz w:val="26"/>
            <w:szCs w:val="26"/>
            <w:highlight w:val="yellow"/>
            <w:lang w:val="da-DK"/>
            <w:rPrChange w:id="1241" w:author="Welcome" w:date="2021-12-29T21:57:00Z">
              <w:rPr>
                <w:sz w:val="26"/>
                <w:szCs w:val="26"/>
                <w:lang w:val="da-DK"/>
              </w:rPr>
            </w:rPrChange>
          </w:rPr>
          <w:delText xml:space="preserve"> nghiên cứu và cho ra tài liệu Implementing a SQL Data Warehouse-Microsoft Press (2017)</w:delText>
        </w:r>
        <w:r w:rsidRPr="001F4948" w:rsidDel="000E64CC">
          <w:rPr>
            <w:sz w:val="26"/>
            <w:szCs w:val="26"/>
            <w:lang w:val="da-DK"/>
          </w:rPr>
          <w:delText xml:space="preserve"> </w:delText>
        </w:r>
        <w:r w:rsidRPr="001E36E5" w:rsidDel="000E64CC">
          <w:rPr>
            <w:sz w:val="26"/>
            <w:szCs w:val="26"/>
            <w:highlight w:val="yellow"/>
            <w:lang w:val="da-DK"/>
            <w:rPrChange w:id="1242" w:author="Welcome" w:date="2021-12-29T21:58:00Z">
              <w:rPr>
                <w:sz w:val="26"/>
                <w:szCs w:val="26"/>
                <w:lang w:val="da-DK"/>
              </w:rPr>
            </w:rPrChange>
          </w:rPr>
          <w:delText>để đưa ra</w:delText>
        </w:r>
        <w:r w:rsidRPr="001F4948" w:rsidDel="000E64CC">
          <w:rPr>
            <w:sz w:val="26"/>
            <w:szCs w:val="26"/>
            <w:lang w:val="da-DK"/>
          </w:rPr>
          <w:delText xml:space="preserve"> những phân tích về OLAP như sau: </w:delText>
        </w:r>
        <w:r w:rsidRPr="00695A74" w:rsidDel="000E64CC">
          <w:rPr>
            <w:sz w:val="26"/>
            <w:szCs w:val="26"/>
            <w:lang w:val="da-DK"/>
          </w:rPr>
          <w:delText xml:space="preserve">Khối lượng công việc của </w:delText>
        </w:r>
        <w:commentRangeStart w:id="1243"/>
        <w:r w:rsidRPr="00C91D66" w:rsidDel="000E64CC">
          <w:rPr>
            <w:sz w:val="26"/>
            <w:szCs w:val="26"/>
            <w:highlight w:val="yellow"/>
            <w:lang w:val="da-DK"/>
            <w:rPrChange w:id="1244" w:author="Welcome" w:date="2021-12-29T22:06:00Z">
              <w:rPr>
                <w:sz w:val="26"/>
                <w:szCs w:val="26"/>
                <w:lang w:val="da-DK"/>
              </w:rPr>
            </w:rPrChange>
          </w:rPr>
          <w:delText>kho</w:delText>
        </w:r>
        <w:commentRangeEnd w:id="1243"/>
        <w:r w:rsidR="00C91D66" w:rsidDel="000E64CC">
          <w:rPr>
            <w:rStyle w:val="CommentReference"/>
          </w:rPr>
          <w:commentReference w:id="1243"/>
        </w:r>
        <w:r w:rsidRPr="001F4948" w:rsidDel="000E64CC">
          <w:rPr>
            <w:sz w:val="26"/>
            <w:szCs w:val="26"/>
            <w:lang w:val="da-DK"/>
          </w:rPr>
          <w:delText xml:space="preserve"> dữ liệu truyền thống thường bao gồm các lần tải dữ liệu theo lịch trình thông qua thực thi quy trình trích xuất, chuyển đổi và tải (ETL), tiếp theo là xử lý khối OLAP của </w:delText>
        </w:r>
        <w:bookmarkStart w:id="1245" w:name="_Hlk90306515"/>
        <w:r w:rsidRPr="001F4948" w:rsidDel="000E64CC">
          <w:rPr>
            <w:sz w:val="26"/>
            <w:szCs w:val="26"/>
            <w:lang w:val="da-DK"/>
          </w:rPr>
          <w:delText xml:space="preserve">SQL Server Analysis Services </w:delText>
        </w:r>
        <w:bookmarkEnd w:id="1245"/>
        <w:r w:rsidRPr="001F4948" w:rsidDel="000E64CC">
          <w:rPr>
            <w:sz w:val="26"/>
            <w:szCs w:val="26"/>
            <w:lang w:val="da-DK"/>
          </w:rPr>
          <w:delText xml:space="preserve">(SSAS). </w:delText>
        </w:r>
        <w:r w:rsidRPr="00C91D66" w:rsidDel="000E64CC">
          <w:rPr>
            <w:sz w:val="26"/>
            <w:szCs w:val="26"/>
            <w:highlight w:val="cyan"/>
            <w:lang w:val="da-DK"/>
            <w:rPrChange w:id="1246" w:author="Welcome" w:date="2021-12-29T22:08:00Z">
              <w:rPr>
                <w:sz w:val="26"/>
                <w:szCs w:val="26"/>
                <w:lang w:val="da-DK"/>
              </w:rPr>
            </w:rPrChange>
          </w:rPr>
          <w:delText>Trong một số tổ chức</w:delText>
        </w:r>
        <w:r w:rsidRPr="001F4948" w:rsidDel="000E64CC">
          <w:rPr>
            <w:sz w:val="26"/>
            <w:szCs w:val="26"/>
            <w:lang w:val="da-DK"/>
          </w:rPr>
          <w:delText xml:space="preserve">, tất cả báo cáo và phân tích được lấy từ khối OLAP và thường được gọi là báo cáo OLAP. </w:delText>
        </w:r>
        <w:r w:rsidRPr="00C91D66" w:rsidDel="000E64CC">
          <w:rPr>
            <w:sz w:val="26"/>
            <w:szCs w:val="26"/>
            <w:highlight w:val="cyan"/>
            <w:lang w:val="da-DK"/>
            <w:rPrChange w:id="1247" w:author="Welcome" w:date="2021-12-29T22:08:00Z">
              <w:rPr>
                <w:sz w:val="26"/>
                <w:szCs w:val="26"/>
                <w:lang w:val="da-DK"/>
              </w:rPr>
            </w:rPrChange>
          </w:rPr>
          <w:delText xml:space="preserve">Trong các tổ chức </w:delText>
        </w:r>
        <w:commentRangeStart w:id="1248"/>
        <w:r w:rsidRPr="00C91D66" w:rsidDel="000E64CC">
          <w:rPr>
            <w:sz w:val="26"/>
            <w:szCs w:val="26"/>
            <w:highlight w:val="cyan"/>
            <w:lang w:val="da-DK"/>
            <w:rPrChange w:id="1249" w:author="Welcome" w:date="2021-12-29T22:08:00Z">
              <w:rPr>
                <w:sz w:val="26"/>
                <w:szCs w:val="26"/>
                <w:lang w:val="da-DK"/>
              </w:rPr>
            </w:rPrChange>
          </w:rPr>
          <w:delText>khác</w:delText>
        </w:r>
        <w:commentRangeEnd w:id="1248"/>
        <w:r w:rsidR="00C91D66" w:rsidDel="000E64CC">
          <w:rPr>
            <w:rStyle w:val="CommentReference"/>
          </w:rPr>
          <w:commentReference w:id="1248"/>
        </w:r>
      </w:del>
      <w:ins w:id="1250" w:author="Quang Nguyễn Thanh" w:date="2021-12-31T17:04:00Z">
        <w:del w:id="1251" w:author="lenovo" w:date="2022-01-07T05:35:00Z">
          <w:r w:rsidR="000976F1" w:rsidDel="000E64CC">
            <w:rPr>
              <w:sz w:val="26"/>
              <w:szCs w:val="26"/>
              <w:lang w:val="da-DK"/>
            </w:rPr>
            <w:delText>Ngoài ra</w:delText>
          </w:r>
        </w:del>
      </w:ins>
      <w:del w:id="1252" w:author="lenovo" w:date="2022-01-07T05:35:00Z">
        <w:r w:rsidRPr="001F4948" w:rsidDel="000E64CC">
          <w:rPr>
            <w:sz w:val="26"/>
            <w:szCs w:val="26"/>
            <w:lang w:val="da-DK"/>
          </w:rPr>
          <w:delText>, báo cáo và phân tích dữ liệu được lấy trực tiếp từ các bảng thứ nguyên và dữ kiện của cơ sở dữ liệu kho dữ liệu. Loại báo cáo này thường được gọi là báo cáo quan hệ và sử dụng các truy vấn SQL [</w:delText>
        </w:r>
        <w:r w:rsidR="00F103F4" w:rsidDel="000E64CC">
          <w:rPr>
            <w:sz w:val="26"/>
            <w:szCs w:val="26"/>
            <w:lang w:val="da-DK"/>
          </w:rPr>
          <w:delText>3</w:delText>
        </w:r>
        <w:r w:rsidRPr="001F4948" w:rsidDel="000E64CC">
          <w:rPr>
            <w:sz w:val="26"/>
            <w:szCs w:val="26"/>
            <w:lang w:val="da-DK"/>
          </w:rPr>
          <w:delText>].</w:delText>
        </w:r>
        <w:bookmarkStart w:id="1253" w:name="_Toc92435589"/>
        <w:bookmarkStart w:id="1254" w:name="_Toc92435665"/>
        <w:bookmarkStart w:id="1255" w:name="_Toc92435827"/>
        <w:bookmarkEnd w:id="1253"/>
        <w:bookmarkEnd w:id="1254"/>
        <w:bookmarkEnd w:id="1255"/>
      </w:del>
    </w:p>
    <w:p w14:paraId="116668A4" w14:textId="60BA6CA1" w:rsidR="00064410" w:rsidRPr="001F4948" w:rsidDel="000E64CC" w:rsidRDefault="00064410" w:rsidP="00704AFE">
      <w:pPr>
        <w:spacing w:before="120" w:after="120" w:line="312" w:lineRule="auto"/>
        <w:ind w:firstLine="284"/>
        <w:jc w:val="both"/>
        <w:rPr>
          <w:del w:id="1256" w:author="lenovo" w:date="2022-01-07T05:35:00Z"/>
          <w:sz w:val="26"/>
          <w:szCs w:val="26"/>
          <w:lang w:val="da-DK"/>
        </w:rPr>
      </w:pPr>
      <w:del w:id="1257" w:author="lenovo" w:date="2022-01-07T05:35:00Z">
        <w:r w:rsidRPr="001F4948" w:rsidDel="000E64CC">
          <w:rPr>
            <w:sz w:val="26"/>
            <w:szCs w:val="26"/>
            <w:lang w:val="da-DK"/>
          </w:rPr>
          <w:delText>Data mining là quá trình giúp trích xuất thông tin từ một tập dữ liệu nhất định để xác định xu hướng, mẫu và dữ liệu hữu ích. Mục tiêu của việc này nhằm đưa ra các quyết định được hỗ trợ dữ liệu từ các tập dữ liệu khổng lồ.</w:delText>
        </w:r>
        <w:bookmarkStart w:id="1258" w:name="_Toc92435590"/>
        <w:bookmarkStart w:id="1259" w:name="_Toc92435666"/>
        <w:bookmarkStart w:id="1260" w:name="_Toc92435828"/>
        <w:bookmarkEnd w:id="1258"/>
        <w:bookmarkEnd w:id="1259"/>
        <w:bookmarkEnd w:id="1260"/>
      </w:del>
    </w:p>
    <w:p w14:paraId="20C90C5C" w14:textId="2888BF87" w:rsidR="00064410" w:rsidRPr="001F4948" w:rsidDel="000E64CC" w:rsidRDefault="00064410" w:rsidP="00704AFE">
      <w:pPr>
        <w:spacing w:before="120" w:after="120" w:line="312" w:lineRule="auto"/>
        <w:ind w:firstLine="284"/>
        <w:jc w:val="both"/>
        <w:rPr>
          <w:del w:id="1261" w:author="lenovo" w:date="2022-01-07T05:35:00Z"/>
          <w:sz w:val="26"/>
          <w:szCs w:val="26"/>
          <w:lang w:val="da-DK"/>
        </w:rPr>
      </w:pPr>
      <w:del w:id="1262" w:author="lenovo" w:date="2022-01-07T05:35:00Z">
        <w:r w:rsidRPr="001F4948" w:rsidDel="000E64CC">
          <w:rPr>
            <w:sz w:val="26"/>
            <w:szCs w:val="26"/>
            <w:lang w:val="da-DK"/>
          </w:rPr>
          <w:delText xml:space="preserve">Data mining hoạt động cùng với </w:delText>
        </w:r>
        <w:r w:rsidRPr="001F4948" w:rsidDel="000E64CC">
          <w:rPr>
            <w:b/>
            <w:bCs/>
            <w:sz w:val="26"/>
            <w:szCs w:val="26"/>
            <w:lang w:val="da-DK"/>
          </w:rPr>
          <w:delText>predictive analysis</w:delText>
        </w:r>
        <w:r w:rsidRPr="001F4948" w:rsidDel="000E64CC">
          <w:rPr>
            <w:sz w:val="26"/>
            <w:szCs w:val="26"/>
            <w:lang w:val="da-DK"/>
          </w:rPr>
          <w:delText xml:space="preserve"> (phân tích dự đoán)</w:delText>
        </w:r>
      </w:del>
      <w:ins w:id="1263" w:author="Quang Nguyễn Thanh" w:date="2021-12-31T17:07:00Z">
        <w:del w:id="1264" w:author="lenovo" w:date="2022-01-07T05:35:00Z">
          <w:r w:rsidR="000976F1" w:rsidDel="000E64CC">
            <w:rPr>
              <w:sz w:val="26"/>
              <w:szCs w:val="26"/>
              <w:lang w:val="da-DK"/>
            </w:rPr>
            <w:delText xml:space="preserve"> là</w:delText>
          </w:r>
        </w:del>
      </w:ins>
      <w:del w:id="1265" w:author="lenovo" w:date="2022-01-07T05:35:00Z">
        <w:r w:rsidRPr="001F4948" w:rsidDel="000E64CC">
          <w:rPr>
            <w:sz w:val="26"/>
            <w:szCs w:val="26"/>
            <w:lang w:val="da-DK"/>
          </w:rPr>
          <w:delText xml:space="preserve">, một nhánh của khoa học thống kê sử dụng các thuật toán phức tạp được thiết kế để </w:delText>
        </w:r>
        <w:r w:rsidRPr="00FE7CE4" w:rsidDel="000E64CC">
          <w:rPr>
            <w:sz w:val="26"/>
            <w:szCs w:val="26"/>
            <w:lang w:val="da-DK"/>
          </w:rPr>
          <w:delText>làm việc với một nhóm vấn đề đặc biệt</w:delText>
        </w:r>
      </w:del>
      <w:ins w:id="1266" w:author="Welcome" w:date="2021-12-29T22:13:00Z">
        <w:del w:id="1267" w:author="lenovo" w:date="2022-01-07T05:35:00Z">
          <w:r w:rsidR="00874026" w:rsidRPr="00FE7CE4" w:rsidDel="000E64CC">
            <w:rPr>
              <w:sz w:val="26"/>
              <w:szCs w:val="26"/>
              <w:lang w:val="da-DK"/>
            </w:rPr>
            <w:delText>????????</w:delText>
          </w:r>
        </w:del>
      </w:ins>
      <w:ins w:id="1268" w:author="Quang Nguyễn Thanh" w:date="2021-12-31T17:06:00Z">
        <w:del w:id="1269" w:author="lenovo" w:date="2022-01-07T05:35:00Z">
          <w:r w:rsidR="000976F1" w:rsidRPr="00FE7CE4" w:rsidDel="000E64CC">
            <w:rPr>
              <w:sz w:val="26"/>
              <w:szCs w:val="26"/>
              <w:lang w:val="da-DK"/>
              <w:rPrChange w:id="1270" w:author="lenovo" w:date="2022-01-04T06:51:00Z">
                <w:rPr>
                  <w:color w:val="FF0000"/>
                  <w:sz w:val="26"/>
                  <w:szCs w:val="26"/>
                  <w:lang w:val="da-DK"/>
                </w:rPr>
              </w:rPrChange>
            </w:rPr>
            <w:delText>phân tích và dự báo chính xác các dữ liệu</w:delText>
          </w:r>
        </w:del>
      </w:ins>
      <w:ins w:id="1271" w:author="Quang Nguyễn Thanh" w:date="2021-12-31T17:07:00Z">
        <w:del w:id="1272" w:author="lenovo" w:date="2022-01-07T05:35:00Z">
          <w:r w:rsidR="000976F1" w:rsidRPr="00FE7CE4" w:rsidDel="000E64CC">
            <w:rPr>
              <w:sz w:val="26"/>
              <w:szCs w:val="26"/>
              <w:lang w:val="da-DK"/>
              <w:rPrChange w:id="1273" w:author="lenovo" w:date="2022-01-04T06:51:00Z">
                <w:rPr>
                  <w:color w:val="FF0000"/>
                  <w:sz w:val="26"/>
                  <w:szCs w:val="26"/>
                  <w:lang w:val="da-DK"/>
                </w:rPr>
              </w:rPrChange>
            </w:rPr>
            <w:delText xml:space="preserve"> trong tương lai</w:delText>
          </w:r>
        </w:del>
      </w:ins>
      <w:del w:id="1274" w:author="lenovo" w:date="2022-01-07T05:35:00Z">
        <w:r w:rsidRPr="001F4948" w:rsidDel="000E64CC">
          <w:rPr>
            <w:sz w:val="26"/>
            <w:szCs w:val="26"/>
            <w:lang w:val="da-DK"/>
          </w:rPr>
          <w:delText>. Phân tích dự đoán trước tiên xác định các mẫu trong lượng dữ liệu khổng lồ</w:delText>
        </w:r>
      </w:del>
      <w:ins w:id="1275" w:author="Quang Nguyễn Thanh" w:date="2021-12-31T17:09:00Z">
        <w:del w:id="1276" w:author="lenovo" w:date="2022-01-07T05:35:00Z">
          <w:r w:rsidR="007453F5" w:rsidDel="000E64CC">
            <w:rPr>
              <w:sz w:val="26"/>
              <w:szCs w:val="26"/>
              <w:highlight w:val="yellow"/>
              <w:lang w:val="da-DK"/>
            </w:rPr>
            <w:delText xml:space="preserve"> </w:delText>
          </w:r>
        </w:del>
      </w:ins>
      <w:del w:id="1277" w:author="lenovo" w:date="2022-01-07T05:35:00Z">
        <w:r w:rsidRPr="00874026" w:rsidDel="000E64CC">
          <w:rPr>
            <w:sz w:val="26"/>
            <w:szCs w:val="26"/>
            <w:highlight w:val="yellow"/>
            <w:lang w:val="da-DK"/>
            <w:rPrChange w:id="1278" w:author="Welcome" w:date="2021-12-29T22:13:00Z">
              <w:rPr>
                <w:sz w:val="26"/>
                <w:szCs w:val="26"/>
                <w:lang w:val="da-DK"/>
              </w:rPr>
            </w:rPrChange>
          </w:rPr>
          <w:delText xml:space="preserve">, </w:delText>
        </w:r>
        <w:commentRangeStart w:id="1279"/>
        <w:r w:rsidRPr="00874026" w:rsidDel="000E64CC">
          <w:rPr>
            <w:sz w:val="26"/>
            <w:szCs w:val="26"/>
            <w:highlight w:val="yellow"/>
            <w:lang w:val="da-DK"/>
            <w:rPrChange w:id="1280" w:author="Welcome" w:date="2021-12-29T22:13:00Z">
              <w:rPr>
                <w:sz w:val="26"/>
                <w:szCs w:val="26"/>
                <w:lang w:val="da-DK"/>
              </w:rPr>
            </w:rPrChange>
          </w:rPr>
          <w:delText>mà</w:delText>
        </w:r>
        <w:commentRangeEnd w:id="1279"/>
        <w:r w:rsidR="00874026" w:rsidDel="000E64CC">
          <w:rPr>
            <w:rStyle w:val="CommentReference"/>
          </w:rPr>
          <w:commentReference w:id="1279"/>
        </w:r>
        <w:r w:rsidRPr="001F4948" w:rsidDel="000E64CC">
          <w:rPr>
            <w:sz w:val="26"/>
            <w:szCs w:val="26"/>
            <w:lang w:val="da-DK"/>
          </w:rPr>
          <w:delText xml:space="preserve"> data mining sẽ tổng quát hóa cho các dự đoán và dự báo. Data mining phục vụ một mục đích duy nhất</w:delText>
        </w:r>
      </w:del>
      <w:ins w:id="1281" w:author="Quang Nguyễn Thanh" w:date="2021-12-31T17:10:00Z">
        <w:del w:id="1282" w:author="lenovo" w:date="2022-01-07T05:35:00Z">
          <w:r w:rsidR="007453F5" w:rsidDel="000E64CC">
            <w:rPr>
              <w:sz w:val="26"/>
              <w:szCs w:val="26"/>
              <w:highlight w:val="yellow"/>
              <w:lang w:val="da-DK"/>
            </w:rPr>
            <w:delText xml:space="preserve"> </w:delText>
          </w:r>
        </w:del>
      </w:ins>
      <w:del w:id="1283" w:author="lenovo" w:date="2022-01-07T05:35:00Z">
        <w:r w:rsidRPr="00874026" w:rsidDel="000E64CC">
          <w:rPr>
            <w:sz w:val="26"/>
            <w:szCs w:val="26"/>
            <w:highlight w:val="yellow"/>
            <w:lang w:val="da-DK"/>
            <w:rPrChange w:id="1284" w:author="Welcome" w:date="2021-12-29T22:14:00Z">
              <w:rPr>
                <w:sz w:val="26"/>
                <w:szCs w:val="26"/>
                <w:lang w:val="da-DK"/>
              </w:rPr>
            </w:rPrChange>
          </w:rPr>
          <w:delText xml:space="preserve">, </w:delText>
        </w:r>
        <w:commentRangeStart w:id="1285"/>
        <w:r w:rsidRPr="00874026" w:rsidDel="000E64CC">
          <w:rPr>
            <w:sz w:val="26"/>
            <w:szCs w:val="26"/>
            <w:highlight w:val="yellow"/>
            <w:lang w:val="da-DK"/>
            <w:rPrChange w:id="1286" w:author="Welcome" w:date="2021-12-29T22:14:00Z">
              <w:rPr>
                <w:sz w:val="26"/>
                <w:szCs w:val="26"/>
                <w:lang w:val="da-DK"/>
              </w:rPr>
            </w:rPrChange>
          </w:rPr>
          <w:delText>đó</w:delText>
        </w:r>
        <w:commentRangeEnd w:id="1285"/>
        <w:r w:rsidR="00874026" w:rsidDel="000E64CC">
          <w:rPr>
            <w:rStyle w:val="CommentReference"/>
          </w:rPr>
          <w:commentReference w:id="1285"/>
        </w:r>
        <w:r w:rsidRPr="001F4948" w:rsidDel="000E64CC">
          <w:rPr>
            <w:sz w:val="26"/>
            <w:szCs w:val="26"/>
            <w:lang w:val="da-DK"/>
          </w:rPr>
          <w:delText xml:space="preserve"> là nhận ra các mẫu trong tập dữ liệu cho một tập hợp các vấn đề thuộc một domain cụ thể [3].</w:delText>
        </w:r>
        <w:bookmarkStart w:id="1287" w:name="_Toc92435591"/>
        <w:bookmarkStart w:id="1288" w:name="_Toc92435667"/>
        <w:bookmarkStart w:id="1289" w:name="_Toc92435829"/>
        <w:bookmarkEnd w:id="1287"/>
        <w:bookmarkEnd w:id="1288"/>
        <w:bookmarkEnd w:id="1289"/>
      </w:del>
    </w:p>
    <w:p w14:paraId="5BEBE26A" w14:textId="4FBAAF1A" w:rsidR="00064410" w:rsidRPr="001F4948" w:rsidDel="000E64CC" w:rsidRDefault="00064410" w:rsidP="00704AFE">
      <w:pPr>
        <w:spacing w:before="120" w:after="120" w:line="312" w:lineRule="auto"/>
        <w:ind w:firstLine="284"/>
        <w:jc w:val="both"/>
        <w:rPr>
          <w:del w:id="1290" w:author="lenovo" w:date="2022-01-07T05:35:00Z"/>
          <w:sz w:val="26"/>
          <w:szCs w:val="26"/>
          <w:lang w:val="da-DK"/>
        </w:rPr>
      </w:pPr>
      <w:del w:id="1291" w:author="lenovo" w:date="2022-01-07T05:35:00Z">
        <w:r w:rsidRPr="001F4948" w:rsidDel="000E64CC">
          <w:rPr>
            <w:sz w:val="26"/>
            <w:szCs w:val="26"/>
            <w:lang w:val="da-DK"/>
          </w:rPr>
          <w:delText>BI là giải pháp tiên tiến nhất cho việc khai thác dữ. Khai thác dữ liệu thực sự nên viết tắt của chữ “I” trong “BI”. Với các thuật toán khai thác dữ liệu</w:delText>
        </w:r>
      </w:del>
      <w:ins w:id="1292" w:author="Quang Nguyễn Thanh" w:date="2021-12-31T17:15:00Z">
        <w:del w:id="1293" w:author="lenovo" w:date="2022-01-07T05:35:00Z">
          <w:r w:rsidR="00A96CF3" w:rsidDel="000E64CC">
            <w:rPr>
              <w:sz w:val="26"/>
              <w:szCs w:val="26"/>
              <w:lang w:val="da-DK"/>
            </w:rPr>
            <w:delText>, giúp các doanh nghiệp</w:delText>
          </w:r>
        </w:del>
      </w:ins>
      <w:del w:id="1294" w:author="lenovo" w:date="2022-01-07T05:35:00Z">
        <w:r w:rsidRPr="001F4948" w:rsidDel="000E64CC">
          <w:rPr>
            <w:sz w:val="26"/>
            <w:szCs w:val="26"/>
            <w:lang w:val="da-DK"/>
          </w:rPr>
          <w:delText xml:space="preserve">, </w:delText>
        </w:r>
        <w:commentRangeStart w:id="1295"/>
        <w:r w:rsidRPr="00AF777B" w:rsidDel="000E64CC">
          <w:rPr>
            <w:sz w:val="26"/>
            <w:szCs w:val="26"/>
            <w:highlight w:val="yellow"/>
            <w:lang w:val="da-DK"/>
            <w:rPrChange w:id="1296" w:author="Welcome" w:date="2021-12-29T22:18:00Z">
              <w:rPr>
                <w:sz w:val="26"/>
                <w:szCs w:val="26"/>
                <w:lang w:val="da-DK"/>
              </w:rPr>
            </w:rPrChange>
          </w:rPr>
          <w:delText>bạn</w:delText>
        </w:r>
        <w:commentRangeEnd w:id="1295"/>
        <w:r w:rsidR="00AF777B" w:rsidDel="000E64CC">
          <w:rPr>
            <w:rStyle w:val="CommentReference"/>
          </w:rPr>
          <w:commentReference w:id="1295"/>
        </w:r>
      </w:del>
      <w:ins w:id="1297" w:author="Welcome" w:date="2021-12-29T22:18:00Z">
        <w:del w:id="1298" w:author="lenovo" w:date="2022-01-07T05:35:00Z">
          <w:r w:rsidR="00AF777B" w:rsidDel="000E64CC">
            <w:rPr>
              <w:sz w:val="26"/>
              <w:szCs w:val="26"/>
              <w:lang w:val="da-DK"/>
            </w:rPr>
            <w:delText>?????????</w:delText>
          </w:r>
        </w:del>
      </w:ins>
      <w:del w:id="1299" w:author="lenovo" w:date="2022-01-07T05:35:00Z">
        <w:r w:rsidRPr="001F4948" w:rsidDel="000E64CC">
          <w:rPr>
            <w:sz w:val="26"/>
            <w:szCs w:val="26"/>
            <w:lang w:val="da-DK"/>
          </w:rPr>
          <w:delText xml:space="preserve"> có thể tự động khám phá các mẫu và quy tắc chưa biết trước đây trong dữ liệu </w:delText>
        </w:r>
        <w:r w:rsidRPr="007453F5" w:rsidDel="000E64CC">
          <w:rPr>
            <w:sz w:val="26"/>
            <w:szCs w:val="26"/>
            <w:lang w:val="da-DK"/>
          </w:rPr>
          <w:delText>của</w:delText>
        </w:r>
      </w:del>
      <w:ins w:id="1300" w:author="Quang Nguyễn Thanh" w:date="2021-12-31T17:15:00Z">
        <w:del w:id="1301" w:author="lenovo" w:date="2022-01-07T05:35:00Z">
          <w:r w:rsidR="00A96CF3" w:rsidDel="000E64CC">
            <w:rPr>
              <w:sz w:val="26"/>
              <w:szCs w:val="26"/>
              <w:lang w:val="da-DK"/>
            </w:rPr>
            <w:delText xml:space="preserve"> các</w:delText>
          </w:r>
        </w:del>
      </w:ins>
      <w:ins w:id="1302" w:author="Quang Nguyễn Thanh" w:date="2021-12-31T17:11:00Z">
        <w:del w:id="1303" w:author="lenovo" w:date="2022-01-07T05:35:00Z">
          <w:r w:rsidR="007453F5" w:rsidDel="000E64CC">
            <w:rPr>
              <w:sz w:val="26"/>
              <w:szCs w:val="26"/>
              <w:lang w:val="da-DK"/>
            </w:rPr>
            <w:delText xml:space="preserve"> </w:delText>
          </w:r>
        </w:del>
      </w:ins>
      <w:ins w:id="1304" w:author="Quang Nguyễn Thanh" w:date="2021-12-31T17:12:00Z">
        <w:del w:id="1305" w:author="lenovo" w:date="2022-01-07T05:35:00Z">
          <w:r w:rsidR="007453F5" w:rsidDel="000E64CC">
            <w:rPr>
              <w:sz w:val="26"/>
              <w:szCs w:val="26"/>
              <w:lang w:val="da-DK"/>
            </w:rPr>
            <w:delText>doanh nghiệp</w:delText>
          </w:r>
        </w:del>
      </w:ins>
      <w:del w:id="1306" w:author="lenovo" w:date="2022-01-07T05:35:00Z">
        <w:r w:rsidRPr="00AF777B" w:rsidDel="000E64CC">
          <w:rPr>
            <w:sz w:val="26"/>
            <w:szCs w:val="26"/>
            <w:highlight w:val="yellow"/>
            <w:lang w:val="da-DK"/>
            <w:rPrChange w:id="1307" w:author="Welcome" w:date="2021-12-29T22:18:00Z">
              <w:rPr>
                <w:sz w:val="26"/>
                <w:szCs w:val="26"/>
                <w:lang w:val="da-DK"/>
              </w:rPr>
            </w:rPrChange>
          </w:rPr>
          <w:delText xml:space="preserve"> </w:delText>
        </w:r>
        <w:commentRangeStart w:id="1308"/>
        <w:r w:rsidRPr="00AF777B" w:rsidDel="000E64CC">
          <w:rPr>
            <w:sz w:val="26"/>
            <w:szCs w:val="26"/>
            <w:highlight w:val="yellow"/>
            <w:lang w:val="da-DK"/>
            <w:rPrChange w:id="1309" w:author="Welcome" w:date="2021-12-29T22:18:00Z">
              <w:rPr>
                <w:sz w:val="26"/>
                <w:szCs w:val="26"/>
                <w:lang w:val="da-DK"/>
              </w:rPr>
            </w:rPrChange>
          </w:rPr>
          <w:delText>mình</w:delText>
        </w:r>
        <w:commentRangeEnd w:id="1308"/>
        <w:r w:rsidR="00AF777B" w:rsidDel="000E64CC">
          <w:rPr>
            <w:rStyle w:val="CommentReference"/>
          </w:rPr>
          <w:commentReference w:id="1308"/>
        </w:r>
      </w:del>
      <w:ins w:id="1310" w:author="Welcome" w:date="2021-12-29T22:18:00Z">
        <w:del w:id="1311" w:author="lenovo" w:date="2022-01-07T05:35:00Z">
          <w:r w:rsidR="00AF777B" w:rsidDel="000E64CC">
            <w:rPr>
              <w:sz w:val="26"/>
              <w:szCs w:val="26"/>
              <w:lang w:val="da-DK"/>
            </w:rPr>
            <w:delText>???????</w:delText>
          </w:r>
        </w:del>
      </w:ins>
      <w:del w:id="1312" w:author="lenovo" w:date="2022-01-07T05:35:00Z">
        <w:r w:rsidRPr="001F4948" w:rsidDel="000E64CC">
          <w:rPr>
            <w:sz w:val="26"/>
            <w:szCs w:val="26"/>
            <w:lang w:val="da-DK"/>
          </w:rPr>
          <w:delText xml:space="preserve">. </w:delText>
        </w:r>
      </w:del>
      <w:ins w:id="1313" w:author="Quang Nguyễn Thanh" w:date="2021-12-31T17:17:00Z">
        <w:del w:id="1314" w:author="lenovo" w:date="2022-01-07T05:35:00Z">
          <w:r w:rsidR="00A96CF3" w:rsidRPr="00C61A3F" w:rsidDel="000E64CC">
            <w:rPr>
              <w:sz w:val="26"/>
              <w:szCs w:val="26"/>
              <w:lang w:val="da-DK"/>
              <w:rPrChange w:id="1315" w:author="Quang Nguyễn Thanh" w:date="2021-12-31T17:18:00Z">
                <w:rPr>
                  <w:rStyle w:val="Emphasis"/>
                  <w:color w:val="000000"/>
                  <w:sz w:val="29"/>
                  <w:szCs w:val="29"/>
                  <w:bdr w:val="none" w:sz="0" w:space="0" w:color="auto" w:frame="1"/>
                  <w:shd w:val="clear" w:color="auto" w:fill="FFFFFF"/>
                </w:rPr>
              </w:rPrChange>
            </w:rPr>
            <w:delText>SQL Server Integration Services</w:delText>
          </w:r>
        </w:del>
      </w:ins>
      <w:del w:id="1316" w:author="lenovo" w:date="2022-01-07T05:35:00Z">
        <w:r w:rsidRPr="00D62248" w:rsidDel="000E64CC">
          <w:rPr>
            <w:sz w:val="26"/>
            <w:szCs w:val="26"/>
            <w:highlight w:val="yellow"/>
            <w:lang w:val="da-DK"/>
            <w:rPrChange w:id="1317" w:author="Welcome" w:date="2021-12-29T22:19:00Z">
              <w:rPr>
                <w:sz w:val="26"/>
                <w:szCs w:val="26"/>
                <w:lang w:val="da-DK"/>
              </w:rPr>
            </w:rPrChange>
          </w:rPr>
          <w:delText xml:space="preserve">Dịch vụ Tích hợp Máy </w:delText>
        </w:r>
        <w:commentRangeStart w:id="1318"/>
        <w:r w:rsidRPr="00D62248" w:rsidDel="000E64CC">
          <w:rPr>
            <w:sz w:val="26"/>
            <w:szCs w:val="26"/>
            <w:highlight w:val="yellow"/>
            <w:lang w:val="da-DK"/>
            <w:rPrChange w:id="1319" w:author="Welcome" w:date="2021-12-29T22:19:00Z">
              <w:rPr>
                <w:sz w:val="26"/>
                <w:szCs w:val="26"/>
                <w:lang w:val="da-DK"/>
              </w:rPr>
            </w:rPrChange>
          </w:rPr>
          <w:delText>chủ</w:delText>
        </w:r>
        <w:commentRangeEnd w:id="1318"/>
        <w:r w:rsidR="00D62248" w:rsidDel="000E64CC">
          <w:rPr>
            <w:rStyle w:val="CommentReference"/>
          </w:rPr>
          <w:commentReference w:id="1318"/>
        </w:r>
        <w:r w:rsidRPr="001F4948" w:rsidDel="000E64CC">
          <w:rPr>
            <w:sz w:val="26"/>
            <w:szCs w:val="26"/>
            <w:lang w:val="da-DK"/>
          </w:rPr>
          <w:delText xml:space="preserve"> Microsoft SQL (</w:delText>
        </w:r>
        <w:bookmarkStart w:id="1320" w:name="_Hlk90306944"/>
        <w:r w:rsidRPr="001F4948" w:rsidDel="000E64CC">
          <w:rPr>
            <w:sz w:val="26"/>
            <w:szCs w:val="26"/>
            <w:lang w:val="da-DK"/>
          </w:rPr>
          <w:delText>SSIS</w:delText>
        </w:r>
        <w:bookmarkEnd w:id="1320"/>
        <w:r w:rsidRPr="0080770C" w:rsidDel="000E64CC">
          <w:rPr>
            <w:sz w:val="26"/>
            <w:szCs w:val="26"/>
            <w:highlight w:val="yellow"/>
            <w:lang w:val="da-DK"/>
            <w:rPrChange w:id="1321" w:author="Welcome" w:date="2021-12-29T22:20:00Z">
              <w:rPr>
                <w:sz w:val="26"/>
                <w:szCs w:val="26"/>
                <w:lang w:val="da-DK"/>
              </w:rPr>
            </w:rPrChange>
          </w:rPr>
          <w:delText xml:space="preserve">) có thể </w:delText>
        </w:r>
        <w:r w:rsidRPr="00C61A3F" w:rsidDel="000E64CC">
          <w:rPr>
            <w:sz w:val="26"/>
            <w:szCs w:val="26"/>
            <w:lang w:val="da-DK"/>
          </w:rPr>
          <w:delText>s</w:delText>
        </w:r>
        <w:r w:rsidRPr="001F4948" w:rsidDel="000E64CC">
          <w:rPr>
            <w:sz w:val="26"/>
            <w:szCs w:val="26"/>
            <w:lang w:val="da-DK"/>
          </w:rPr>
          <w:delText xml:space="preserve">ử dụng các mô hình dự đoán thông qua tác vụ </w:delText>
        </w:r>
        <w:r w:rsidR="00C61A3F" w:rsidRPr="00C61A3F" w:rsidDel="000E64CC">
          <w:rPr>
            <w:sz w:val="26"/>
            <w:szCs w:val="26"/>
            <w:lang w:val="da-DK"/>
            <w:rPrChange w:id="1322" w:author="Quang Nguyễn Thanh" w:date="2021-12-31T17:18:00Z">
              <w:rPr>
                <w:sz w:val="26"/>
                <w:szCs w:val="26"/>
                <w:highlight w:val="yellow"/>
                <w:lang w:val="da-DK"/>
              </w:rPr>
            </w:rPrChange>
          </w:rPr>
          <w:delText>truy vấn khai thác dữ</w:delText>
        </w:r>
        <w:r w:rsidR="00C61A3F" w:rsidRPr="001F4948" w:rsidDel="000E64CC">
          <w:rPr>
            <w:sz w:val="26"/>
            <w:szCs w:val="26"/>
            <w:lang w:val="da-DK"/>
          </w:rPr>
          <w:delText xml:space="preserve"> </w:delText>
        </w:r>
        <w:r w:rsidRPr="001F4948" w:rsidDel="000E64CC">
          <w:rPr>
            <w:sz w:val="26"/>
            <w:szCs w:val="26"/>
            <w:lang w:val="da-DK"/>
          </w:rPr>
          <w:delText>liệu và chuyển đổi trong luồng điều khiển hoặc luồng dữ liệu của một gói</w:delText>
        </w:r>
        <w:r w:rsidRPr="0080770C" w:rsidDel="000E64CC">
          <w:rPr>
            <w:sz w:val="26"/>
            <w:szCs w:val="26"/>
            <w:highlight w:val="yellow"/>
            <w:lang w:val="da-DK"/>
            <w:rPrChange w:id="1323" w:author="Welcome" w:date="2021-12-29T22:20:00Z">
              <w:rPr>
                <w:sz w:val="26"/>
                <w:szCs w:val="26"/>
                <w:lang w:val="da-DK"/>
              </w:rPr>
            </w:rPrChange>
          </w:rPr>
          <w:delText>. Bạn</w:delText>
        </w:r>
        <w:r w:rsidRPr="001F4948" w:rsidDel="000E64CC">
          <w:rPr>
            <w:sz w:val="26"/>
            <w:szCs w:val="26"/>
            <w:lang w:val="da-DK"/>
          </w:rPr>
          <w:delText xml:space="preserve"> </w:delText>
        </w:r>
        <w:r w:rsidRPr="0080770C" w:rsidDel="000E64CC">
          <w:rPr>
            <w:sz w:val="26"/>
            <w:szCs w:val="26"/>
            <w:highlight w:val="yellow"/>
            <w:lang w:val="da-DK"/>
            <w:rPrChange w:id="1324" w:author="Welcome" w:date="2021-12-29T22:20:00Z">
              <w:rPr>
                <w:sz w:val="26"/>
                <w:szCs w:val="26"/>
                <w:lang w:val="da-DK"/>
              </w:rPr>
            </w:rPrChange>
          </w:rPr>
          <w:delText xml:space="preserve">có thể </w:delText>
        </w:r>
        <w:commentRangeStart w:id="1325"/>
        <w:r w:rsidRPr="0080770C" w:rsidDel="000E64CC">
          <w:rPr>
            <w:sz w:val="26"/>
            <w:szCs w:val="26"/>
            <w:highlight w:val="yellow"/>
            <w:lang w:val="da-DK"/>
            <w:rPrChange w:id="1326" w:author="Welcome" w:date="2021-12-29T22:20:00Z">
              <w:rPr>
                <w:sz w:val="26"/>
                <w:szCs w:val="26"/>
                <w:lang w:val="da-DK"/>
              </w:rPr>
            </w:rPrChange>
          </w:rPr>
          <w:delText>t</w:delText>
        </w:r>
        <w:r w:rsidRPr="001F4948" w:rsidDel="000E64CC">
          <w:rPr>
            <w:sz w:val="26"/>
            <w:szCs w:val="26"/>
            <w:lang w:val="da-DK"/>
          </w:rPr>
          <w:delText>hêm</w:delText>
        </w:r>
        <w:commentRangeEnd w:id="1325"/>
        <w:r w:rsidR="0080770C" w:rsidDel="000E64CC">
          <w:rPr>
            <w:rStyle w:val="CommentReference"/>
          </w:rPr>
          <w:commentReference w:id="1325"/>
        </w:r>
        <w:r w:rsidRPr="001F4948" w:rsidDel="000E64CC">
          <w:rPr>
            <w:sz w:val="26"/>
            <w:szCs w:val="26"/>
            <w:lang w:val="da-DK"/>
          </w:rPr>
          <w:delText xml:space="preserve"> c</w:delText>
        </w:r>
      </w:del>
      <w:ins w:id="1327" w:author="Quang Nguyễn Thanh" w:date="2021-12-31T17:22:00Z">
        <w:del w:id="1328" w:author="lenovo" w:date="2022-01-07T05:35:00Z">
          <w:r w:rsidR="00C61A3F" w:rsidDel="000E64CC">
            <w:rPr>
              <w:sz w:val="26"/>
              <w:szCs w:val="26"/>
              <w:lang w:val="da-DK"/>
            </w:rPr>
            <w:delText>C</w:delText>
          </w:r>
        </w:del>
      </w:ins>
      <w:del w:id="1329" w:author="lenovo" w:date="2022-01-07T05:35:00Z">
        <w:r w:rsidRPr="001F4948" w:rsidDel="000E64CC">
          <w:rPr>
            <w:sz w:val="26"/>
            <w:szCs w:val="26"/>
            <w:lang w:val="da-DK"/>
          </w:rPr>
          <w:delText>ác dự đoán từ mô hình khai thác</w:delText>
        </w:r>
      </w:del>
      <w:ins w:id="1330" w:author="Quang Nguyễn Thanh" w:date="2021-12-31T17:22:00Z">
        <w:del w:id="1331" w:author="lenovo" w:date="2022-01-07T05:35:00Z">
          <w:r w:rsidR="00C61A3F" w:rsidDel="000E64CC">
            <w:rPr>
              <w:sz w:val="26"/>
              <w:szCs w:val="26"/>
              <w:lang w:val="da-DK"/>
            </w:rPr>
            <w:delText xml:space="preserve"> được thêm</w:delText>
          </w:r>
        </w:del>
      </w:ins>
      <w:del w:id="1332" w:author="lenovo" w:date="2022-01-07T05:35:00Z">
        <w:r w:rsidRPr="001F4948" w:rsidDel="000E64CC">
          <w:rPr>
            <w:sz w:val="26"/>
            <w:szCs w:val="26"/>
            <w:lang w:val="da-DK"/>
          </w:rPr>
          <w:delText xml:space="preserve"> vào dữ liệu</w:delText>
        </w:r>
      </w:del>
      <w:ins w:id="1333" w:author="Quang Nguyễn Thanh" w:date="2021-12-31T17:23:00Z">
        <w:del w:id="1334" w:author="lenovo" w:date="2022-01-07T05:35:00Z">
          <w:r w:rsidR="00825ABC" w:rsidDel="000E64CC">
            <w:rPr>
              <w:sz w:val="26"/>
              <w:szCs w:val="26"/>
              <w:lang w:val="da-DK"/>
            </w:rPr>
            <w:delText xml:space="preserve"> bằng</w:delText>
          </w:r>
        </w:del>
      </w:ins>
      <w:ins w:id="1335" w:author="Quang Nguyễn Thanh" w:date="2021-12-31T17:25:00Z">
        <w:del w:id="1336" w:author="lenovo" w:date="2022-01-07T05:35:00Z">
          <w:r w:rsidR="00825ABC" w:rsidDel="000E64CC">
            <w:rPr>
              <w:sz w:val="26"/>
              <w:szCs w:val="26"/>
              <w:lang w:val="da-DK"/>
            </w:rPr>
            <w:delText xml:space="preserve"> cách</w:delText>
          </w:r>
        </w:del>
      </w:ins>
      <w:ins w:id="1337" w:author="Quang Nguyễn Thanh" w:date="2021-12-31T17:24:00Z">
        <w:del w:id="1338" w:author="lenovo" w:date="2022-01-07T05:35:00Z">
          <w:r w:rsidR="00825ABC" w:rsidDel="000E64CC">
            <w:rPr>
              <w:sz w:val="26"/>
              <w:szCs w:val="26"/>
              <w:lang w:val="da-DK"/>
            </w:rPr>
            <w:delText xml:space="preserve"> thủ công</w:delText>
          </w:r>
        </w:del>
      </w:ins>
      <w:del w:id="1339" w:author="lenovo" w:date="2022-01-07T05:35:00Z">
        <w:r w:rsidRPr="001F4948" w:rsidDel="000E64CC">
          <w:rPr>
            <w:sz w:val="26"/>
            <w:szCs w:val="26"/>
            <w:lang w:val="da-DK"/>
          </w:rPr>
          <w:delText xml:space="preserve"> của mình. Ngoài ra, SSIS </w:delText>
        </w:r>
        <w:r w:rsidRPr="0080770C" w:rsidDel="000E64CC">
          <w:rPr>
            <w:sz w:val="26"/>
            <w:szCs w:val="26"/>
            <w:highlight w:val="yellow"/>
            <w:lang w:val="da-DK"/>
            <w:rPrChange w:id="1340" w:author="Welcome" w:date="2021-12-29T22:21:00Z">
              <w:rPr>
                <w:sz w:val="26"/>
                <w:szCs w:val="26"/>
                <w:lang w:val="da-DK"/>
              </w:rPr>
            </w:rPrChange>
          </w:rPr>
          <w:delText xml:space="preserve">triển khai </w:delText>
        </w:r>
        <w:r w:rsidRPr="00825ABC" w:rsidDel="000E64CC">
          <w:rPr>
            <w:sz w:val="26"/>
            <w:szCs w:val="26"/>
            <w:lang w:val="da-DK"/>
          </w:rPr>
          <w:delText xml:space="preserve">khai </w:delText>
        </w:r>
        <w:commentRangeStart w:id="1341"/>
        <w:r w:rsidRPr="0080770C" w:rsidDel="000E64CC">
          <w:rPr>
            <w:sz w:val="26"/>
            <w:szCs w:val="26"/>
            <w:highlight w:val="yellow"/>
            <w:lang w:val="da-DK"/>
            <w:rPrChange w:id="1342" w:author="Welcome" w:date="2021-12-29T22:21:00Z">
              <w:rPr>
                <w:sz w:val="26"/>
                <w:szCs w:val="26"/>
                <w:lang w:val="da-DK"/>
              </w:rPr>
            </w:rPrChange>
          </w:rPr>
          <w:delText>t</w:delText>
        </w:r>
        <w:r w:rsidRPr="001F4948" w:rsidDel="000E64CC">
          <w:rPr>
            <w:sz w:val="26"/>
            <w:szCs w:val="26"/>
            <w:lang w:val="da-DK"/>
          </w:rPr>
          <w:delText>hác</w:delText>
        </w:r>
        <w:commentRangeEnd w:id="1341"/>
        <w:r w:rsidR="0080770C" w:rsidDel="000E64CC">
          <w:rPr>
            <w:rStyle w:val="CommentReference"/>
          </w:rPr>
          <w:commentReference w:id="1341"/>
        </w:r>
        <w:r w:rsidRPr="001F4948" w:rsidDel="000E64CC">
          <w:rPr>
            <w:sz w:val="26"/>
            <w:szCs w:val="26"/>
            <w:lang w:val="da-DK"/>
          </w:rPr>
          <w:delText xml:space="preserve"> văn bản thông qua các phép chuyển đổi Trích </w:delText>
        </w:r>
      </w:del>
      <w:ins w:id="1343" w:author="Quang Nguyễn Thanh" w:date="2021-12-31T17:25:00Z">
        <w:del w:id="1344" w:author="lenovo" w:date="2022-01-07T05:35:00Z">
          <w:r w:rsidR="00825ABC" w:rsidDel="000E64CC">
            <w:rPr>
              <w:sz w:val="26"/>
              <w:szCs w:val="26"/>
              <w:lang w:val="da-DK"/>
            </w:rPr>
            <w:delText>t</w:delText>
          </w:r>
          <w:r w:rsidR="00825ABC" w:rsidRPr="001F4948" w:rsidDel="000E64CC">
            <w:rPr>
              <w:sz w:val="26"/>
              <w:szCs w:val="26"/>
              <w:lang w:val="da-DK"/>
            </w:rPr>
            <w:delText xml:space="preserve">rích </w:delText>
          </w:r>
        </w:del>
      </w:ins>
      <w:del w:id="1345" w:author="lenovo" w:date="2022-01-07T05:35:00Z">
        <w:r w:rsidRPr="001F4948" w:rsidDel="000E64CC">
          <w:rPr>
            <w:sz w:val="26"/>
            <w:szCs w:val="26"/>
            <w:lang w:val="da-DK"/>
          </w:rPr>
          <w:delText xml:space="preserve">xuất cụm từ và </w:delText>
        </w:r>
        <w:r w:rsidRPr="0080770C" w:rsidDel="000E64CC">
          <w:rPr>
            <w:sz w:val="26"/>
            <w:szCs w:val="26"/>
            <w:highlight w:val="yellow"/>
            <w:lang w:val="da-DK"/>
            <w:rPrChange w:id="1346" w:author="Welcome" w:date="2021-12-29T22:21:00Z">
              <w:rPr>
                <w:sz w:val="26"/>
                <w:szCs w:val="26"/>
                <w:lang w:val="da-DK"/>
              </w:rPr>
            </w:rPrChange>
          </w:rPr>
          <w:delText>Tra</w:delText>
        </w:r>
        <w:r w:rsidRPr="001F4948" w:rsidDel="000E64CC">
          <w:rPr>
            <w:sz w:val="26"/>
            <w:szCs w:val="26"/>
            <w:lang w:val="da-DK"/>
          </w:rPr>
          <w:delText xml:space="preserve"> </w:delText>
        </w:r>
      </w:del>
      <w:ins w:id="1347" w:author="Quang Nguyễn Thanh" w:date="2021-12-31T17:25:00Z">
        <w:del w:id="1348" w:author="lenovo" w:date="2022-01-07T05:35:00Z">
          <w:r w:rsidR="00825ABC" w:rsidRPr="00825ABC" w:rsidDel="000E64CC">
            <w:rPr>
              <w:sz w:val="26"/>
              <w:szCs w:val="26"/>
              <w:lang w:val="da-DK"/>
              <w:rPrChange w:id="1349" w:author="Quang Nguyễn Thanh" w:date="2021-12-31T17:25:00Z">
                <w:rPr>
                  <w:sz w:val="26"/>
                  <w:szCs w:val="26"/>
                  <w:highlight w:val="yellow"/>
                  <w:lang w:val="da-DK"/>
                </w:rPr>
              </w:rPrChange>
            </w:rPr>
            <w:delText>t</w:delText>
          </w:r>
          <w:r w:rsidR="00825ABC" w:rsidRPr="00825ABC" w:rsidDel="000E64CC">
            <w:rPr>
              <w:sz w:val="26"/>
              <w:szCs w:val="26"/>
              <w:lang w:val="da-DK"/>
            </w:rPr>
            <w:delText>ra</w:delText>
          </w:r>
          <w:r w:rsidR="00825ABC" w:rsidRPr="001F4948" w:rsidDel="000E64CC">
            <w:rPr>
              <w:sz w:val="26"/>
              <w:szCs w:val="26"/>
              <w:lang w:val="da-DK"/>
            </w:rPr>
            <w:delText xml:space="preserve"> </w:delText>
          </w:r>
        </w:del>
      </w:ins>
      <w:del w:id="1350" w:author="lenovo" w:date="2022-01-07T05:35:00Z">
        <w:r w:rsidRPr="001F4948" w:rsidDel="000E64CC">
          <w:rPr>
            <w:sz w:val="26"/>
            <w:szCs w:val="26"/>
            <w:lang w:val="da-DK"/>
          </w:rPr>
          <w:delText xml:space="preserve">cứu cụm từ. Để tạo ra một mô hình khai thác tốt, bạn cần chuẩn bị dữ liệu. </w:delText>
        </w:r>
        <w:r w:rsidRPr="00DD2DAA" w:rsidDel="000E64CC">
          <w:rPr>
            <w:sz w:val="26"/>
            <w:szCs w:val="26"/>
            <w:highlight w:val="yellow"/>
            <w:lang w:val="da-DK"/>
            <w:rPrChange w:id="1351" w:author="Welcome" w:date="2021-12-29T22:22:00Z">
              <w:rPr>
                <w:sz w:val="26"/>
                <w:szCs w:val="26"/>
                <w:lang w:val="da-DK"/>
              </w:rPr>
            </w:rPrChange>
          </w:rPr>
          <w:delText>Bạn cũng có thể</w:delText>
        </w:r>
        <w:r w:rsidRPr="001F4948" w:rsidDel="000E64CC">
          <w:rPr>
            <w:sz w:val="26"/>
            <w:szCs w:val="26"/>
            <w:lang w:val="da-DK"/>
          </w:rPr>
          <w:delText xml:space="preserve"> </w:delText>
        </w:r>
      </w:del>
      <w:commentRangeStart w:id="1352"/>
      <w:ins w:id="1353" w:author="Welcome" w:date="2021-12-29T22:22:00Z">
        <w:del w:id="1354" w:author="lenovo" w:date="2022-01-07T05:35:00Z">
          <w:r w:rsidR="00DD2DAA" w:rsidDel="000E64CC">
            <w:rPr>
              <w:sz w:val="26"/>
              <w:szCs w:val="26"/>
              <w:lang w:val="da-DK"/>
            </w:rPr>
            <w:delText>Việc</w:delText>
          </w:r>
          <w:commentRangeEnd w:id="1352"/>
          <w:r w:rsidR="000D2A9B" w:rsidDel="000E64CC">
            <w:rPr>
              <w:rStyle w:val="CommentReference"/>
            </w:rPr>
            <w:commentReference w:id="1352"/>
          </w:r>
          <w:r w:rsidR="00DD2DAA" w:rsidDel="000E64CC">
            <w:rPr>
              <w:sz w:val="26"/>
              <w:szCs w:val="26"/>
              <w:lang w:val="da-DK"/>
            </w:rPr>
            <w:delText xml:space="preserve"> </w:delText>
          </w:r>
        </w:del>
      </w:ins>
      <w:del w:id="1355" w:author="lenovo" w:date="2022-01-07T05:35:00Z">
        <w:r w:rsidRPr="001F4948" w:rsidDel="000E64CC">
          <w:rPr>
            <w:sz w:val="26"/>
            <w:szCs w:val="26"/>
            <w:lang w:val="da-DK"/>
          </w:rPr>
          <w:delText xml:space="preserve">sử dụng SSIS </w:delText>
        </w:r>
      </w:del>
      <w:ins w:id="1356" w:author="Welcome" w:date="2021-12-29T22:22:00Z">
        <w:del w:id="1357" w:author="lenovo" w:date="2022-01-07T05:35:00Z">
          <w:r w:rsidR="00DD2DAA" w:rsidDel="000E64CC">
            <w:rPr>
              <w:sz w:val="26"/>
              <w:szCs w:val="26"/>
              <w:lang w:val="da-DK"/>
            </w:rPr>
            <w:delText xml:space="preserve">được xem </w:delText>
          </w:r>
        </w:del>
      </w:ins>
      <w:del w:id="1358" w:author="lenovo" w:date="2022-01-07T05:35:00Z">
        <w:r w:rsidRPr="001F4948" w:rsidDel="000E64CC">
          <w:rPr>
            <w:sz w:val="26"/>
            <w:szCs w:val="26"/>
            <w:lang w:val="da-DK"/>
          </w:rPr>
          <w:delText>như một công cụ trích xuất</w:delText>
        </w:r>
      </w:del>
      <w:ins w:id="1359" w:author="Quang Nguyễn Thanh" w:date="2021-12-31T17:30:00Z">
        <w:del w:id="1360" w:author="lenovo" w:date="2022-01-07T05:35:00Z">
          <w:r w:rsidR="00043D69" w:rsidDel="000E64CC">
            <w:rPr>
              <w:sz w:val="26"/>
              <w:szCs w:val="26"/>
              <w:lang w:val="da-DK"/>
            </w:rPr>
            <w:delText xml:space="preserve"> dữ liệu từ các hệ thống nguồn khác nhau</w:delText>
          </w:r>
        </w:del>
      </w:ins>
      <w:ins w:id="1361" w:author="Quang Nguyễn Thanh" w:date="2021-12-31T17:27:00Z">
        <w:del w:id="1362" w:author="lenovo" w:date="2022-01-07T05:35:00Z">
          <w:r w:rsidR="00825ABC" w:rsidDel="000E64CC">
            <w:rPr>
              <w:sz w:val="26"/>
              <w:szCs w:val="26"/>
              <w:lang w:val="da-DK"/>
            </w:rPr>
            <w:delText xml:space="preserve"> </w:delText>
          </w:r>
        </w:del>
      </w:ins>
      <w:ins w:id="1363" w:author="Quang Nguyễn Thanh" w:date="2021-12-31T17:30:00Z">
        <w:del w:id="1364" w:author="lenovo" w:date="2022-01-07T05:35:00Z">
          <w:r w:rsidR="00043D69" w:rsidDel="000E64CC">
            <w:rPr>
              <w:sz w:val="26"/>
              <w:szCs w:val="26"/>
              <w:lang w:val="da-DK"/>
            </w:rPr>
            <w:delText>sau đó</w:delText>
          </w:r>
        </w:del>
      </w:ins>
      <w:ins w:id="1365" w:author="Quang Nguyễn Thanh" w:date="2021-12-31T17:27:00Z">
        <w:del w:id="1366" w:author="lenovo" w:date="2022-01-07T05:35:00Z">
          <w:r w:rsidR="00825ABC" w:rsidDel="000E64CC">
            <w:rPr>
              <w:sz w:val="26"/>
              <w:szCs w:val="26"/>
              <w:lang w:val="da-DK"/>
            </w:rPr>
            <w:delText xml:space="preserve"> </w:delText>
          </w:r>
        </w:del>
      </w:ins>
      <w:del w:id="1367" w:author="lenovo" w:date="2022-01-07T05:35:00Z">
        <w:r w:rsidRPr="001F4948" w:rsidDel="000E64CC">
          <w:rPr>
            <w:sz w:val="26"/>
            <w:szCs w:val="26"/>
            <w:lang w:val="da-DK"/>
          </w:rPr>
          <w:delText xml:space="preserve">, biến </w:delText>
        </w:r>
      </w:del>
      <w:ins w:id="1368" w:author="Quang Nguyễn Thanh" w:date="2021-12-31T17:30:00Z">
        <w:del w:id="1369" w:author="lenovo" w:date="2022-01-07T05:35:00Z">
          <w:r w:rsidR="00043D69" w:rsidDel="000E64CC">
            <w:rPr>
              <w:sz w:val="26"/>
              <w:szCs w:val="26"/>
              <w:lang w:val="da-DK"/>
            </w:rPr>
            <w:delText>chuyển</w:delText>
          </w:r>
          <w:r w:rsidR="00043D69" w:rsidRPr="001F4948" w:rsidDel="000E64CC">
            <w:rPr>
              <w:sz w:val="26"/>
              <w:szCs w:val="26"/>
              <w:lang w:val="da-DK"/>
            </w:rPr>
            <w:delText xml:space="preserve"> </w:delText>
          </w:r>
        </w:del>
      </w:ins>
      <w:del w:id="1370" w:author="lenovo" w:date="2022-01-07T05:35:00Z">
        <w:r w:rsidRPr="001F4948" w:rsidDel="000E64CC">
          <w:rPr>
            <w:sz w:val="26"/>
            <w:szCs w:val="26"/>
            <w:lang w:val="da-DK"/>
          </w:rPr>
          <w:delText>đổi</w:delText>
        </w:r>
      </w:del>
      <w:ins w:id="1371" w:author="Quang Nguyễn Thanh" w:date="2021-12-31T17:30:00Z">
        <w:del w:id="1372" w:author="lenovo" w:date="2022-01-07T05:35:00Z">
          <w:r w:rsidR="00043D69" w:rsidDel="000E64CC">
            <w:rPr>
              <w:sz w:val="26"/>
              <w:szCs w:val="26"/>
              <w:lang w:val="da-DK"/>
            </w:rPr>
            <w:delText xml:space="preserve"> </w:delText>
          </w:r>
        </w:del>
      </w:ins>
      <w:ins w:id="1373" w:author="Quang Nguyễn Thanh" w:date="2021-12-31T17:31:00Z">
        <w:del w:id="1374" w:author="lenovo" w:date="2022-01-07T05:35:00Z">
          <w:r w:rsidR="00043D69" w:rsidDel="000E64CC">
            <w:rPr>
              <w:sz w:val="26"/>
              <w:szCs w:val="26"/>
              <w:lang w:val="da-DK"/>
            </w:rPr>
            <w:delText>dữ liệu và cuối cùng</w:delText>
          </w:r>
        </w:del>
      </w:ins>
      <w:del w:id="1375" w:author="lenovo" w:date="2022-01-07T05:35:00Z">
        <w:r w:rsidRPr="001F4948" w:rsidDel="000E64CC">
          <w:rPr>
            <w:sz w:val="26"/>
            <w:szCs w:val="26"/>
            <w:lang w:val="da-DK"/>
          </w:rPr>
          <w:delText>, tải</w:delText>
        </w:r>
      </w:del>
      <w:ins w:id="1376" w:author="Quang Nguyễn Thanh" w:date="2021-12-31T17:29:00Z">
        <w:del w:id="1377" w:author="lenovo" w:date="2022-01-07T05:35:00Z">
          <w:r w:rsidR="00043D69" w:rsidDel="000E64CC">
            <w:rPr>
              <w:sz w:val="26"/>
              <w:szCs w:val="26"/>
              <w:lang w:val="da-DK"/>
            </w:rPr>
            <w:delText xml:space="preserve"> dữ liệu vào Data Warehouse</w:delText>
          </w:r>
        </w:del>
      </w:ins>
      <w:del w:id="1378" w:author="lenovo" w:date="2022-01-07T05:35:00Z">
        <w:r w:rsidRPr="001F4948" w:rsidDel="000E64CC">
          <w:rPr>
            <w:sz w:val="26"/>
            <w:szCs w:val="26"/>
            <w:lang w:val="da-DK"/>
          </w:rPr>
          <w:delText xml:space="preserve"> (</w:delText>
        </w:r>
        <w:commentRangeStart w:id="1379"/>
        <w:r w:rsidRPr="001F4948" w:rsidDel="000E64CC">
          <w:rPr>
            <w:sz w:val="26"/>
            <w:szCs w:val="26"/>
            <w:lang w:val="da-DK"/>
          </w:rPr>
          <w:delText>ETL</w:delText>
        </w:r>
        <w:commentRangeEnd w:id="1379"/>
        <w:r w:rsidR="000D2A9B" w:rsidDel="000E64CC">
          <w:rPr>
            <w:rStyle w:val="CommentReference"/>
          </w:rPr>
          <w:commentReference w:id="1379"/>
        </w:r>
        <w:r w:rsidRPr="001F4948" w:rsidDel="000E64CC">
          <w:rPr>
            <w:sz w:val="26"/>
            <w:szCs w:val="26"/>
            <w:lang w:val="da-DK"/>
          </w:rPr>
          <w:delText>)</w:delText>
        </w:r>
      </w:del>
      <w:ins w:id="1380" w:author="Welcome" w:date="2021-12-29T22:23:00Z">
        <w:del w:id="1381" w:author="lenovo" w:date="2022-01-07T05:35:00Z">
          <w:r w:rsidR="000D2A9B" w:rsidDel="000E64CC">
            <w:rPr>
              <w:sz w:val="26"/>
              <w:szCs w:val="26"/>
              <w:lang w:val="da-DK"/>
            </w:rPr>
            <w:delText>??????</w:delText>
          </w:r>
        </w:del>
      </w:ins>
      <w:del w:id="1382" w:author="lenovo" w:date="2022-01-07T05:35:00Z">
        <w:r w:rsidRPr="001F4948" w:rsidDel="000E64CC">
          <w:rPr>
            <w:sz w:val="26"/>
            <w:szCs w:val="26"/>
            <w:lang w:val="da-DK"/>
          </w:rPr>
          <w:delText xml:space="preserve"> để giúp thực hiện nhiệm vụ này </w:delText>
        </w:r>
      </w:del>
      <w:ins w:id="1383" w:author="Welcome" w:date="2021-12-29T22:23:00Z">
        <w:del w:id="1384" w:author="lenovo" w:date="2022-01-07T05:35:00Z">
          <w:r w:rsidR="000D2A9B" w:rsidDel="000E64CC">
            <w:rPr>
              <w:sz w:val="26"/>
              <w:szCs w:val="26"/>
              <w:lang w:val="da-DK"/>
            </w:rPr>
            <w:delText>?????</w:delText>
          </w:r>
        </w:del>
      </w:ins>
      <w:ins w:id="1385" w:author="Quang Nguyễn Thanh" w:date="2021-12-31T17:32:00Z">
        <w:del w:id="1386" w:author="lenovo" w:date="2022-01-07T05:35:00Z">
          <w:r w:rsidR="00043D69" w:rsidDel="000E64CC">
            <w:rPr>
              <w:sz w:val="26"/>
              <w:szCs w:val="26"/>
              <w:lang w:val="da-DK"/>
            </w:rPr>
            <w:delText xml:space="preserve"> </w:delText>
          </w:r>
        </w:del>
      </w:ins>
      <w:del w:id="1387" w:author="lenovo" w:date="2022-01-07T05:35:00Z">
        <w:r w:rsidRPr="001F4948" w:rsidDel="000E64CC">
          <w:rPr>
            <w:sz w:val="26"/>
            <w:szCs w:val="26"/>
            <w:lang w:val="da-DK"/>
          </w:rPr>
          <w:delText>[</w:delText>
        </w:r>
        <w:r w:rsidR="00F103F4" w:rsidDel="000E64CC">
          <w:rPr>
            <w:sz w:val="26"/>
            <w:szCs w:val="26"/>
            <w:lang w:val="da-DK"/>
          </w:rPr>
          <w:delText>2</w:delText>
        </w:r>
        <w:r w:rsidRPr="001F4948" w:rsidDel="000E64CC">
          <w:rPr>
            <w:sz w:val="26"/>
            <w:szCs w:val="26"/>
            <w:lang w:val="da-DK"/>
          </w:rPr>
          <w:delText>].</w:delText>
        </w:r>
        <w:bookmarkStart w:id="1388" w:name="_Toc92435592"/>
        <w:bookmarkStart w:id="1389" w:name="_Toc92435668"/>
        <w:bookmarkStart w:id="1390" w:name="_Toc92435830"/>
        <w:bookmarkEnd w:id="1388"/>
        <w:bookmarkEnd w:id="1389"/>
        <w:bookmarkEnd w:id="1390"/>
      </w:del>
    </w:p>
    <w:p w14:paraId="0359D0CE" w14:textId="17D6116C" w:rsidR="00064410" w:rsidRPr="001F4948" w:rsidRDefault="000E7054" w:rsidP="00B242E9">
      <w:pPr>
        <w:pStyle w:val="Heading2"/>
        <w:numPr>
          <w:ilvl w:val="1"/>
          <w:numId w:val="2"/>
        </w:numPr>
        <w:spacing w:before="0" w:after="0" w:line="312" w:lineRule="auto"/>
        <w:ind w:left="482" w:hanging="482"/>
        <w:rPr>
          <w:rFonts w:ascii="Times New Roman" w:hAnsi="Times New Roman"/>
          <w:i w:val="0"/>
          <w:iCs w:val="0"/>
          <w:sz w:val="26"/>
          <w:szCs w:val="26"/>
          <w:lang w:val="da-DK"/>
        </w:rPr>
      </w:pPr>
      <w:bookmarkStart w:id="1391" w:name="_Toc92435831"/>
      <w:r w:rsidRPr="001F4948">
        <w:rPr>
          <w:rFonts w:ascii="Times New Roman" w:hAnsi="Times New Roman"/>
          <w:i w:val="0"/>
          <w:iCs w:val="0"/>
          <w:sz w:val="26"/>
          <w:szCs w:val="26"/>
          <w:lang w:val="da-DK"/>
        </w:rPr>
        <w:t>Kết chương</w:t>
      </w:r>
      <w:bookmarkEnd w:id="1391"/>
    </w:p>
    <w:p w14:paraId="27AC2F93" w14:textId="082190E7" w:rsidR="00064410" w:rsidRPr="001F4948" w:rsidRDefault="00064410" w:rsidP="00B242E9">
      <w:pPr>
        <w:spacing w:before="120" w:after="120" w:line="312" w:lineRule="auto"/>
        <w:ind w:firstLine="284"/>
        <w:jc w:val="both"/>
        <w:rPr>
          <w:sz w:val="26"/>
          <w:szCs w:val="26"/>
          <w:lang w:val="da-DK"/>
        </w:rPr>
      </w:pPr>
      <w:r w:rsidRPr="001F4948">
        <w:rPr>
          <w:sz w:val="26"/>
          <w:szCs w:val="26"/>
          <w:lang w:val="da-DK"/>
        </w:rPr>
        <w:t xml:space="preserve">Trong chương 1, </w:t>
      </w:r>
      <w:del w:id="1392" w:author="Welcome" w:date="2021-12-29T22:29:00Z">
        <w:r w:rsidRPr="003D4B27" w:rsidDel="003D4B27">
          <w:rPr>
            <w:sz w:val="26"/>
            <w:szCs w:val="26"/>
            <w:highlight w:val="yellow"/>
            <w:lang w:val="da-DK"/>
            <w:rPrChange w:id="1393" w:author="Welcome" w:date="2021-12-29T22:29:00Z">
              <w:rPr>
                <w:sz w:val="26"/>
                <w:szCs w:val="26"/>
                <w:lang w:val="da-DK"/>
              </w:rPr>
            </w:rPrChange>
          </w:rPr>
          <w:delText xml:space="preserve">chúng </w:delText>
        </w:r>
        <w:commentRangeStart w:id="1394"/>
        <w:r w:rsidRPr="003D4B27" w:rsidDel="003D4B27">
          <w:rPr>
            <w:sz w:val="26"/>
            <w:szCs w:val="26"/>
            <w:highlight w:val="yellow"/>
            <w:lang w:val="da-DK"/>
            <w:rPrChange w:id="1395" w:author="Welcome" w:date="2021-12-29T22:29:00Z">
              <w:rPr>
                <w:sz w:val="26"/>
                <w:szCs w:val="26"/>
                <w:lang w:val="da-DK"/>
              </w:rPr>
            </w:rPrChange>
          </w:rPr>
          <w:delText>ta</w:delText>
        </w:r>
      </w:del>
      <w:commentRangeEnd w:id="1394"/>
      <w:r w:rsidR="003D4B27">
        <w:rPr>
          <w:rStyle w:val="CommentReference"/>
        </w:rPr>
        <w:commentReference w:id="1394"/>
      </w:r>
      <w:r w:rsidRPr="001F4948">
        <w:rPr>
          <w:sz w:val="26"/>
          <w:szCs w:val="26"/>
          <w:lang w:val="da-DK"/>
        </w:rPr>
        <w:t xml:space="preserve"> </w:t>
      </w:r>
      <w:ins w:id="1396" w:author="lenovo" w:date="2022-01-04T08:04:00Z">
        <w:r w:rsidR="00840B90">
          <w:rPr>
            <w:sz w:val="26"/>
            <w:szCs w:val="26"/>
            <w:lang w:val="vi-VN"/>
          </w:rPr>
          <w:t xml:space="preserve">Khóa </w:t>
        </w:r>
      </w:ins>
      <w:ins w:id="1397" w:author="Welcome" w:date="2021-12-29T22:29:00Z">
        <w:r w:rsidR="003D4B27" w:rsidRPr="00840B90">
          <w:rPr>
            <w:sz w:val="26"/>
            <w:szCs w:val="26"/>
            <w:lang w:val="da-DK"/>
          </w:rPr>
          <w:t>luận</w:t>
        </w:r>
      </w:ins>
      <w:ins w:id="1398" w:author="lenovo" w:date="2022-01-04T08:04:00Z">
        <w:r w:rsidR="00840B90">
          <w:rPr>
            <w:sz w:val="26"/>
            <w:szCs w:val="26"/>
            <w:lang w:val="vi-VN"/>
          </w:rPr>
          <w:t xml:space="preserve"> </w:t>
        </w:r>
      </w:ins>
      <w:ins w:id="1399" w:author="Welcome" w:date="2021-12-29T22:29:00Z">
        <w:del w:id="1400" w:author="lenovo" w:date="2022-01-04T08:04:00Z">
          <w:r w:rsidR="003D4B27" w:rsidRPr="00840B90" w:rsidDel="00840B90">
            <w:rPr>
              <w:sz w:val="26"/>
              <w:szCs w:val="26"/>
              <w:lang w:val="da-DK"/>
            </w:rPr>
            <w:delText xml:space="preserve"> văn</w:delText>
          </w:r>
          <w:r w:rsidR="003D4B27" w:rsidDel="00840B90">
            <w:rPr>
              <w:sz w:val="26"/>
              <w:szCs w:val="26"/>
              <w:lang w:val="da-DK"/>
            </w:rPr>
            <w:delText xml:space="preserve"> </w:delText>
          </w:r>
        </w:del>
      </w:ins>
      <w:r w:rsidRPr="001F4948">
        <w:rPr>
          <w:sz w:val="26"/>
          <w:szCs w:val="26"/>
          <w:lang w:val="da-DK"/>
        </w:rPr>
        <w:t xml:space="preserve">đã </w:t>
      </w:r>
      <w:ins w:id="1401" w:author="Welcome" w:date="2021-12-29T22:30:00Z">
        <w:r w:rsidR="003D4B27">
          <w:rPr>
            <w:sz w:val="26"/>
            <w:szCs w:val="26"/>
            <w:lang w:val="da-DK"/>
          </w:rPr>
          <w:t xml:space="preserve">trình bày </w:t>
        </w:r>
      </w:ins>
      <w:del w:id="1402" w:author="Welcome" w:date="2021-12-29T22:30:00Z">
        <w:r w:rsidRPr="001F4948" w:rsidDel="003D4B27">
          <w:rPr>
            <w:sz w:val="26"/>
            <w:szCs w:val="26"/>
            <w:lang w:val="da-DK"/>
          </w:rPr>
          <w:delText xml:space="preserve">hệ thống được </w:delText>
        </w:r>
      </w:del>
      <w:r w:rsidRPr="001F4948">
        <w:rPr>
          <w:sz w:val="26"/>
          <w:szCs w:val="26"/>
          <w:lang w:val="da-DK"/>
        </w:rPr>
        <w:t xml:space="preserve">tổng quan </w:t>
      </w:r>
      <w:del w:id="1403" w:author="Quang Nguyễn Thanh" w:date="2022-01-02T21:53:00Z">
        <w:r w:rsidRPr="0020424B" w:rsidDel="00002EEE">
          <w:rPr>
            <w:sz w:val="26"/>
            <w:szCs w:val="26"/>
            <w:highlight w:val="yellow"/>
            <w:lang w:val="da-DK"/>
            <w:rPrChange w:id="1404" w:author="Welcome" w:date="2021-12-29T22:33:00Z">
              <w:rPr>
                <w:sz w:val="26"/>
                <w:szCs w:val="26"/>
                <w:lang w:val="da-DK"/>
              </w:rPr>
            </w:rPrChange>
          </w:rPr>
          <w:delText xml:space="preserve">các </w:delText>
        </w:r>
        <w:commentRangeStart w:id="1405"/>
        <w:r w:rsidRPr="0020424B" w:rsidDel="00002EEE">
          <w:rPr>
            <w:sz w:val="26"/>
            <w:szCs w:val="26"/>
            <w:highlight w:val="yellow"/>
            <w:lang w:val="da-DK"/>
            <w:rPrChange w:id="1406" w:author="Welcome" w:date="2021-12-29T22:33:00Z">
              <w:rPr>
                <w:sz w:val="26"/>
                <w:szCs w:val="26"/>
                <w:lang w:val="da-DK"/>
              </w:rPr>
            </w:rPrChange>
          </w:rPr>
          <w:delText>thành</w:delText>
        </w:r>
        <w:commentRangeEnd w:id="1405"/>
        <w:r w:rsidR="0020424B" w:rsidDel="00002EEE">
          <w:rPr>
            <w:rStyle w:val="CommentReference"/>
          </w:rPr>
          <w:commentReference w:id="1405"/>
        </w:r>
        <w:r w:rsidRPr="0020424B" w:rsidDel="00002EEE">
          <w:rPr>
            <w:sz w:val="26"/>
            <w:szCs w:val="26"/>
            <w:highlight w:val="yellow"/>
            <w:lang w:val="da-DK"/>
            <w:rPrChange w:id="1407" w:author="Welcome" w:date="2021-12-29T22:33:00Z">
              <w:rPr>
                <w:sz w:val="26"/>
                <w:szCs w:val="26"/>
                <w:lang w:val="da-DK"/>
              </w:rPr>
            </w:rPrChange>
          </w:rPr>
          <w:delText xml:space="preserve"> phần của kho dữ liệu, cách thức hoạt</w:delText>
        </w:r>
      </w:del>
      <w:ins w:id="1408" w:author="Quang Nguyễn Thanh" w:date="2022-01-02T21:53:00Z">
        <w:r w:rsidR="00002EEE">
          <w:rPr>
            <w:sz w:val="26"/>
            <w:szCs w:val="26"/>
            <w:lang w:val="da-DK"/>
          </w:rPr>
          <w:t xml:space="preserve">về </w:t>
        </w:r>
      </w:ins>
      <w:ins w:id="1409" w:author="Quang Nguyễn Thanh" w:date="2022-01-02T21:56:00Z">
        <w:r w:rsidR="00002EEE">
          <w:rPr>
            <w:sz w:val="26"/>
            <w:szCs w:val="26"/>
            <w:lang w:val="da-DK"/>
          </w:rPr>
          <w:t>thiết kế</w:t>
        </w:r>
      </w:ins>
      <w:ins w:id="1410" w:author="Quang Nguyễn Thanh" w:date="2022-01-02T22:05:00Z">
        <w:r w:rsidR="00F6606F">
          <w:rPr>
            <w:sz w:val="26"/>
            <w:szCs w:val="26"/>
            <w:lang w:val="da-DK"/>
          </w:rPr>
          <w:t xml:space="preserve"> kho dữ liệu</w:t>
        </w:r>
      </w:ins>
      <w:ins w:id="1411" w:author="Quang Nguyễn Thanh" w:date="2022-01-02T21:57:00Z">
        <w:r w:rsidR="00002EEE">
          <w:rPr>
            <w:sz w:val="26"/>
            <w:szCs w:val="26"/>
            <w:lang w:val="da-DK"/>
          </w:rPr>
          <w:t>, các lược đồ được sử dụng phổ biến</w:t>
        </w:r>
      </w:ins>
      <w:ins w:id="1412" w:author="Quang Nguyễn Thanh" w:date="2022-01-02T22:05:00Z">
        <w:r w:rsidR="00F6606F">
          <w:rPr>
            <w:sz w:val="26"/>
            <w:szCs w:val="26"/>
            <w:lang w:val="da-DK"/>
          </w:rPr>
          <w:t xml:space="preserve"> trong kho dữ liệu</w:t>
        </w:r>
      </w:ins>
      <w:ins w:id="1413" w:author="Quang Nguyễn Thanh" w:date="2022-01-02T22:02:00Z">
        <w:r w:rsidR="005D5124">
          <w:rPr>
            <w:sz w:val="26"/>
            <w:szCs w:val="26"/>
            <w:lang w:val="da-DK"/>
          </w:rPr>
          <w:t xml:space="preserve">, </w:t>
        </w:r>
      </w:ins>
      <w:ins w:id="1414" w:author="Quang Nguyễn Thanh" w:date="2022-01-02T22:04:00Z">
        <w:r w:rsidR="00F6606F">
          <w:rPr>
            <w:sz w:val="26"/>
            <w:szCs w:val="26"/>
            <w:lang w:val="da-DK"/>
          </w:rPr>
          <w:t xml:space="preserve">dữ liệu của kho dữ liệu </w:t>
        </w:r>
      </w:ins>
      <w:ins w:id="1415" w:author="Quang Nguyễn Thanh" w:date="2022-01-02T22:05:00Z">
        <w:r w:rsidR="00F6606F">
          <w:rPr>
            <w:sz w:val="26"/>
            <w:szCs w:val="26"/>
            <w:lang w:val="da-DK"/>
          </w:rPr>
          <w:t>được lấy từ nhiều nguồn khác nhau</w:t>
        </w:r>
      </w:ins>
      <w:ins w:id="1416" w:author="Quang Nguyễn Thanh" w:date="2022-01-02T22:09:00Z">
        <w:r w:rsidR="00461DA0">
          <w:rPr>
            <w:sz w:val="26"/>
            <w:szCs w:val="26"/>
            <w:lang w:val="da-DK"/>
          </w:rPr>
          <w:t xml:space="preserve">. </w:t>
        </w:r>
      </w:ins>
      <w:ins w:id="1417" w:author="Quang Nguyễn Thanh" w:date="2022-01-02T22:10:00Z">
        <w:r w:rsidR="00461DA0">
          <w:rPr>
            <w:sz w:val="26"/>
            <w:szCs w:val="26"/>
            <w:lang w:val="da-DK"/>
          </w:rPr>
          <w:t xml:space="preserve">Phân tích </w:t>
        </w:r>
      </w:ins>
      <w:ins w:id="1418" w:author="Quang Nguyễn Thanh" w:date="2022-01-02T22:11:00Z">
        <w:r w:rsidR="00461DA0">
          <w:rPr>
            <w:sz w:val="26"/>
            <w:szCs w:val="26"/>
            <w:lang w:val="da-DK"/>
          </w:rPr>
          <w:t>phương</w:t>
        </w:r>
      </w:ins>
      <w:ins w:id="1419" w:author="Quang Nguyễn Thanh" w:date="2022-01-02T22:06:00Z">
        <w:r w:rsidR="00F6606F">
          <w:rPr>
            <w:sz w:val="26"/>
            <w:szCs w:val="26"/>
            <w:lang w:val="da-DK"/>
          </w:rPr>
          <w:t xml:space="preserve"> thức hoạt</w:t>
        </w:r>
      </w:ins>
      <w:del w:id="1420" w:author="Quang Nguyễn Thanh" w:date="2022-01-02T22:02:00Z">
        <w:r w:rsidRPr="001F4948" w:rsidDel="005D5124">
          <w:rPr>
            <w:sz w:val="26"/>
            <w:szCs w:val="26"/>
            <w:lang w:val="da-DK"/>
          </w:rPr>
          <w:delText xml:space="preserve"> </w:delText>
        </w:r>
      </w:del>
      <w:r w:rsidRPr="001F4948">
        <w:rPr>
          <w:sz w:val="26"/>
          <w:szCs w:val="26"/>
          <w:lang w:val="da-DK"/>
        </w:rPr>
        <w:t>động của giải pháp OLAP</w:t>
      </w:r>
      <w:ins w:id="1421" w:author="Quang Nguyễn Thanh" w:date="2022-01-02T22:07:00Z">
        <w:r w:rsidR="00E75EF6">
          <w:rPr>
            <w:sz w:val="26"/>
            <w:szCs w:val="26"/>
            <w:lang w:val="da-DK"/>
          </w:rPr>
          <w:t xml:space="preserve"> </w:t>
        </w:r>
      </w:ins>
      <w:ins w:id="1422" w:author="Quang Nguyễn Thanh" w:date="2022-01-02T22:08:00Z">
        <w:r w:rsidR="00E75EF6">
          <w:rPr>
            <w:sz w:val="26"/>
            <w:szCs w:val="26"/>
            <w:lang w:val="da-DK"/>
          </w:rPr>
          <w:t xml:space="preserve">dùng cho phân tích và báo cáo </w:t>
        </w:r>
      </w:ins>
      <w:ins w:id="1423" w:author="Quang Nguyễn Thanh" w:date="2022-01-02T22:11:00Z">
        <w:r w:rsidR="00461DA0">
          <w:rPr>
            <w:sz w:val="26"/>
            <w:szCs w:val="26"/>
            <w:lang w:val="da-DK"/>
          </w:rPr>
          <w:t>của</w:t>
        </w:r>
      </w:ins>
      <w:ins w:id="1424" w:author="Quang Nguyễn Thanh" w:date="2022-01-02T22:09:00Z">
        <w:r w:rsidR="00E75EF6">
          <w:rPr>
            <w:sz w:val="26"/>
            <w:szCs w:val="26"/>
            <w:lang w:val="da-DK"/>
          </w:rPr>
          <w:t xml:space="preserve"> ngành kinh doanh</w:t>
        </w:r>
      </w:ins>
      <w:ins w:id="1425" w:author="Quang Nguyễn Thanh" w:date="2022-01-02T22:12:00Z">
        <w:r w:rsidR="00461DA0">
          <w:rPr>
            <w:sz w:val="26"/>
            <w:szCs w:val="26"/>
            <w:lang w:val="da-DK"/>
          </w:rPr>
          <w:t>.</w:t>
        </w:r>
      </w:ins>
      <w:ins w:id="1426" w:author="Quang Nguyễn Thanh" w:date="2022-01-02T22:13:00Z">
        <w:r w:rsidR="00461DA0">
          <w:rPr>
            <w:sz w:val="26"/>
            <w:szCs w:val="26"/>
            <w:lang w:val="da-DK"/>
          </w:rPr>
          <w:t xml:space="preserve"> </w:t>
        </w:r>
      </w:ins>
      <w:del w:id="1427" w:author="Quang Nguyễn Thanh" w:date="2022-01-02T22:12:00Z">
        <w:r w:rsidRPr="001F4948" w:rsidDel="00461DA0">
          <w:rPr>
            <w:sz w:val="26"/>
            <w:szCs w:val="26"/>
            <w:lang w:val="da-DK"/>
          </w:rPr>
          <w:delText xml:space="preserve">, </w:delText>
        </w:r>
      </w:del>
      <w:del w:id="1428" w:author="Quang Nguyễn Thanh" w:date="2022-01-02T22:16:00Z">
        <w:r w:rsidRPr="001F4948" w:rsidDel="00EF12B8">
          <w:rPr>
            <w:sz w:val="26"/>
            <w:szCs w:val="26"/>
            <w:lang w:val="da-DK"/>
          </w:rPr>
          <w:delText>g</w:delText>
        </w:r>
      </w:del>
      <w:ins w:id="1429" w:author="Quang Nguyễn Thanh" w:date="2022-01-02T22:16:00Z">
        <w:r w:rsidR="00EF12B8">
          <w:rPr>
            <w:sz w:val="26"/>
            <w:szCs w:val="26"/>
            <w:lang w:val="da-DK"/>
          </w:rPr>
          <w:t>G</w:t>
        </w:r>
      </w:ins>
      <w:r w:rsidRPr="001F4948">
        <w:rPr>
          <w:sz w:val="26"/>
          <w:szCs w:val="26"/>
          <w:lang w:val="da-DK"/>
        </w:rPr>
        <w:t>iải pháp Data mining</w:t>
      </w:r>
      <w:ins w:id="1430" w:author="Quang Nguyễn Thanh" w:date="2022-01-02T22:16:00Z">
        <w:r w:rsidR="00EF12B8">
          <w:rPr>
            <w:sz w:val="26"/>
            <w:szCs w:val="26"/>
            <w:lang w:val="da-DK"/>
          </w:rPr>
          <w:t xml:space="preserve"> nêu ra được tầm quan trọng về quá trình trích xuất dữ liệu cho việc phân tích đưa ra các dự báo chính xác trong</w:t>
        </w:r>
      </w:ins>
      <w:ins w:id="1431" w:author="Quang Nguyễn Thanh" w:date="2022-01-02T22:17:00Z">
        <w:r w:rsidR="00EF12B8">
          <w:rPr>
            <w:sz w:val="26"/>
            <w:szCs w:val="26"/>
            <w:lang w:val="da-DK"/>
          </w:rPr>
          <w:t xml:space="preserve"> tương lai cho các doanh nghiệp.</w:t>
        </w:r>
      </w:ins>
      <w:ins w:id="1432" w:author="Quang Nguyễn Thanh" w:date="2022-01-02T22:20:00Z">
        <w:r w:rsidR="00A9734F">
          <w:rPr>
            <w:sz w:val="26"/>
            <w:szCs w:val="26"/>
            <w:lang w:val="da-DK"/>
          </w:rPr>
          <w:t xml:space="preserve"> </w:t>
        </w:r>
      </w:ins>
      <w:del w:id="1433" w:author="Quang Nguyễn Thanh" w:date="2022-01-02T22:20:00Z">
        <w:r w:rsidRPr="001F4948" w:rsidDel="00A9734F">
          <w:rPr>
            <w:sz w:val="26"/>
            <w:szCs w:val="26"/>
            <w:lang w:val="da-DK"/>
          </w:rPr>
          <w:delText xml:space="preserve"> </w:delText>
        </w:r>
      </w:del>
      <w:del w:id="1434" w:author="Quang Nguyễn Thanh" w:date="2022-01-02T22:17:00Z">
        <w:r w:rsidRPr="001F4948" w:rsidDel="00EF12B8">
          <w:rPr>
            <w:sz w:val="26"/>
            <w:szCs w:val="26"/>
            <w:lang w:val="da-DK"/>
          </w:rPr>
          <w:delText xml:space="preserve">và </w:delText>
        </w:r>
      </w:del>
      <w:del w:id="1435" w:author="Quang Nguyễn Thanh" w:date="2022-01-02T22:20:00Z">
        <w:r w:rsidRPr="001F4948" w:rsidDel="00A9734F">
          <w:rPr>
            <w:sz w:val="26"/>
            <w:szCs w:val="26"/>
            <w:lang w:val="da-DK"/>
          </w:rPr>
          <w:delText>g</w:delText>
        </w:r>
      </w:del>
      <w:ins w:id="1436" w:author="Quang Nguyễn Thanh" w:date="2022-01-02T22:20:00Z">
        <w:r w:rsidR="00A9734F">
          <w:rPr>
            <w:sz w:val="26"/>
            <w:szCs w:val="26"/>
            <w:lang w:val="da-DK"/>
          </w:rPr>
          <w:t>G</w:t>
        </w:r>
      </w:ins>
      <w:r w:rsidRPr="001F4948">
        <w:rPr>
          <w:sz w:val="26"/>
          <w:szCs w:val="26"/>
          <w:lang w:val="da-DK"/>
        </w:rPr>
        <w:t>iải pháp BI</w:t>
      </w:r>
      <w:ins w:id="1437" w:author="Quang Nguyễn Thanh" w:date="2022-01-02T22:21:00Z">
        <w:r w:rsidR="00A9734F">
          <w:rPr>
            <w:sz w:val="26"/>
            <w:szCs w:val="26"/>
            <w:lang w:val="da-DK"/>
          </w:rPr>
          <w:t xml:space="preserve"> hỗ trợ cho việc trích xuất và khai thác dữ liệu </w:t>
        </w:r>
      </w:ins>
      <w:ins w:id="1438" w:author="Quang Nguyễn Thanh" w:date="2022-01-02T22:22:00Z">
        <w:r w:rsidR="00A9734F">
          <w:rPr>
            <w:sz w:val="26"/>
            <w:szCs w:val="26"/>
            <w:lang w:val="da-DK"/>
          </w:rPr>
          <w:t>từ Data Warehouse</w:t>
        </w:r>
      </w:ins>
      <w:r w:rsidRPr="001F4948">
        <w:rPr>
          <w:sz w:val="26"/>
          <w:szCs w:val="26"/>
          <w:lang w:val="da-DK"/>
        </w:rPr>
        <w:t xml:space="preserve">. Để làm rõ các vấn đề này, </w:t>
      </w:r>
      <w:del w:id="1439" w:author="Quang Nguyễn Thanh" w:date="2022-01-02T22:29:00Z">
        <w:r w:rsidRPr="001F4948" w:rsidDel="009D5967">
          <w:rPr>
            <w:sz w:val="26"/>
            <w:szCs w:val="26"/>
            <w:lang w:val="da-DK"/>
          </w:rPr>
          <w:delText xml:space="preserve">sang </w:delText>
        </w:r>
      </w:del>
      <w:r w:rsidRPr="001F4948">
        <w:rPr>
          <w:sz w:val="26"/>
          <w:szCs w:val="26"/>
          <w:lang w:val="da-DK"/>
        </w:rPr>
        <w:t xml:space="preserve">chương 2 </w:t>
      </w:r>
      <w:del w:id="1440" w:author="Welcome" w:date="2021-12-29T22:30:00Z">
        <w:r w:rsidRPr="003D4B27" w:rsidDel="003D4B27">
          <w:rPr>
            <w:sz w:val="26"/>
            <w:szCs w:val="26"/>
            <w:highlight w:val="yellow"/>
            <w:lang w:val="da-DK"/>
            <w:rPrChange w:id="1441" w:author="Welcome" w:date="2021-12-29T22:30:00Z">
              <w:rPr>
                <w:sz w:val="26"/>
                <w:szCs w:val="26"/>
                <w:lang w:val="da-DK"/>
              </w:rPr>
            </w:rPrChange>
          </w:rPr>
          <w:delText>chúng ta sẽ được</w:delText>
        </w:r>
      </w:del>
      <w:del w:id="1442" w:author="lenovo" w:date="2022-01-04T06:51:00Z">
        <w:r w:rsidRPr="001F4948" w:rsidDel="00FE7CE4">
          <w:rPr>
            <w:sz w:val="26"/>
            <w:szCs w:val="26"/>
            <w:lang w:val="da-DK"/>
          </w:rPr>
          <w:delText xml:space="preserve"> </w:delText>
        </w:r>
      </w:del>
      <w:del w:id="1443" w:author="Quang Nguyễn Thanh" w:date="2022-01-02T22:28:00Z">
        <w:r w:rsidRPr="001F4948" w:rsidDel="00843C48">
          <w:rPr>
            <w:sz w:val="26"/>
            <w:szCs w:val="26"/>
            <w:lang w:val="da-DK"/>
          </w:rPr>
          <w:delText xml:space="preserve">hệ </w:delText>
        </w:r>
        <w:commentRangeStart w:id="1444"/>
        <w:r w:rsidRPr="001F4948" w:rsidDel="00843C48">
          <w:rPr>
            <w:sz w:val="26"/>
            <w:szCs w:val="26"/>
            <w:lang w:val="da-DK"/>
          </w:rPr>
          <w:delText>thống</w:delText>
        </w:r>
        <w:commentRangeEnd w:id="1444"/>
        <w:r w:rsidR="003D4B27" w:rsidDel="00843C48">
          <w:rPr>
            <w:rStyle w:val="CommentReference"/>
          </w:rPr>
          <w:commentReference w:id="1444"/>
        </w:r>
      </w:del>
      <w:ins w:id="1445" w:author="Welcome" w:date="2021-12-29T22:31:00Z">
        <w:del w:id="1446" w:author="Quang Nguyễn Thanh" w:date="2022-01-02T22:28:00Z">
          <w:r w:rsidR="003D4B27" w:rsidDel="00843C48">
            <w:rPr>
              <w:sz w:val="26"/>
              <w:szCs w:val="26"/>
              <w:lang w:val="da-DK"/>
            </w:rPr>
            <w:delText>??????</w:delText>
          </w:r>
        </w:del>
      </w:ins>
      <w:ins w:id="1447" w:author="Quang Nguyễn Thanh" w:date="2022-01-02T22:29:00Z">
        <w:del w:id="1448" w:author="lenovo" w:date="2022-01-04T06:51:00Z">
          <w:r w:rsidR="009D5967" w:rsidDel="00FE7CE4">
            <w:rPr>
              <w:sz w:val="26"/>
              <w:szCs w:val="26"/>
              <w:lang w:val="da-DK"/>
            </w:rPr>
            <w:delText xml:space="preserve"> </w:delText>
          </w:r>
        </w:del>
        <w:r w:rsidR="009D5967">
          <w:rPr>
            <w:sz w:val="26"/>
            <w:szCs w:val="26"/>
            <w:lang w:val="da-DK"/>
          </w:rPr>
          <w:t>sẽ giải thích</w:t>
        </w:r>
      </w:ins>
      <w:r w:rsidRPr="001F4948">
        <w:rPr>
          <w:sz w:val="26"/>
          <w:szCs w:val="26"/>
          <w:lang w:val="da-DK"/>
        </w:rPr>
        <w:t xml:space="preserve"> chi tiết</w:t>
      </w:r>
      <w:ins w:id="1449" w:author="Quang Nguyễn Thanh" w:date="2022-01-02T22:30:00Z">
        <w:r w:rsidR="009D5967">
          <w:rPr>
            <w:sz w:val="26"/>
            <w:szCs w:val="26"/>
            <w:lang w:val="da-DK"/>
          </w:rPr>
          <w:t xml:space="preserve"> về kho dữ liệu, các </w:t>
        </w:r>
      </w:ins>
      <w:ins w:id="1450" w:author="Quang Nguyễn Thanh" w:date="2022-01-02T22:31:00Z">
        <w:r w:rsidR="009D5967">
          <w:rPr>
            <w:sz w:val="26"/>
            <w:szCs w:val="26"/>
            <w:lang w:val="da-DK"/>
          </w:rPr>
          <w:t xml:space="preserve">thành phần, đặc điểm của kho dữ liệu và </w:t>
        </w:r>
      </w:ins>
      <w:ins w:id="1451" w:author="Quang Nguyễn Thanh" w:date="2022-01-02T22:32:00Z">
        <w:r w:rsidR="009D5967">
          <w:rPr>
            <w:sz w:val="26"/>
            <w:szCs w:val="26"/>
            <w:lang w:val="da-DK"/>
          </w:rPr>
          <w:t>liệt kê môi trường</w:t>
        </w:r>
      </w:ins>
      <w:ins w:id="1452" w:author="Quang Nguyễn Thanh" w:date="2022-01-02T22:33:00Z">
        <w:r w:rsidR="009D5967">
          <w:rPr>
            <w:sz w:val="26"/>
            <w:szCs w:val="26"/>
            <w:lang w:val="da-DK"/>
          </w:rPr>
          <w:t xml:space="preserve"> thực hiện, công cụ và thiết bị </w:t>
        </w:r>
      </w:ins>
      <w:ins w:id="1453" w:author="Quang Nguyễn Thanh" w:date="2022-01-02T22:34:00Z">
        <w:r w:rsidR="009D5967">
          <w:rPr>
            <w:sz w:val="26"/>
            <w:szCs w:val="26"/>
            <w:lang w:val="da-DK"/>
          </w:rPr>
          <w:t xml:space="preserve">sử dụng trong luận văn </w:t>
        </w:r>
      </w:ins>
      <w:ins w:id="1454" w:author="Quang Nguyễn Thanh" w:date="2022-01-02T22:37:00Z">
        <w:r w:rsidR="008B113A">
          <w:rPr>
            <w:sz w:val="26"/>
            <w:szCs w:val="26"/>
            <w:lang w:val="da-DK"/>
          </w:rPr>
          <w:t>dùn</w:t>
        </w:r>
      </w:ins>
      <w:ins w:id="1455" w:author="Quang Nguyễn Thanh" w:date="2022-01-02T22:38:00Z">
        <w:r w:rsidR="008B113A">
          <w:rPr>
            <w:sz w:val="26"/>
            <w:szCs w:val="26"/>
            <w:lang w:val="da-DK"/>
          </w:rPr>
          <w:t>g cho</w:t>
        </w:r>
      </w:ins>
      <w:ins w:id="1456" w:author="Quang Nguyễn Thanh" w:date="2022-01-02T22:33:00Z">
        <w:r w:rsidR="009D5967">
          <w:rPr>
            <w:sz w:val="26"/>
            <w:szCs w:val="26"/>
            <w:lang w:val="da-DK"/>
          </w:rPr>
          <w:t xml:space="preserve"> thiết kế kho dữ liệu</w:t>
        </w:r>
      </w:ins>
      <w:del w:id="1457" w:author="Quang Nguyễn Thanh" w:date="2022-01-02T22:41:00Z">
        <w:r w:rsidRPr="001F4948" w:rsidDel="00613588">
          <w:rPr>
            <w:sz w:val="26"/>
            <w:szCs w:val="26"/>
            <w:lang w:val="da-DK"/>
          </w:rPr>
          <w:delText xml:space="preserve"> các giải pháp</w:delText>
        </w:r>
        <w:r w:rsidR="00906244" w:rsidDel="00613588">
          <w:rPr>
            <w:sz w:val="26"/>
            <w:szCs w:val="26"/>
            <w:lang w:val="da-DK"/>
          </w:rPr>
          <w:delText xml:space="preserve"> đã nêu</w:delText>
        </w:r>
        <w:r w:rsidRPr="001F4948" w:rsidDel="00613588">
          <w:rPr>
            <w:sz w:val="26"/>
            <w:szCs w:val="26"/>
            <w:lang w:val="da-DK"/>
          </w:rPr>
          <w:delText xml:space="preserve"> ở chương 1</w:delText>
        </w:r>
      </w:del>
      <w:r w:rsidRPr="001F4948">
        <w:rPr>
          <w:sz w:val="26"/>
          <w:szCs w:val="26"/>
          <w:lang w:val="da-DK"/>
        </w:rPr>
        <w:t>.</w:t>
      </w:r>
    </w:p>
    <w:p w14:paraId="1EEC764A" w14:textId="2E77E954" w:rsidR="00FF782E" w:rsidRPr="001E0A53" w:rsidRDefault="00FF782E" w:rsidP="00B242E9">
      <w:pPr>
        <w:pStyle w:val="Heading1"/>
        <w:spacing w:before="0" w:after="0" w:line="312" w:lineRule="auto"/>
        <w:jc w:val="center"/>
        <w:rPr>
          <w:rFonts w:ascii="Times New Roman" w:hAnsi="Times New Roman"/>
          <w:b w:val="0"/>
          <w:sz w:val="28"/>
          <w:szCs w:val="28"/>
          <w:lang w:val="da-DK"/>
        </w:rPr>
      </w:pPr>
      <w:bookmarkStart w:id="1458" w:name="_Toc92435832"/>
      <w:r w:rsidRPr="00252E96">
        <w:rPr>
          <w:rFonts w:ascii="Times New Roman" w:hAnsi="Times New Roman"/>
          <w:lang w:val="da-DK"/>
        </w:rPr>
        <w:t>CHƯƠNG 2.</w:t>
      </w:r>
      <w:r w:rsidRPr="001E0A53">
        <w:rPr>
          <w:rFonts w:ascii="Times New Roman" w:hAnsi="Times New Roman"/>
          <w:sz w:val="28"/>
          <w:szCs w:val="28"/>
          <w:lang w:val="da-DK"/>
        </w:rPr>
        <w:t xml:space="preserve"> </w:t>
      </w:r>
      <w:r w:rsidRPr="00252E96">
        <w:rPr>
          <w:rFonts w:ascii="Times New Roman" w:hAnsi="Times New Roman"/>
          <w:sz w:val="36"/>
          <w:szCs w:val="36"/>
          <w:lang w:val="da-DK"/>
        </w:rPr>
        <w:t>CƠ SỞ LÝ THUYẾT</w:t>
      </w:r>
      <w:bookmarkEnd w:id="862"/>
      <w:bookmarkEnd w:id="863"/>
      <w:bookmarkEnd w:id="864"/>
      <w:bookmarkEnd w:id="1458"/>
    </w:p>
    <w:p w14:paraId="329AD6FA" w14:textId="4335847D" w:rsidR="001E3130" w:rsidRPr="00CD5DA4" w:rsidRDefault="00704AFE" w:rsidP="00B242E9">
      <w:pPr>
        <w:pStyle w:val="Heading2"/>
        <w:numPr>
          <w:ilvl w:val="1"/>
          <w:numId w:val="4"/>
        </w:numPr>
        <w:spacing w:before="0" w:after="0" w:line="312" w:lineRule="auto"/>
        <w:ind w:left="425" w:hanging="425"/>
        <w:rPr>
          <w:rFonts w:ascii="Times New Roman" w:hAnsi="Times New Roman"/>
          <w:i w:val="0"/>
          <w:iCs w:val="0"/>
          <w:sz w:val="26"/>
          <w:szCs w:val="26"/>
          <w:lang w:val="da-DK"/>
        </w:rPr>
      </w:pPr>
      <w:bookmarkStart w:id="1459" w:name="_Toc92435833"/>
      <w:r w:rsidRPr="00CD5DA4">
        <w:rPr>
          <w:rFonts w:ascii="Times New Roman" w:hAnsi="Times New Roman"/>
          <w:i w:val="0"/>
          <w:iCs w:val="0"/>
          <w:sz w:val="26"/>
          <w:szCs w:val="26"/>
          <w:lang w:val="da-DK"/>
        </w:rPr>
        <w:t>GIỚI THIỆU</w:t>
      </w:r>
      <w:bookmarkEnd w:id="1459"/>
    </w:p>
    <w:p w14:paraId="0C1E1027" w14:textId="0A2232EA" w:rsidR="00094F2A" w:rsidRPr="00CD5DA4" w:rsidRDefault="00094F2A" w:rsidP="00B242E9">
      <w:pPr>
        <w:spacing w:before="120" w:after="120" w:line="312" w:lineRule="auto"/>
        <w:ind w:firstLine="284"/>
        <w:jc w:val="both"/>
        <w:rPr>
          <w:sz w:val="26"/>
          <w:szCs w:val="26"/>
          <w:lang w:val="da-DK"/>
        </w:rPr>
      </w:pPr>
      <w:r w:rsidRPr="00CD5DA4">
        <w:rPr>
          <w:sz w:val="26"/>
          <w:szCs w:val="26"/>
          <w:lang w:val="da-DK"/>
        </w:rPr>
        <w:t>Kho dữ liệu tập trung vào việc lưu trữ dữ liệu. Tuy nhiên,</w:t>
      </w:r>
      <w:ins w:id="1460" w:author="lenovo" w:date="2021-12-30T09:06:00Z">
        <w:r w:rsidR="00244F12">
          <w:rPr>
            <w:sz w:val="26"/>
            <w:szCs w:val="26"/>
            <w:lang w:val="da-DK"/>
          </w:rPr>
          <w:t xml:space="preserve"> </w:t>
        </w:r>
      </w:ins>
      <w:r w:rsidRPr="00CD5DA4">
        <w:rPr>
          <w:sz w:val="26"/>
          <w:szCs w:val="26"/>
          <w:lang w:val="da-DK"/>
        </w:rPr>
        <w:t xml:space="preserve">để thực hiện được các phương tiện cho việc lấy và phân tích, </w:t>
      </w:r>
      <w:del w:id="1461" w:author="lenovo" w:date="2021-12-30T09:06:00Z">
        <w:r w:rsidRPr="00CD5DA4" w:rsidDel="00244F12">
          <w:rPr>
            <w:sz w:val="26"/>
            <w:szCs w:val="26"/>
            <w:lang w:val="da-DK"/>
          </w:rPr>
          <w:delText xml:space="preserve">trích </w:delText>
        </w:r>
      </w:del>
      <w:r w:rsidRPr="00CD5DA4">
        <w:rPr>
          <w:sz w:val="26"/>
          <w:szCs w:val="26"/>
          <w:lang w:val="da-DK"/>
        </w:rPr>
        <w:t>rút</w:t>
      </w:r>
      <w:ins w:id="1462" w:author="lenovo" w:date="2021-12-30T09:06:00Z">
        <w:r w:rsidR="00244F12">
          <w:rPr>
            <w:sz w:val="26"/>
            <w:szCs w:val="26"/>
            <w:lang w:val="da-DK"/>
          </w:rPr>
          <w:t xml:space="preserve"> trích</w:t>
        </w:r>
      </w:ins>
      <w:r w:rsidRPr="00CD5DA4">
        <w:rPr>
          <w:sz w:val="26"/>
          <w:szCs w:val="26"/>
          <w:lang w:val="da-DK"/>
        </w:rPr>
        <w:t xml:space="preserve">, biến đổi, nạp dữ liệu, và quản lý dữ liệu từ điển cũng cần phải hiểu được các thành phần cốt yếu của một hệ thống kho dữ liệu. </w:t>
      </w:r>
    </w:p>
    <w:p w14:paraId="1C82F596" w14:textId="59FA5ED2" w:rsidR="00191822" w:rsidRPr="00CD5DA4" w:rsidRDefault="00191822" w:rsidP="00B242E9">
      <w:pPr>
        <w:spacing w:before="120" w:after="120" w:line="312" w:lineRule="auto"/>
        <w:ind w:firstLine="284"/>
        <w:jc w:val="both"/>
        <w:rPr>
          <w:sz w:val="26"/>
          <w:szCs w:val="26"/>
          <w:lang w:val="da-DK"/>
        </w:rPr>
      </w:pPr>
      <w:r w:rsidRPr="00CD5DA4">
        <w:rPr>
          <w:sz w:val="26"/>
          <w:szCs w:val="26"/>
          <w:lang w:val="da-DK"/>
        </w:rPr>
        <w:t>Để nắm rõ và hiểu được chi tiết thông tin hệ th</w:t>
      </w:r>
      <w:r w:rsidR="00094F2A" w:rsidRPr="00CD5DA4">
        <w:rPr>
          <w:sz w:val="26"/>
          <w:szCs w:val="26"/>
          <w:lang w:val="da-DK"/>
        </w:rPr>
        <w:t xml:space="preserve">ống và tổ chức kho dữ liệu, </w:t>
      </w:r>
      <w:r w:rsidR="00A42EAB" w:rsidRPr="00CD5DA4">
        <w:rPr>
          <w:sz w:val="26"/>
          <w:szCs w:val="26"/>
          <w:lang w:val="da-DK"/>
        </w:rPr>
        <w:t>việc hiểu được các khái niệm cơ bản,</w:t>
      </w:r>
      <w:r w:rsidR="0018275A" w:rsidRPr="00CD5DA4">
        <w:rPr>
          <w:sz w:val="26"/>
          <w:szCs w:val="26"/>
          <w:lang w:val="da-DK"/>
        </w:rPr>
        <w:t xml:space="preserve"> các cơ sở lý thuyết là rất cẩn thiết vì vậy</w:t>
      </w:r>
      <w:r w:rsidR="00094F2A" w:rsidRPr="00CD5DA4">
        <w:rPr>
          <w:sz w:val="26"/>
          <w:szCs w:val="26"/>
          <w:lang w:val="da-DK"/>
        </w:rPr>
        <w:t xml:space="preserve"> cần phải làm rõ các khái niệm liên quan, các c</w:t>
      </w:r>
      <w:r w:rsidR="009C30AA" w:rsidRPr="00CD5DA4">
        <w:rPr>
          <w:sz w:val="26"/>
          <w:szCs w:val="26"/>
          <w:lang w:val="da-DK"/>
        </w:rPr>
        <w:t>ơ sở lý thuyết các thành phần và</w:t>
      </w:r>
      <w:r w:rsidR="00094F2A" w:rsidRPr="00CD5DA4">
        <w:rPr>
          <w:sz w:val="26"/>
          <w:szCs w:val="26"/>
          <w:lang w:val="da-DK"/>
        </w:rPr>
        <w:t xml:space="preserve"> cấu trúc của nó.</w:t>
      </w:r>
      <w:r w:rsidR="001E3130" w:rsidRPr="00CD5DA4">
        <w:rPr>
          <w:sz w:val="26"/>
          <w:szCs w:val="26"/>
          <w:lang w:val="da-DK"/>
        </w:rPr>
        <w:t xml:space="preserve"> </w:t>
      </w:r>
    </w:p>
    <w:p w14:paraId="62A3AA83" w14:textId="1EDD9865" w:rsidR="00FF782E" w:rsidRPr="00CD5DA4" w:rsidRDefault="00FF782E" w:rsidP="00B242E9">
      <w:pPr>
        <w:pStyle w:val="Heading3"/>
        <w:numPr>
          <w:ilvl w:val="2"/>
          <w:numId w:val="4"/>
        </w:numPr>
        <w:spacing w:before="0" w:after="0" w:line="312" w:lineRule="auto"/>
        <w:ind w:left="993" w:hanging="709"/>
        <w:rPr>
          <w:rFonts w:ascii="Times New Roman" w:hAnsi="Times New Roman"/>
          <w:lang w:val="da-DK"/>
        </w:rPr>
      </w:pPr>
      <w:bookmarkStart w:id="1463" w:name="_Toc92435834"/>
      <w:r w:rsidRPr="00CD5DA4">
        <w:rPr>
          <w:rFonts w:ascii="Times New Roman" w:hAnsi="Times New Roman"/>
          <w:lang w:val="da-DK"/>
        </w:rPr>
        <w:t>Data Warehouse là gì?</w:t>
      </w:r>
      <w:bookmarkEnd w:id="1463"/>
    </w:p>
    <w:p w14:paraId="7411D1CD" w14:textId="77D7C246" w:rsidR="005A435D" w:rsidRPr="00CD5DA4" w:rsidRDefault="00FF782E" w:rsidP="00704AFE">
      <w:pPr>
        <w:spacing w:before="120" w:after="120" w:line="312" w:lineRule="auto"/>
        <w:ind w:firstLine="284"/>
        <w:jc w:val="both"/>
        <w:rPr>
          <w:color w:val="000000" w:themeColor="text1"/>
          <w:sz w:val="26"/>
          <w:szCs w:val="26"/>
          <w:lang w:val="da-DK"/>
        </w:rPr>
      </w:pPr>
      <w:r w:rsidRPr="00CD5DA4">
        <w:rPr>
          <w:color w:val="000000" w:themeColor="text1"/>
          <w:sz w:val="26"/>
          <w:szCs w:val="26"/>
          <w:lang w:val="da-DK"/>
        </w:rPr>
        <w:t>Kho dữ liệu (Data Warehouse</w:t>
      </w:r>
      <w:r w:rsidR="00027A7B" w:rsidRPr="00CD5DA4">
        <w:rPr>
          <w:color w:val="000000" w:themeColor="text1"/>
          <w:sz w:val="26"/>
          <w:szCs w:val="26"/>
          <w:lang w:val="da-DK"/>
        </w:rPr>
        <w:t xml:space="preserve"> - DW</w:t>
      </w:r>
      <w:r w:rsidRPr="00CD5DA4">
        <w:rPr>
          <w:color w:val="000000" w:themeColor="text1"/>
          <w:sz w:val="26"/>
          <w:szCs w:val="26"/>
          <w:lang w:val="da-DK"/>
        </w:rPr>
        <w:t xml:space="preserve">) không phải là một khái niệm mới và đã được định nghĩa theo rất nhiều cách khác nhau, vì vậy khó có thể định nghĩa chuẩn xác được. </w:t>
      </w:r>
      <w:r w:rsidR="00AF598F" w:rsidRPr="00CD5DA4">
        <w:rPr>
          <w:color w:val="000000" w:themeColor="text1"/>
          <w:sz w:val="26"/>
          <w:szCs w:val="26"/>
          <w:lang w:val="da-DK"/>
        </w:rPr>
        <w:t>K</w:t>
      </w:r>
      <w:r w:rsidRPr="00CD5DA4">
        <w:rPr>
          <w:color w:val="000000" w:themeColor="text1"/>
          <w:sz w:val="26"/>
          <w:szCs w:val="26"/>
          <w:lang w:val="da-DK"/>
        </w:rPr>
        <w:t xml:space="preserve">ho dữ liệu được xem như là một CSDL lớn tập trung dữ liệu từ nhiều nguồn trong doanh nghiệp. Việc sử dụng DW sẽ tạo ra một sự đồng nhất về thông tin doanh </w:t>
      </w:r>
      <w:r w:rsidRPr="00CD5DA4">
        <w:rPr>
          <w:color w:val="000000" w:themeColor="text1"/>
          <w:sz w:val="26"/>
          <w:szCs w:val="26"/>
          <w:lang w:val="da-DK"/>
        </w:rPr>
        <w:lastRenderedPageBreak/>
        <w:t>nghiệp và từ kho dữ liệu này doanh nghiệp có thể nhận được các chỉ tiêu phân tích hay dùng các công cụ hỗ trợ để theo dõi các chỉ tiêu cần quan tâm. Vì thế, kho dữ liệu có thể được xem là một môi trường có cấu trúc các hệ thống thông tin, cung cấp cho người dùng những thông tin khó có thể truy nhập hoặc biểu diễn trong cơ sở dữ liệu (CSDL) tác nghiệp truyền thống, nhằm mục đích hỗ trợ việc ra quyết định mang tính lịch sử hoặc hiện tại</w:t>
      </w:r>
      <w:r w:rsidR="00D72D3C" w:rsidRPr="00CD5DA4">
        <w:rPr>
          <w:color w:val="000000" w:themeColor="text1"/>
          <w:sz w:val="26"/>
          <w:szCs w:val="26"/>
          <w:lang w:val="da-DK"/>
        </w:rPr>
        <w:t xml:space="preserve"> [10]</w:t>
      </w:r>
      <w:r w:rsidRPr="00CD5DA4">
        <w:rPr>
          <w:color w:val="000000" w:themeColor="text1"/>
          <w:sz w:val="26"/>
          <w:szCs w:val="26"/>
          <w:lang w:val="da-DK"/>
        </w:rPr>
        <w:t>.</w:t>
      </w:r>
    </w:p>
    <w:p w14:paraId="3800DE24" w14:textId="6F8C82EA" w:rsidR="00270A9B" w:rsidRPr="00CD5DA4" w:rsidRDefault="00FF782E" w:rsidP="00704AFE">
      <w:pPr>
        <w:spacing w:before="120" w:after="120" w:line="312" w:lineRule="auto"/>
        <w:ind w:firstLine="270"/>
        <w:jc w:val="both"/>
        <w:rPr>
          <w:color w:val="000000" w:themeColor="text1"/>
          <w:sz w:val="26"/>
          <w:szCs w:val="26"/>
          <w:lang w:val="da-DK"/>
        </w:rPr>
      </w:pPr>
      <w:r w:rsidRPr="00CD5DA4">
        <w:rPr>
          <w:color w:val="000000" w:themeColor="text1"/>
          <w:sz w:val="26"/>
          <w:szCs w:val="26"/>
          <w:lang w:val="da-DK"/>
        </w:rPr>
        <w:t>Inmon</w:t>
      </w:r>
      <w:r w:rsidR="00AF598F" w:rsidRPr="00CD5DA4">
        <w:rPr>
          <w:color w:val="000000" w:themeColor="text1"/>
          <w:sz w:val="26"/>
          <w:szCs w:val="26"/>
          <w:lang w:val="da-DK"/>
        </w:rPr>
        <w:t xml:space="preserve"> - </w:t>
      </w:r>
      <w:r w:rsidRPr="00CD5DA4">
        <w:rPr>
          <w:color w:val="000000" w:themeColor="text1"/>
          <w:sz w:val="26"/>
          <w:szCs w:val="26"/>
          <w:lang w:val="da-DK"/>
        </w:rPr>
        <w:t>2004 đã định nghĩa: “Kho dữ liệu là một tập hợp dữ liệu hướng chủ đề được tích hợp theo từng khoảng thời gian và được lưu trữ bền vững phục vụ quá trình ra quyết định”</w:t>
      </w:r>
      <w:r w:rsidR="00D72D3C" w:rsidRPr="00CD5DA4">
        <w:rPr>
          <w:color w:val="000000" w:themeColor="text1"/>
          <w:sz w:val="26"/>
          <w:szCs w:val="26"/>
          <w:lang w:val="da-DK"/>
        </w:rPr>
        <w:t xml:space="preserve"> [</w:t>
      </w:r>
      <w:r w:rsidR="00F103F4" w:rsidRPr="00CD5DA4">
        <w:rPr>
          <w:color w:val="000000" w:themeColor="text1"/>
          <w:sz w:val="26"/>
          <w:szCs w:val="26"/>
          <w:lang w:val="da-DK"/>
        </w:rPr>
        <w:t>1</w:t>
      </w:r>
      <w:r w:rsidR="00D72D3C" w:rsidRPr="00CD5DA4">
        <w:rPr>
          <w:color w:val="000000" w:themeColor="text1"/>
          <w:sz w:val="26"/>
          <w:szCs w:val="26"/>
          <w:lang w:val="da-DK"/>
        </w:rPr>
        <w:t>].</w:t>
      </w:r>
    </w:p>
    <w:p w14:paraId="7F3333B7" w14:textId="09C07979" w:rsidR="00FF782E" w:rsidRPr="00CD5DA4" w:rsidRDefault="00FF782E" w:rsidP="00704AFE">
      <w:pPr>
        <w:spacing w:before="120" w:after="120" w:line="312" w:lineRule="auto"/>
        <w:ind w:firstLine="270"/>
        <w:jc w:val="both"/>
        <w:rPr>
          <w:color w:val="000000" w:themeColor="text1"/>
          <w:sz w:val="26"/>
          <w:szCs w:val="26"/>
          <w:lang w:val="da-DK"/>
        </w:rPr>
      </w:pPr>
      <w:r w:rsidRPr="00CD5DA4">
        <w:rPr>
          <w:color w:val="000000" w:themeColor="text1"/>
          <w:sz w:val="26"/>
          <w:szCs w:val="26"/>
          <w:lang w:val="da-DK"/>
        </w:rPr>
        <w:t>Kimball</w:t>
      </w:r>
      <w:r w:rsidR="00AF598F" w:rsidRPr="00CD5DA4">
        <w:rPr>
          <w:color w:val="000000" w:themeColor="text1"/>
          <w:sz w:val="26"/>
          <w:szCs w:val="26"/>
          <w:lang w:val="da-DK"/>
        </w:rPr>
        <w:t xml:space="preserve"> - </w:t>
      </w:r>
      <w:r w:rsidRPr="00CD5DA4">
        <w:rPr>
          <w:color w:val="000000" w:themeColor="text1"/>
          <w:sz w:val="26"/>
          <w:szCs w:val="26"/>
          <w:lang w:val="da-DK"/>
        </w:rPr>
        <w:t>2005 đã định nghĩa: “Kho dữ liệu là một hệ thống rút trích, làm sạch, chuyển đổi và nạp dữ liệu vào một kho chứa dữ liệu đa chiều nhằm hỗ trợ thực thi truy vấn và ra quyết định”</w:t>
      </w:r>
      <w:r w:rsidR="00D72D3C" w:rsidRPr="00CD5DA4">
        <w:rPr>
          <w:color w:val="000000" w:themeColor="text1"/>
          <w:sz w:val="26"/>
          <w:szCs w:val="26"/>
          <w:lang w:val="da-DK"/>
        </w:rPr>
        <w:t xml:space="preserve"> [1].</w:t>
      </w:r>
    </w:p>
    <w:p w14:paraId="4301182C" w14:textId="77777777" w:rsidR="00F65559" w:rsidRPr="00CD5DA4" w:rsidRDefault="00FF782E" w:rsidP="00704AFE">
      <w:pPr>
        <w:spacing w:before="120" w:after="120" w:line="312" w:lineRule="auto"/>
        <w:ind w:firstLine="284"/>
        <w:jc w:val="both"/>
        <w:rPr>
          <w:color w:val="000000" w:themeColor="text1"/>
          <w:sz w:val="26"/>
          <w:szCs w:val="26"/>
          <w:lang w:val="da-DK"/>
        </w:rPr>
      </w:pPr>
      <w:r w:rsidRPr="00CD5DA4">
        <w:rPr>
          <w:color w:val="000000" w:themeColor="text1"/>
          <w:sz w:val="26"/>
          <w:szCs w:val="26"/>
          <w:lang w:val="da-DK"/>
        </w:rPr>
        <w:t>Về bản chất, kho dữ liệu hướng vào việc cung cấp một kiến trúc, công cụ để phát triển dữ liệu của các hệ thống hỗ trợ quyết định. Dữ liệu phát sinh từ trong các hoạt động hàng ngày và được thu thập, xử lý để phục vụ công việc nghiệp vụ cụ thể của một tổ chức thường được gọi là dữ liệu tác nghiệp. Các hoạt động thu thập xử lý dữ liệu tác nghiệp được gọi là xử lý giao dịch trực tuyến (Online Transaction Processing - OLTP).</w:t>
      </w:r>
    </w:p>
    <w:p w14:paraId="6A53E884" w14:textId="0167DBBA" w:rsidR="00FF782E" w:rsidRPr="00CD5DA4" w:rsidRDefault="00F65559" w:rsidP="00704AFE">
      <w:pPr>
        <w:spacing w:before="120" w:after="120" w:line="312" w:lineRule="auto"/>
        <w:ind w:firstLine="284"/>
        <w:jc w:val="both"/>
        <w:rPr>
          <w:color w:val="000000" w:themeColor="text1"/>
          <w:sz w:val="26"/>
          <w:szCs w:val="26"/>
          <w:lang w:val="da-DK"/>
        </w:rPr>
      </w:pPr>
      <w:r w:rsidRPr="00CD5DA4">
        <w:rPr>
          <w:color w:val="000000" w:themeColor="text1"/>
          <w:sz w:val="26"/>
          <w:szCs w:val="26"/>
          <w:lang w:val="da-DK"/>
        </w:rPr>
        <w:t>K</w:t>
      </w:r>
      <w:r w:rsidR="00FF782E" w:rsidRPr="00CD5DA4">
        <w:rPr>
          <w:color w:val="000000" w:themeColor="text1"/>
          <w:sz w:val="26"/>
          <w:szCs w:val="26"/>
          <w:lang w:val="da-DK"/>
        </w:rPr>
        <w:t>ho dữ liệu phục vụ cho việc phân tích các kết quả mang thông tin mức cao. Các hệ thống thông tin thu thập xử lý dữ liệu loại này được gọi là xử lý phân tích trực tuyến (Online Analytical Processing - OLAP). Kho dữ liệu thường rất lớn tới hàng trăm G</w:t>
      </w:r>
      <w:r w:rsidR="006E6C02" w:rsidRPr="00CD5DA4">
        <w:rPr>
          <w:color w:val="000000" w:themeColor="text1"/>
          <w:sz w:val="26"/>
          <w:szCs w:val="26"/>
          <w:lang w:val="da-DK"/>
        </w:rPr>
        <w:t>igabyte</w:t>
      </w:r>
      <w:r w:rsidR="00FF782E" w:rsidRPr="00CD5DA4">
        <w:rPr>
          <w:color w:val="000000" w:themeColor="text1"/>
          <w:sz w:val="26"/>
          <w:szCs w:val="26"/>
          <w:lang w:val="da-DK"/>
        </w:rPr>
        <w:t xml:space="preserve"> hay thậm chí hàng Terabyte. Nó được xây dựng để tiện lợi cho việc truy cập theo nhiều nguồn, nhiều kiểu dữ liệu khác nhau sao cho có thể kết hợp được cả những ứng dụng của các công nghệ hiện đại và kế thừa được từ những hệ thống đã có sẵn từ trước. DW là một kho dữ liệu quan hệ đa chiều được thiết kế cho việc truy vấn dữ liệu và phân tích hơn là cho việc xử lý giao dịch. Một DW thường chứa dữ liệu lịch sử mong muốn từ dữ liệu giao dịch. Nó phân tích riêng rẽ khối dữ liệu từ dữ liệu giao dịch và cho phép lấy dữ liệu từ nhiều nguồn</w:t>
      </w:r>
      <w:r w:rsidR="00D72D3C" w:rsidRPr="00CD5DA4">
        <w:rPr>
          <w:color w:val="000000" w:themeColor="text1"/>
          <w:sz w:val="26"/>
          <w:szCs w:val="26"/>
          <w:lang w:val="da-DK"/>
        </w:rPr>
        <w:t xml:space="preserve"> [10]</w:t>
      </w:r>
      <w:r w:rsidR="00FF782E" w:rsidRPr="00CD5DA4">
        <w:rPr>
          <w:color w:val="000000" w:themeColor="text1"/>
          <w:sz w:val="26"/>
          <w:szCs w:val="26"/>
          <w:lang w:val="da-DK"/>
        </w:rPr>
        <w:t>.</w:t>
      </w:r>
    </w:p>
    <w:p w14:paraId="300C05AB" w14:textId="77777777" w:rsidR="00FF782E" w:rsidRPr="00CD5DA4" w:rsidRDefault="00FF782E" w:rsidP="00704AFE">
      <w:pPr>
        <w:spacing w:before="120" w:after="120" w:line="312" w:lineRule="auto"/>
        <w:ind w:firstLine="284"/>
        <w:jc w:val="both"/>
        <w:rPr>
          <w:color w:val="000000" w:themeColor="text1"/>
          <w:sz w:val="26"/>
          <w:szCs w:val="26"/>
          <w:lang w:val="da-DK"/>
        </w:rPr>
      </w:pPr>
      <w:r w:rsidRPr="00CD5DA4">
        <w:rPr>
          <w:color w:val="000000" w:themeColor="text1"/>
          <w:sz w:val="26"/>
          <w:szCs w:val="26"/>
          <w:lang w:val="da-DK"/>
        </w:rPr>
        <w:t>Có ba kiểu kho dữ liệu thường gặp:</w:t>
      </w:r>
    </w:p>
    <w:p w14:paraId="5842324F" w14:textId="45D59B4B" w:rsidR="00FF782E" w:rsidRPr="00CD5DA4" w:rsidRDefault="00FF782E" w:rsidP="00704AFE">
      <w:pPr>
        <w:spacing w:before="120" w:after="120" w:line="312" w:lineRule="auto"/>
        <w:ind w:firstLine="284"/>
        <w:jc w:val="both"/>
        <w:rPr>
          <w:color w:val="000000" w:themeColor="text1"/>
          <w:sz w:val="26"/>
          <w:szCs w:val="26"/>
          <w:lang w:val="da-DK"/>
        </w:rPr>
      </w:pPr>
      <w:r w:rsidRPr="00CD5DA4">
        <w:rPr>
          <w:color w:val="000000" w:themeColor="text1"/>
          <w:sz w:val="26"/>
          <w:szCs w:val="26"/>
          <w:lang w:val="da-DK"/>
        </w:rPr>
        <w:t>Kho dữ liệu doanh nghiệp (Enterprise Data Warehouse - EDW): kho dữ liệu loại này cung cấp một tập dữ liệu trung tâm được tổ chức hỗ trợ cho việc ra quyết định của cả công ty (xí nghiệp)</w:t>
      </w:r>
      <w:r w:rsidR="00D72D3C" w:rsidRPr="00CD5DA4">
        <w:rPr>
          <w:color w:val="000000" w:themeColor="text1"/>
          <w:sz w:val="26"/>
          <w:szCs w:val="26"/>
          <w:lang w:val="da-DK"/>
        </w:rPr>
        <w:t xml:space="preserve"> [10]</w:t>
      </w:r>
      <w:r w:rsidRPr="00CD5DA4">
        <w:rPr>
          <w:color w:val="000000" w:themeColor="text1"/>
          <w:sz w:val="26"/>
          <w:szCs w:val="26"/>
          <w:lang w:val="da-DK"/>
        </w:rPr>
        <w:t>.</w:t>
      </w:r>
    </w:p>
    <w:p w14:paraId="7FE59E24" w14:textId="77777777" w:rsidR="00F65559" w:rsidRPr="00CD5DA4" w:rsidRDefault="00FF782E" w:rsidP="00704AFE">
      <w:pPr>
        <w:spacing w:before="120" w:after="120" w:line="312" w:lineRule="auto"/>
        <w:ind w:firstLine="284"/>
        <w:jc w:val="both"/>
        <w:rPr>
          <w:color w:val="000000" w:themeColor="text1"/>
          <w:sz w:val="26"/>
          <w:szCs w:val="26"/>
          <w:lang w:val="da-DK"/>
        </w:rPr>
      </w:pPr>
      <w:r w:rsidRPr="00CD5DA4">
        <w:rPr>
          <w:color w:val="000000" w:themeColor="text1"/>
          <w:sz w:val="26"/>
          <w:szCs w:val="26"/>
          <w:lang w:val="da-DK"/>
        </w:rPr>
        <w:lastRenderedPageBreak/>
        <w:t>Kho dữ liệu tác nghiệp (Operational Data Store - ODS): kho dữ liệu loại này dùng cho các công ty có phạm vi rộng, nhưng nó không giống với kho dữ liệu doanh nghiệp. Ở đây dữ liệu được làm tươi ngay tức thì và được sử dụng cho những hoạt động thường nhật.</w:t>
      </w:r>
    </w:p>
    <w:p w14:paraId="4BFA7DA6" w14:textId="77777777" w:rsidR="00F65559" w:rsidRPr="00CD5DA4" w:rsidRDefault="00FF782E" w:rsidP="00704AFE">
      <w:pPr>
        <w:spacing w:before="120" w:after="120" w:line="312" w:lineRule="auto"/>
        <w:ind w:firstLine="284"/>
        <w:jc w:val="both"/>
        <w:rPr>
          <w:color w:val="000000" w:themeColor="text1"/>
          <w:sz w:val="26"/>
          <w:szCs w:val="26"/>
          <w:lang w:val="da-DK"/>
        </w:rPr>
      </w:pPr>
      <w:r w:rsidRPr="00CD5DA4">
        <w:rPr>
          <w:color w:val="000000" w:themeColor="text1"/>
          <w:sz w:val="26"/>
          <w:szCs w:val="26"/>
          <w:lang w:val="da-DK"/>
        </w:rPr>
        <w:t>Theo định nghĩa của Inmon, ODS khác EDW ở chỗ, nó bị giới hạn về tính lịch sử của dữ liệu và được cập nhật dữ liệu thường xuyên hơn</w:t>
      </w:r>
      <w:r w:rsidR="00D72D3C" w:rsidRPr="00CD5DA4">
        <w:rPr>
          <w:color w:val="000000" w:themeColor="text1"/>
          <w:sz w:val="26"/>
          <w:szCs w:val="26"/>
          <w:lang w:val="da-DK"/>
        </w:rPr>
        <w:t xml:space="preserve"> [10]</w:t>
      </w:r>
      <w:r w:rsidRPr="00CD5DA4">
        <w:rPr>
          <w:color w:val="000000" w:themeColor="text1"/>
          <w:sz w:val="26"/>
          <w:szCs w:val="26"/>
          <w:lang w:val="da-DK"/>
        </w:rPr>
        <w:t>.</w:t>
      </w:r>
    </w:p>
    <w:p w14:paraId="1644EFFF" w14:textId="7FA09F40" w:rsidR="00FF782E" w:rsidRPr="00CD5DA4" w:rsidRDefault="00FF782E" w:rsidP="00704AFE">
      <w:pPr>
        <w:spacing w:before="120" w:after="120" w:line="312" w:lineRule="auto"/>
        <w:ind w:firstLine="360"/>
        <w:jc w:val="both"/>
        <w:rPr>
          <w:color w:val="000000" w:themeColor="text1"/>
          <w:sz w:val="26"/>
          <w:szCs w:val="26"/>
          <w:lang w:val="da-DK"/>
        </w:rPr>
      </w:pPr>
      <w:r w:rsidRPr="00CD5DA4">
        <w:rPr>
          <w:color w:val="000000" w:themeColor="text1"/>
          <w:sz w:val="26"/>
          <w:szCs w:val="26"/>
          <w:lang w:val="da-DK"/>
        </w:rPr>
        <w:t>Kho dữ liệu chuyên đề (Data Mart - DM): kho dữ liệu chuyên đề là một</w:t>
      </w:r>
      <w:r w:rsidR="00F65559" w:rsidRPr="00CD5DA4">
        <w:rPr>
          <w:color w:val="000000" w:themeColor="text1"/>
          <w:sz w:val="26"/>
          <w:szCs w:val="26"/>
          <w:lang w:val="da-DK"/>
        </w:rPr>
        <w:t xml:space="preserve"> </w:t>
      </w:r>
      <w:r w:rsidRPr="00CD5DA4">
        <w:rPr>
          <w:color w:val="000000" w:themeColor="text1"/>
          <w:sz w:val="26"/>
          <w:szCs w:val="26"/>
          <w:lang w:val="da-DK"/>
        </w:rPr>
        <w:t>DW cỡ nhỏ và nó hỗ trợ cho những nghiệp vụ chuyên biệt hoặc cho những chức năng nghiệp vụ cụ thể</w:t>
      </w:r>
      <w:r w:rsidR="00D72D3C" w:rsidRPr="00CD5DA4">
        <w:rPr>
          <w:color w:val="000000" w:themeColor="text1"/>
          <w:sz w:val="26"/>
          <w:szCs w:val="26"/>
          <w:lang w:val="da-DK"/>
        </w:rPr>
        <w:t xml:space="preserve"> [10]</w:t>
      </w:r>
      <w:r w:rsidRPr="00CD5DA4">
        <w:rPr>
          <w:color w:val="000000" w:themeColor="text1"/>
          <w:sz w:val="26"/>
          <w:szCs w:val="26"/>
          <w:lang w:val="da-DK"/>
        </w:rPr>
        <w:t>.</w:t>
      </w:r>
    </w:p>
    <w:p w14:paraId="6DB7CFB1" w14:textId="500A5B33" w:rsidR="00FF782E" w:rsidRPr="00CD5DA4" w:rsidRDefault="00FF782E" w:rsidP="00704AFE">
      <w:pPr>
        <w:spacing w:before="120" w:after="120" w:line="312" w:lineRule="auto"/>
        <w:ind w:firstLine="284"/>
        <w:jc w:val="both"/>
        <w:rPr>
          <w:color w:val="000000" w:themeColor="text1"/>
          <w:sz w:val="26"/>
          <w:szCs w:val="26"/>
          <w:lang w:val="da-DK"/>
        </w:rPr>
      </w:pPr>
      <w:r w:rsidRPr="00CD5DA4">
        <w:rPr>
          <w:color w:val="000000" w:themeColor="text1"/>
          <w:sz w:val="26"/>
          <w:szCs w:val="26"/>
          <w:lang w:val="da-DK"/>
        </w:rPr>
        <w:t>Trong ba loại kho dữ liệu trên, thì ODS là sự nâng cấp từ CSDL vốn tồn tại trong doanh nghiệp nếu doanh nghiệp có tổ chức các CSDL phục vụ cho hoạt động của mình. DW và DM cần được phát triển dựa trên việc mô hình hoá dữ liệu theo các chiều, trong đó các bảng sự kiện (Fact table) được kết nối với các bảng chiều (Dimension table). Mục tiêu của việc xây dựng các kho dữ liệu này là nhằm phục vụ cho các hoạt động nghiệp vụ ở mức cao hơn với hiệu quả cao</w:t>
      </w:r>
      <w:r w:rsidR="00D72D3C" w:rsidRPr="00CD5DA4">
        <w:rPr>
          <w:color w:val="000000" w:themeColor="text1"/>
          <w:sz w:val="26"/>
          <w:szCs w:val="26"/>
          <w:lang w:val="da-DK"/>
        </w:rPr>
        <w:t xml:space="preserve"> [10]</w:t>
      </w:r>
      <w:r w:rsidRPr="00CD5DA4">
        <w:rPr>
          <w:color w:val="000000" w:themeColor="text1"/>
          <w:sz w:val="26"/>
          <w:szCs w:val="26"/>
          <w:lang w:val="da-DK"/>
        </w:rPr>
        <w:t>.</w:t>
      </w:r>
    </w:p>
    <w:p w14:paraId="3FA7B322" w14:textId="797B257E" w:rsidR="00FF782E" w:rsidRPr="00CD5DA4" w:rsidRDefault="00FF782E" w:rsidP="00B242E9">
      <w:pPr>
        <w:pStyle w:val="Heading3"/>
        <w:numPr>
          <w:ilvl w:val="2"/>
          <w:numId w:val="4"/>
        </w:numPr>
        <w:spacing w:before="0" w:after="0" w:line="312" w:lineRule="auto"/>
        <w:ind w:left="993" w:hanging="709"/>
        <w:rPr>
          <w:rFonts w:ascii="Times New Roman" w:hAnsi="Times New Roman"/>
          <w:lang w:val="da-DK"/>
        </w:rPr>
      </w:pPr>
      <w:bookmarkStart w:id="1464" w:name="_Toc82180801"/>
      <w:bookmarkStart w:id="1465" w:name="_Toc82500923"/>
      <w:bookmarkStart w:id="1466" w:name="_Toc82501040"/>
      <w:bookmarkStart w:id="1467" w:name="_Toc92435835"/>
      <w:r w:rsidRPr="00CD5DA4">
        <w:rPr>
          <w:rFonts w:ascii="Times New Roman" w:hAnsi="Times New Roman"/>
          <w:lang w:val="da-DK"/>
        </w:rPr>
        <w:t>Đặc điểm của kho dữ liệu</w:t>
      </w:r>
      <w:bookmarkEnd w:id="1464"/>
      <w:bookmarkEnd w:id="1465"/>
      <w:bookmarkEnd w:id="1466"/>
      <w:bookmarkEnd w:id="1467"/>
    </w:p>
    <w:p w14:paraId="7D087BCD" w14:textId="77777777" w:rsidR="009C30AA" w:rsidRPr="00CD5DA4" w:rsidRDefault="00FF782E" w:rsidP="00704AFE">
      <w:pPr>
        <w:spacing w:before="120" w:after="120" w:line="312" w:lineRule="auto"/>
        <w:ind w:firstLine="284"/>
        <w:jc w:val="both"/>
        <w:rPr>
          <w:sz w:val="26"/>
          <w:szCs w:val="26"/>
          <w:lang w:val="da-DK"/>
        </w:rPr>
      </w:pPr>
      <w:r w:rsidRPr="00CD5DA4">
        <w:rPr>
          <w:sz w:val="26"/>
          <w:szCs w:val="26"/>
          <w:lang w:val="da-DK"/>
        </w:rPr>
        <w:t>Dữ liệu được lưu trong Kho dữ liệu không được tạo ra trực tiếp từ người dùng mà được lấy từ các nguồn dữ liệu sẵn có và mục đích là phục vụ tạo ra các báo cáo quản trị do đó nó có các tính chấ</w:t>
      </w:r>
      <w:r w:rsidR="009C30AA" w:rsidRPr="00CD5DA4">
        <w:rPr>
          <w:sz w:val="26"/>
          <w:szCs w:val="26"/>
          <w:lang w:val="da-DK"/>
        </w:rPr>
        <w:t>t sau:</w:t>
      </w:r>
    </w:p>
    <w:p w14:paraId="78FAA490" w14:textId="49826D98" w:rsidR="009C30AA" w:rsidRPr="00CD5DA4" w:rsidRDefault="0026177D" w:rsidP="00704AFE">
      <w:pPr>
        <w:spacing w:before="120" w:after="120" w:line="312" w:lineRule="auto"/>
        <w:ind w:firstLine="284"/>
        <w:jc w:val="both"/>
        <w:rPr>
          <w:sz w:val="26"/>
          <w:szCs w:val="26"/>
          <w:lang w:val="da-DK"/>
        </w:rPr>
      </w:pPr>
      <w:r w:rsidRPr="00CD5DA4">
        <w:rPr>
          <w:sz w:val="26"/>
          <w:szCs w:val="26"/>
          <w:lang w:val="da-DK"/>
        </w:rPr>
        <w:t>Theo định hướng chủ đề: Họ có thể phân tích dữ liệu về một chủ đề hoặc lĩnh vực chức năng cụ thể chẳng hạn như bán hàng</w:t>
      </w:r>
      <w:r w:rsidR="00F863F4" w:rsidRPr="00CD5DA4">
        <w:rPr>
          <w:sz w:val="26"/>
          <w:szCs w:val="26"/>
          <w:lang w:val="da-DK"/>
        </w:rPr>
        <w:t xml:space="preserve"> [10].</w:t>
      </w:r>
    </w:p>
    <w:p w14:paraId="0375DFA8" w14:textId="77777777" w:rsidR="009C30AA" w:rsidRPr="00CD5DA4" w:rsidRDefault="0026177D" w:rsidP="00704AFE">
      <w:pPr>
        <w:spacing w:before="120" w:after="120" w:line="312" w:lineRule="auto"/>
        <w:ind w:firstLine="284"/>
        <w:jc w:val="both"/>
        <w:rPr>
          <w:sz w:val="26"/>
          <w:szCs w:val="26"/>
          <w:lang w:val="da-DK"/>
        </w:rPr>
      </w:pPr>
      <w:r w:rsidRPr="00CD5DA4">
        <w:rPr>
          <w:sz w:val="26"/>
          <w:szCs w:val="26"/>
          <w:lang w:val="da-DK"/>
        </w:rPr>
        <w:t>Tích hợp: Kho dữ liệu tạo ra sự nhất quán giữa các kiểu dữ liệu khác nhau từ các nguồn khác nhau</w:t>
      </w:r>
      <w:r w:rsidR="00F863F4" w:rsidRPr="00CD5DA4">
        <w:rPr>
          <w:sz w:val="26"/>
          <w:szCs w:val="26"/>
          <w:lang w:val="da-DK"/>
        </w:rPr>
        <w:t xml:space="preserve"> [10].</w:t>
      </w:r>
    </w:p>
    <w:p w14:paraId="600CD55C" w14:textId="77777777" w:rsidR="009C30AA" w:rsidRPr="00CD5DA4" w:rsidRDefault="0026177D" w:rsidP="00704AFE">
      <w:pPr>
        <w:spacing w:before="120" w:after="120" w:line="312" w:lineRule="auto"/>
        <w:ind w:firstLine="284"/>
        <w:jc w:val="both"/>
        <w:rPr>
          <w:sz w:val="26"/>
          <w:szCs w:val="26"/>
          <w:lang w:val="da-DK"/>
        </w:rPr>
      </w:pPr>
      <w:r w:rsidRPr="00CD5DA4">
        <w:rPr>
          <w:sz w:val="26"/>
          <w:szCs w:val="26"/>
          <w:lang w:val="da-DK"/>
        </w:rPr>
        <w:t>Cố định dữ liệu: Khi dữ liệu nằm trong kho dữ liệu, nó ổn định và không thay đổi</w:t>
      </w:r>
      <w:r w:rsidR="00F863F4" w:rsidRPr="00CD5DA4">
        <w:rPr>
          <w:sz w:val="26"/>
          <w:szCs w:val="26"/>
          <w:lang w:val="da-DK"/>
        </w:rPr>
        <w:t xml:space="preserve"> [10].</w:t>
      </w:r>
    </w:p>
    <w:p w14:paraId="5429098A" w14:textId="6762108C" w:rsidR="0026177D" w:rsidRPr="00CD5DA4" w:rsidRDefault="0026177D" w:rsidP="00704AFE">
      <w:pPr>
        <w:spacing w:before="120" w:after="120" w:line="312" w:lineRule="auto"/>
        <w:ind w:firstLine="284"/>
        <w:jc w:val="both"/>
        <w:rPr>
          <w:sz w:val="26"/>
          <w:szCs w:val="26"/>
          <w:lang w:val="da-DK"/>
        </w:rPr>
      </w:pPr>
      <w:r w:rsidRPr="00CD5DA4">
        <w:rPr>
          <w:sz w:val="26"/>
          <w:szCs w:val="26"/>
          <w:lang w:val="da-DK"/>
        </w:rPr>
        <w:t>Biến thể thời gian: Phân tích kho dữ liệu xem xét sự thay đổi theo thời gian</w:t>
      </w:r>
      <w:r w:rsidR="00F863F4" w:rsidRPr="00CD5DA4">
        <w:rPr>
          <w:sz w:val="26"/>
          <w:szCs w:val="26"/>
          <w:lang w:val="da-DK"/>
        </w:rPr>
        <w:t xml:space="preserve"> [10]</w:t>
      </w:r>
      <w:r w:rsidRPr="00CD5DA4">
        <w:rPr>
          <w:sz w:val="26"/>
          <w:szCs w:val="26"/>
          <w:lang w:val="da-DK"/>
        </w:rPr>
        <w:t>.</w:t>
      </w:r>
      <w:bookmarkStart w:id="1468" w:name="_Toc82180806"/>
      <w:bookmarkStart w:id="1469" w:name="_Toc82500928"/>
      <w:bookmarkStart w:id="1470" w:name="_Toc82501045"/>
    </w:p>
    <w:p w14:paraId="735D0731" w14:textId="7C9F39C0" w:rsidR="00FF782E" w:rsidRPr="00CD5DA4" w:rsidRDefault="00FF782E" w:rsidP="00B242E9">
      <w:pPr>
        <w:pStyle w:val="Heading3"/>
        <w:numPr>
          <w:ilvl w:val="2"/>
          <w:numId w:val="4"/>
        </w:numPr>
        <w:spacing w:before="0" w:after="0" w:line="312" w:lineRule="auto"/>
        <w:ind w:left="993" w:hanging="709"/>
        <w:rPr>
          <w:rFonts w:ascii="Times New Roman" w:hAnsi="Times New Roman"/>
          <w:lang w:val="da-DK"/>
        </w:rPr>
      </w:pPr>
      <w:bookmarkStart w:id="1471" w:name="_Toc92435836"/>
      <w:r w:rsidRPr="00CD5DA4">
        <w:rPr>
          <w:rFonts w:ascii="Times New Roman" w:hAnsi="Times New Roman"/>
          <w:lang w:val="da-DK"/>
        </w:rPr>
        <w:t>Kiến trúc của kho dữ liệu</w:t>
      </w:r>
      <w:bookmarkEnd w:id="1468"/>
      <w:bookmarkEnd w:id="1469"/>
      <w:bookmarkEnd w:id="1470"/>
      <w:bookmarkEnd w:id="1471"/>
    </w:p>
    <w:p w14:paraId="0FCF4BFD" w14:textId="4F68BC89" w:rsidR="00497286" w:rsidRPr="00CD5DA4" w:rsidRDefault="00FF782E" w:rsidP="00704AFE">
      <w:pPr>
        <w:spacing w:before="120" w:after="120" w:line="312" w:lineRule="auto"/>
        <w:ind w:firstLine="284"/>
        <w:jc w:val="both"/>
        <w:rPr>
          <w:sz w:val="26"/>
          <w:szCs w:val="26"/>
          <w:lang w:val="da-DK"/>
        </w:rPr>
      </w:pPr>
      <w:r w:rsidRPr="00CD5DA4">
        <w:rPr>
          <w:sz w:val="26"/>
          <w:szCs w:val="26"/>
          <w:lang w:val="da-DK"/>
        </w:rPr>
        <w:t>Hoffer et al</w:t>
      </w:r>
      <w:r w:rsidR="0052064B" w:rsidRPr="00CD5DA4">
        <w:rPr>
          <w:sz w:val="26"/>
          <w:szCs w:val="26"/>
          <w:lang w:val="da-DK"/>
        </w:rPr>
        <w:t xml:space="preserve"> - </w:t>
      </w:r>
      <w:r w:rsidRPr="00CD5DA4">
        <w:rPr>
          <w:sz w:val="26"/>
          <w:szCs w:val="26"/>
          <w:lang w:val="da-DK"/>
        </w:rPr>
        <w:t xml:space="preserve">2007 chia </w:t>
      </w:r>
      <w:r w:rsidR="00686D5E" w:rsidRPr="00CD5DA4">
        <w:rPr>
          <w:sz w:val="26"/>
          <w:szCs w:val="26"/>
          <w:lang w:val="da-DK"/>
        </w:rPr>
        <w:t>kho dữ liệu</w:t>
      </w:r>
      <w:r w:rsidRPr="00CD5DA4">
        <w:rPr>
          <w:sz w:val="26"/>
          <w:szCs w:val="26"/>
          <w:lang w:val="da-DK"/>
        </w:rPr>
        <w:t xml:space="preserve"> thành 3 phần:</w:t>
      </w:r>
    </w:p>
    <w:p w14:paraId="329785F1" w14:textId="031BC57D" w:rsidR="00497286" w:rsidRPr="00CD5DA4" w:rsidRDefault="00497286" w:rsidP="00704AFE">
      <w:pPr>
        <w:spacing w:before="120" w:after="120" w:line="312" w:lineRule="auto"/>
        <w:ind w:firstLine="284"/>
        <w:jc w:val="both"/>
        <w:rPr>
          <w:sz w:val="26"/>
          <w:szCs w:val="26"/>
          <w:lang w:val="da-DK"/>
        </w:rPr>
      </w:pPr>
      <w:r w:rsidRPr="00CD5DA4">
        <w:rPr>
          <w:sz w:val="26"/>
          <w:szCs w:val="26"/>
          <w:lang w:val="da-DK"/>
        </w:rPr>
        <w:t xml:space="preserve">Bản </w:t>
      </w:r>
      <w:r w:rsidR="00FF782E" w:rsidRPr="00CD5DA4">
        <w:rPr>
          <w:sz w:val="26"/>
          <w:szCs w:val="26"/>
          <w:lang w:val="da-DK"/>
        </w:rPr>
        <w:t xml:space="preserve">thân </w:t>
      </w:r>
      <w:r w:rsidR="00686D5E" w:rsidRPr="00CD5DA4">
        <w:rPr>
          <w:sz w:val="26"/>
          <w:szCs w:val="26"/>
          <w:lang w:val="da-DK"/>
        </w:rPr>
        <w:t>kho dữ liệu</w:t>
      </w:r>
      <w:r w:rsidR="00F863F4" w:rsidRPr="00CD5DA4">
        <w:rPr>
          <w:sz w:val="26"/>
          <w:szCs w:val="26"/>
          <w:lang w:val="da-DK"/>
        </w:rPr>
        <w:t>:</w:t>
      </w:r>
      <w:r w:rsidR="009C30AA" w:rsidRPr="00CD5DA4">
        <w:rPr>
          <w:sz w:val="26"/>
          <w:szCs w:val="26"/>
          <w:lang w:val="da-DK"/>
        </w:rPr>
        <w:t xml:space="preserve"> </w:t>
      </w:r>
      <w:r w:rsidR="00FF782E" w:rsidRPr="00CD5DA4">
        <w:rPr>
          <w:sz w:val="26"/>
          <w:szCs w:val="26"/>
          <w:lang w:val="da-DK"/>
        </w:rPr>
        <w:t>Ch</w:t>
      </w:r>
      <w:r w:rsidRPr="00CD5DA4">
        <w:rPr>
          <w:sz w:val="26"/>
          <w:szCs w:val="26"/>
          <w:lang w:val="da-DK"/>
        </w:rPr>
        <w:t xml:space="preserve">ứa dữ liệu và các phần mềm liên </w:t>
      </w:r>
      <w:r w:rsidR="00FF782E" w:rsidRPr="00CD5DA4">
        <w:rPr>
          <w:sz w:val="26"/>
          <w:szCs w:val="26"/>
          <w:lang w:val="da-DK"/>
        </w:rPr>
        <w:t>quan</w:t>
      </w:r>
      <w:r w:rsidR="003113A9" w:rsidRPr="00CD5DA4">
        <w:rPr>
          <w:sz w:val="26"/>
          <w:szCs w:val="26"/>
          <w:lang w:val="da-DK"/>
        </w:rPr>
        <w:t xml:space="preserve"> [1].</w:t>
      </w:r>
    </w:p>
    <w:p w14:paraId="28AA43FA" w14:textId="73D9A486" w:rsidR="00497286" w:rsidRPr="00CD5DA4" w:rsidRDefault="00FF782E" w:rsidP="00704AFE">
      <w:pPr>
        <w:spacing w:before="120" w:after="120" w:line="312" w:lineRule="auto"/>
        <w:ind w:firstLine="284"/>
        <w:jc w:val="both"/>
        <w:rPr>
          <w:sz w:val="26"/>
          <w:szCs w:val="26"/>
          <w:lang w:val="da-DK"/>
        </w:rPr>
      </w:pPr>
      <w:r w:rsidRPr="00CD5DA4">
        <w:rPr>
          <w:sz w:val="26"/>
          <w:szCs w:val="26"/>
          <w:lang w:val="da-DK"/>
        </w:rPr>
        <w:lastRenderedPageBreak/>
        <w:t>Phần mềm thu nhận dữ liệu (back-end)</w:t>
      </w:r>
      <w:r w:rsidR="00F863F4" w:rsidRPr="00CD5DA4">
        <w:rPr>
          <w:sz w:val="26"/>
          <w:szCs w:val="26"/>
          <w:lang w:val="da-DK"/>
        </w:rPr>
        <w:t>:</w:t>
      </w:r>
      <w:r w:rsidR="00FA770A" w:rsidRPr="00CD5DA4">
        <w:rPr>
          <w:sz w:val="26"/>
          <w:szCs w:val="26"/>
          <w:lang w:val="da-DK"/>
        </w:rPr>
        <w:t xml:space="preserve"> </w:t>
      </w:r>
      <w:r w:rsidRPr="00CD5DA4">
        <w:rPr>
          <w:sz w:val="26"/>
          <w:szCs w:val="26"/>
          <w:lang w:val="da-DK"/>
        </w:rPr>
        <w:t>Rút trích dữ li</w:t>
      </w:r>
      <w:r w:rsidR="00497286" w:rsidRPr="00CD5DA4">
        <w:rPr>
          <w:sz w:val="26"/>
          <w:szCs w:val="26"/>
          <w:lang w:val="da-DK"/>
        </w:rPr>
        <w:t xml:space="preserve">ệu từ các hệ thống cũ/nguồn bên </w:t>
      </w:r>
      <w:r w:rsidRPr="00CD5DA4">
        <w:rPr>
          <w:sz w:val="26"/>
          <w:szCs w:val="26"/>
          <w:lang w:val="da-DK"/>
        </w:rPr>
        <w:t>ngoài</w:t>
      </w:r>
      <w:r w:rsidR="00FA770A" w:rsidRPr="00CD5DA4">
        <w:rPr>
          <w:sz w:val="26"/>
          <w:szCs w:val="26"/>
          <w:lang w:val="da-DK"/>
        </w:rPr>
        <w:t xml:space="preserve"> [1] và h</w:t>
      </w:r>
      <w:r w:rsidRPr="00CD5DA4">
        <w:rPr>
          <w:sz w:val="26"/>
          <w:szCs w:val="26"/>
          <w:lang w:val="da-DK"/>
        </w:rPr>
        <w:t xml:space="preserve">ợp nhất, tóm tắt và tải nạp dữ liệu vào </w:t>
      </w:r>
      <w:r w:rsidR="00932597" w:rsidRPr="00CD5DA4">
        <w:rPr>
          <w:sz w:val="26"/>
          <w:szCs w:val="26"/>
          <w:lang w:val="da-DK"/>
        </w:rPr>
        <w:t>kho dữ liệu</w:t>
      </w:r>
      <w:r w:rsidR="009078D3" w:rsidRPr="00CD5DA4">
        <w:rPr>
          <w:sz w:val="26"/>
          <w:szCs w:val="26"/>
          <w:lang w:val="da-DK"/>
        </w:rPr>
        <w:t xml:space="preserve"> [1].</w:t>
      </w:r>
    </w:p>
    <w:p w14:paraId="3C9E6A80" w14:textId="0E28750A" w:rsidR="00FF782E" w:rsidRPr="00CD5DA4" w:rsidRDefault="00FF782E" w:rsidP="00704AFE">
      <w:pPr>
        <w:spacing w:before="120" w:after="120" w:line="312" w:lineRule="auto"/>
        <w:ind w:firstLine="284"/>
        <w:jc w:val="both"/>
        <w:rPr>
          <w:sz w:val="26"/>
          <w:szCs w:val="26"/>
        </w:rPr>
      </w:pPr>
      <w:r w:rsidRPr="00CD5DA4">
        <w:rPr>
          <w:sz w:val="26"/>
          <w:szCs w:val="26"/>
        </w:rPr>
        <w:t>Phần mềm truy xuất và phân tích (front-end)</w:t>
      </w:r>
      <w:r w:rsidR="009078D3" w:rsidRPr="00CD5DA4">
        <w:rPr>
          <w:sz w:val="26"/>
          <w:szCs w:val="26"/>
        </w:rPr>
        <w:t xml:space="preserve"> [1]</w:t>
      </w:r>
      <w:r w:rsidR="00F863F4" w:rsidRPr="00CD5DA4">
        <w:rPr>
          <w:sz w:val="26"/>
          <w:szCs w:val="26"/>
        </w:rPr>
        <w:t>.</w:t>
      </w:r>
    </w:p>
    <w:p w14:paraId="5DA9994F" w14:textId="77777777" w:rsidR="00AA6BE7" w:rsidRPr="00CD5DA4" w:rsidRDefault="00AA6BE7" w:rsidP="00704AFE">
      <w:pPr>
        <w:spacing w:before="120" w:after="120" w:line="312" w:lineRule="auto"/>
        <w:ind w:firstLine="284"/>
        <w:jc w:val="both"/>
        <w:rPr>
          <w:b/>
          <w:bCs/>
          <w:sz w:val="26"/>
          <w:szCs w:val="26"/>
        </w:rPr>
      </w:pPr>
      <w:r w:rsidRPr="00CD5DA4">
        <w:rPr>
          <w:b/>
          <w:bCs/>
          <w:sz w:val="26"/>
          <w:szCs w:val="26"/>
        </w:rPr>
        <w:t>Kiến trúc 1 tầng</w:t>
      </w:r>
    </w:p>
    <w:p w14:paraId="4E6B5FEA" w14:textId="77777777" w:rsidR="00AA6BE7" w:rsidRPr="00CD5DA4" w:rsidRDefault="00AA6BE7" w:rsidP="00704AFE">
      <w:pPr>
        <w:spacing w:before="120" w:after="120" w:line="312" w:lineRule="auto"/>
        <w:ind w:firstLine="284"/>
        <w:jc w:val="both"/>
        <w:rPr>
          <w:sz w:val="26"/>
          <w:szCs w:val="26"/>
        </w:rPr>
      </w:pPr>
      <w:r w:rsidRPr="00CD5DA4">
        <w:rPr>
          <w:sz w:val="26"/>
          <w:szCs w:val="26"/>
          <w:lang w:val="vi-VN"/>
        </w:rPr>
        <w:t>Người dùng cuối truy xuất dữ liệu từ các</w:t>
      </w:r>
      <w:r w:rsidRPr="00CD5DA4">
        <w:rPr>
          <w:sz w:val="26"/>
          <w:szCs w:val="26"/>
        </w:rPr>
        <w:t xml:space="preserve"> </w:t>
      </w:r>
      <w:r w:rsidRPr="00CD5DA4">
        <w:rPr>
          <w:sz w:val="26"/>
          <w:szCs w:val="26"/>
          <w:lang w:val="vi-VN"/>
        </w:rPr>
        <w:t>hệ thống xử lý nghiệp vụ thông qua kho dữ</w:t>
      </w:r>
      <w:r w:rsidRPr="00CD5DA4">
        <w:rPr>
          <w:sz w:val="26"/>
          <w:szCs w:val="26"/>
        </w:rPr>
        <w:t xml:space="preserve"> </w:t>
      </w:r>
      <w:r w:rsidRPr="00CD5DA4">
        <w:rPr>
          <w:sz w:val="26"/>
          <w:szCs w:val="26"/>
          <w:lang w:val="vi-VN"/>
        </w:rPr>
        <w:t>liệu</w:t>
      </w:r>
      <w:r w:rsidRPr="00CD5DA4">
        <w:rPr>
          <w:sz w:val="26"/>
          <w:szCs w:val="26"/>
        </w:rPr>
        <w:t>.</w:t>
      </w:r>
    </w:p>
    <w:p w14:paraId="084B6349" w14:textId="77777777" w:rsidR="00AA6BE7" w:rsidRPr="00CD5DA4" w:rsidRDefault="00AA6BE7" w:rsidP="00704AFE">
      <w:pPr>
        <w:spacing w:before="120" w:after="120" w:line="312" w:lineRule="auto"/>
        <w:ind w:firstLine="284"/>
        <w:jc w:val="both"/>
        <w:rPr>
          <w:sz w:val="26"/>
          <w:szCs w:val="26"/>
        </w:rPr>
      </w:pPr>
      <w:r w:rsidRPr="00CD5DA4">
        <w:rPr>
          <w:sz w:val="26"/>
          <w:szCs w:val="26"/>
          <w:lang w:val="vi-VN"/>
        </w:rPr>
        <w:t>Mức kho dữ liệu có nhiệm vụ tổng hợp</w:t>
      </w:r>
      <w:r w:rsidRPr="00CD5DA4">
        <w:rPr>
          <w:sz w:val="26"/>
          <w:szCs w:val="26"/>
        </w:rPr>
        <w:t xml:space="preserve"> </w:t>
      </w:r>
      <w:r w:rsidRPr="00CD5DA4">
        <w:rPr>
          <w:sz w:val="26"/>
          <w:szCs w:val="26"/>
          <w:lang w:val="vi-VN"/>
        </w:rPr>
        <w:t>dữ liệu từ các hệ thống xử lý nghiệp vụ mà</w:t>
      </w:r>
      <w:r w:rsidRPr="00CD5DA4">
        <w:rPr>
          <w:sz w:val="26"/>
          <w:szCs w:val="26"/>
        </w:rPr>
        <w:t xml:space="preserve"> </w:t>
      </w:r>
      <w:r w:rsidRPr="00CD5DA4">
        <w:rPr>
          <w:sz w:val="26"/>
          <w:szCs w:val="26"/>
          <w:lang w:val="vi-VN"/>
        </w:rPr>
        <w:t>không qua bước ETL</w:t>
      </w:r>
      <w:r w:rsidRPr="00CD5DA4">
        <w:rPr>
          <w:sz w:val="26"/>
          <w:szCs w:val="26"/>
        </w:rPr>
        <w:t>.</w:t>
      </w:r>
    </w:p>
    <w:p w14:paraId="4F2CA1BD" w14:textId="13935F86" w:rsidR="00AA6BE7" w:rsidRPr="00CD5DA4" w:rsidRDefault="00AA6BE7" w:rsidP="00704AFE">
      <w:pPr>
        <w:spacing w:before="120" w:after="120" w:line="312" w:lineRule="auto"/>
        <w:ind w:firstLine="284"/>
        <w:jc w:val="both"/>
        <w:rPr>
          <w:b/>
          <w:bCs/>
          <w:sz w:val="26"/>
          <w:szCs w:val="26"/>
        </w:rPr>
      </w:pPr>
      <w:r w:rsidRPr="00CD5DA4">
        <w:rPr>
          <w:b/>
          <w:noProof/>
          <w:color w:val="414042"/>
          <w:sz w:val="26"/>
          <w:szCs w:val="26"/>
          <w:shd w:val="clear" w:color="auto" w:fill="FFFFFF"/>
          <w:lang w:val="en-SG" w:eastAsia="en-SG"/>
        </w:rPr>
        <w:drawing>
          <wp:inline distT="0" distB="0" distL="0" distR="0" wp14:anchorId="170E8A56" wp14:editId="23DDB3DA">
            <wp:extent cx="5200650" cy="29337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0650" cy="2933700"/>
                    </a:xfrm>
                    <a:prstGeom prst="rect">
                      <a:avLst/>
                    </a:prstGeom>
                    <a:noFill/>
                    <a:ln>
                      <a:noFill/>
                    </a:ln>
                  </pic:spPr>
                </pic:pic>
              </a:graphicData>
            </a:graphic>
          </wp:inline>
        </w:drawing>
      </w:r>
    </w:p>
    <w:p w14:paraId="16F2C453" w14:textId="77777777" w:rsidR="00E9697D" w:rsidRPr="00CD5DA4" w:rsidRDefault="00E9697D" w:rsidP="00704AFE">
      <w:pPr>
        <w:pStyle w:val="Caption"/>
        <w:spacing w:before="120" w:after="120" w:line="312" w:lineRule="auto"/>
        <w:rPr>
          <w:i w:val="0"/>
          <w:iCs w:val="0"/>
          <w:color w:val="auto"/>
          <w:sz w:val="26"/>
          <w:szCs w:val="26"/>
        </w:rPr>
      </w:pPr>
    </w:p>
    <w:p w14:paraId="0D0D3BBD" w14:textId="5080C3AD" w:rsidR="005357D9" w:rsidRPr="005357D9" w:rsidRDefault="00224B41" w:rsidP="00704AFE">
      <w:pPr>
        <w:pStyle w:val="Caption"/>
        <w:spacing w:before="120" w:after="120" w:line="312" w:lineRule="auto"/>
        <w:jc w:val="center"/>
        <w:rPr>
          <w:i w:val="0"/>
          <w:color w:val="000000" w:themeColor="text1"/>
          <w:sz w:val="26"/>
          <w:szCs w:val="26"/>
        </w:rPr>
      </w:pPr>
      <w:bookmarkStart w:id="1472" w:name="_Toc90974106"/>
      <w:bookmarkStart w:id="1473" w:name="_Toc90974181"/>
      <w:bookmarkStart w:id="1474" w:name="_Toc90974497"/>
      <w:r>
        <w:rPr>
          <w:i w:val="0"/>
          <w:color w:val="000000" w:themeColor="text1"/>
          <w:sz w:val="26"/>
          <w:szCs w:val="26"/>
        </w:rPr>
        <w:t xml:space="preserve">Hình </w:t>
      </w:r>
      <w:r w:rsidR="005357D9" w:rsidRPr="005357D9">
        <w:rPr>
          <w:i w:val="0"/>
          <w:color w:val="000000" w:themeColor="text1"/>
          <w:sz w:val="26"/>
          <w:szCs w:val="26"/>
        </w:rPr>
        <w:t>2.</w:t>
      </w:r>
      <w:r w:rsidR="005357D9" w:rsidRPr="005357D9">
        <w:rPr>
          <w:i w:val="0"/>
          <w:color w:val="000000" w:themeColor="text1"/>
          <w:sz w:val="26"/>
          <w:szCs w:val="26"/>
        </w:rPr>
        <w:fldChar w:fldCharType="begin"/>
      </w:r>
      <w:r w:rsidR="005357D9" w:rsidRPr="005357D9">
        <w:rPr>
          <w:i w:val="0"/>
          <w:color w:val="000000" w:themeColor="text1"/>
          <w:sz w:val="26"/>
          <w:szCs w:val="26"/>
        </w:rPr>
        <w:instrText xml:space="preserve"> SEQ Hình_ \* ARABIC </w:instrText>
      </w:r>
      <w:r w:rsidR="005357D9" w:rsidRPr="005357D9">
        <w:rPr>
          <w:i w:val="0"/>
          <w:color w:val="000000" w:themeColor="text1"/>
          <w:sz w:val="26"/>
          <w:szCs w:val="26"/>
        </w:rPr>
        <w:fldChar w:fldCharType="separate"/>
      </w:r>
      <w:r w:rsidR="008A0408">
        <w:rPr>
          <w:i w:val="0"/>
          <w:noProof/>
          <w:color w:val="000000" w:themeColor="text1"/>
          <w:sz w:val="26"/>
          <w:szCs w:val="26"/>
        </w:rPr>
        <w:t>1</w:t>
      </w:r>
      <w:r w:rsidR="005357D9" w:rsidRPr="005357D9">
        <w:rPr>
          <w:i w:val="0"/>
          <w:color w:val="000000" w:themeColor="text1"/>
          <w:sz w:val="26"/>
          <w:szCs w:val="26"/>
        </w:rPr>
        <w:fldChar w:fldCharType="end"/>
      </w:r>
      <w:ins w:id="1475" w:author="lenovo" w:date="2021-12-30T09:33:00Z">
        <w:r w:rsidR="00107809">
          <w:rPr>
            <w:i w:val="0"/>
            <w:color w:val="000000" w:themeColor="text1"/>
            <w:sz w:val="26"/>
            <w:szCs w:val="26"/>
          </w:rPr>
          <w:t>.</w:t>
        </w:r>
      </w:ins>
      <w:r w:rsidR="005357D9">
        <w:rPr>
          <w:i w:val="0"/>
          <w:color w:val="000000" w:themeColor="text1"/>
          <w:sz w:val="26"/>
          <w:szCs w:val="26"/>
        </w:rPr>
        <w:t xml:space="preserve"> </w:t>
      </w:r>
      <w:r w:rsidR="005357D9" w:rsidRPr="005357D9">
        <w:rPr>
          <w:i w:val="0"/>
          <w:color w:val="000000" w:themeColor="text1"/>
          <w:sz w:val="26"/>
          <w:szCs w:val="26"/>
        </w:rPr>
        <w:t>Kiến trúc 1 tầng</w:t>
      </w:r>
      <w:bookmarkEnd w:id="1472"/>
      <w:bookmarkEnd w:id="1473"/>
      <w:bookmarkEnd w:id="1474"/>
    </w:p>
    <w:p w14:paraId="0C6DB1A6" w14:textId="77777777" w:rsidR="0082217C" w:rsidRPr="00CD5DA4" w:rsidRDefault="00AA6BE7" w:rsidP="00704AFE">
      <w:pPr>
        <w:spacing w:before="120" w:after="120" w:line="312" w:lineRule="auto"/>
        <w:ind w:firstLine="284"/>
        <w:jc w:val="both"/>
        <w:rPr>
          <w:b/>
          <w:bCs/>
          <w:sz w:val="26"/>
          <w:szCs w:val="26"/>
        </w:rPr>
      </w:pPr>
      <w:r w:rsidRPr="00CD5DA4">
        <w:rPr>
          <w:b/>
          <w:bCs/>
          <w:sz w:val="26"/>
          <w:szCs w:val="26"/>
        </w:rPr>
        <w:t>Kiến trúc 2 tầng</w:t>
      </w:r>
    </w:p>
    <w:p w14:paraId="1824ACE8" w14:textId="6D3E5C74" w:rsidR="00AA6BE7" w:rsidRPr="00CD5DA4" w:rsidRDefault="00AA6BE7" w:rsidP="00704AFE">
      <w:pPr>
        <w:spacing w:before="120" w:after="120" w:line="312" w:lineRule="auto"/>
        <w:ind w:firstLine="284"/>
        <w:jc w:val="both"/>
        <w:rPr>
          <w:b/>
          <w:bCs/>
          <w:sz w:val="26"/>
          <w:szCs w:val="26"/>
        </w:rPr>
      </w:pPr>
      <w:r w:rsidRPr="00CD5DA4">
        <w:rPr>
          <w:sz w:val="26"/>
          <w:szCs w:val="26"/>
          <w:lang w:val="vi-VN"/>
        </w:rPr>
        <w:t>Kiến trúc 2 tầng có bước chuyển dạng và</w:t>
      </w:r>
      <w:r w:rsidRPr="00CD5DA4">
        <w:rPr>
          <w:sz w:val="26"/>
          <w:szCs w:val="26"/>
        </w:rPr>
        <w:t xml:space="preserve"> </w:t>
      </w:r>
      <w:r w:rsidRPr="00CD5DA4">
        <w:rPr>
          <w:sz w:val="26"/>
          <w:szCs w:val="26"/>
          <w:lang w:val="vi-VN"/>
        </w:rPr>
        <w:t>tích hợp</w:t>
      </w:r>
    </w:p>
    <w:p w14:paraId="520A08F6" w14:textId="77777777" w:rsidR="00AA6BE7" w:rsidRPr="00CD5DA4" w:rsidRDefault="00AA6BE7" w:rsidP="00704AFE">
      <w:pPr>
        <w:pStyle w:val="ListParagraph"/>
        <w:spacing w:before="120" w:after="120" w:line="312" w:lineRule="auto"/>
        <w:ind w:left="567" w:hanging="283"/>
        <w:jc w:val="both"/>
        <w:rPr>
          <w:rFonts w:ascii="Times New Roman" w:hAnsi="Times New Roman"/>
          <w:sz w:val="26"/>
          <w:szCs w:val="26"/>
        </w:rPr>
      </w:pPr>
      <w:r w:rsidRPr="00CD5DA4">
        <w:rPr>
          <w:rFonts w:ascii="Times New Roman" w:hAnsi="Times New Roman"/>
          <w:sz w:val="26"/>
          <w:szCs w:val="26"/>
          <w:lang w:val="vi-VN"/>
        </w:rPr>
        <w:t>Bước 1: Lấy dữ liệu từ các hệ thống nguồn</w:t>
      </w:r>
      <w:r w:rsidRPr="00CD5DA4">
        <w:rPr>
          <w:rFonts w:ascii="Times New Roman" w:hAnsi="Times New Roman"/>
          <w:sz w:val="26"/>
          <w:szCs w:val="26"/>
        </w:rPr>
        <w:t xml:space="preserve"> </w:t>
      </w:r>
      <w:r w:rsidRPr="00CD5DA4">
        <w:rPr>
          <w:rFonts w:ascii="Times New Roman" w:hAnsi="Times New Roman"/>
          <w:sz w:val="26"/>
          <w:szCs w:val="26"/>
          <w:lang w:val="vi-VN"/>
        </w:rPr>
        <w:t>khác nhau</w:t>
      </w:r>
    </w:p>
    <w:p w14:paraId="6606A68C" w14:textId="77777777" w:rsidR="00AA6BE7" w:rsidRPr="00CD5DA4" w:rsidRDefault="00AA6BE7" w:rsidP="00704AFE">
      <w:pPr>
        <w:pStyle w:val="ListParagraph"/>
        <w:spacing w:before="120" w:after="120" w:line="312" w:lineRule="auto"/>
        <w:ind w:left="0" w:firstLine="284"/>
        <w:jc w:val="both"/>
        <w:rPr>
          <w:rFonts w:ascii="Times New Roman" w:hAnsi="Times New Roman"/>
          <w:sz w:val="26"/>
          <w:szCs w:val="26"/>
        </w:rPr>
      </w:pPr>
      <w:r w:rsidRPr="00CD5DA4">
        <w:rPr>
          <w:rFonts w:ascii="Times New Roman" w:hAnsi="Times New Roman"/>
          <w:sz w:val="26"/>
          <w:szCs w:val="26"/>
          <w:lang w:val="vi-VN"/>
        </w:rPr>
        <w:t>Bước 2: Chuyển dạng và tích hợp các dữ</w:t>
      </w:r>
      <w:r w:rsidRPr="00CD5DA4">
        <w:rPr>
          <w:rFonts w:ascii="Times New Roman" w:hAnsi="Times New Roman"/>
          <w:sz w:val="26"/>
          <w:szCs w:val="26"/>
        </w:rPr>
        <w:t xml:space="preserve"> </w:t>
      </w:r>
      <w:r w:rsidRPr="00CD5DA4">
        <w:rPr>
          <w:rFonts w:ascii="Times New Roman" w:hAnsi="Times New Roman"/>
          <w:sz w:val="26"/>
          <w:szCs w:val="26"/>
          <w:lang w:val="vi-VN"/>
        </w:rPr>
        <w:t>liệu từ các hệ</w:t>
      </w:r>
      <w:r w:rsidRPr="00CD5DA4">
        <w:rPr>
          <w:rFonts w:ascii="Times New Roman" w:hAnsi="Times New Roman"/>
          <w:sz w:val="26"/>
          <w:szCs w:val="26"/>
        </w:rPr>
        <w:t xml:space="preserve"> </w:t>
      </w:r>
      <w:r w:rsidRPr="00CD5DA4">
        <w:rPr>
          <w:rFonts w:ascii="Times New Roman" w:hAnsi="Times New Roman"/>
          <w:sz w:val="26"/>
          <w:szCs w:val="26"/>
          <w:lang w:val="vi-VN"/>
        </w:rPr>
        <w:t>thống nguồn khác nhau</w:t>
      </w:r>
      <w:r w:rsidRPr="00CD5DA4">
        <w:rPr>
          <w:rFonts w:ascii="Times New Roman" w:hAnsi="Times New Roman"/>
          <w:sz w:val="26"/>
          <w:szCs w:val="26"/>
        </w:rPr>
        <w:t xml:space="preserve"> </w:t>
      </w:r>
      <w:r w:rsidRPr="00CD5DA4">
        <w:rPr>
          <w:rFonts w:ascii="Times New Roman" w:hAnsi="Times New Roman"/>
          <w:sz w:val="26"/>
          <w:szCs w:val="26"/>
          <w:lang w:val="vi-VN"/>
        </w:rPr>
        <w:t>trước khi đưa vào kho dữ liệu</w:t>
      </w:r>
    </w:p>
    <w:p w14:paraId="28303941" w14:textId="77777777" w:rsidR="00AA6BE7" w:rsidRPr="00CD5DA4" w:rsidRDefault="00AA6BE7" w:rsidP="00704AFE">
      <w:pPr>
        <w:pStyle w:val="ListParagraph"/>
        <w:spacing w:before="120" w:after="120" w:line="312" w:lineRule="auto"/>
        <w:ind w:left="0" w:firstLine="284"/>
        <w:jc w:val="both"/>
        <w:rPr>
          <w:rFonts w:ascii="Times New Roman" w:hAnsi="Times New Roman"/>
          <w:sz w:val="26"/>
          <w:szCs w:val="26"/>
          <w:lang w:val="vi-VN"/>
        </w:rPr>
      </w:pPr>
      <w:r w:rsidRPr="00CD5DA4">
        <w:rPr>
          <w:rFonts w:ascii="Times New Roman" w:hAnsi="Times New Roman"/>
          <w:sz w:val="26"/>
          <w:szCs w:val="26"/>
          <w:lang w:val="vi-VN"/>
        </w:rPr>
        <w:t>Bước 3: Kho dữ liệu là một cơ sở dữ liệu</w:t>
      </w:r>
      <w:r w:rsidRPr="00CD5DA4">
        <w:rPr>
          <w:rFonts w:ascii="Times New Roman" w:hAnsi="Times New Roman"/>
          <w:sz w:val="26"/>
          <w:szCs w:val="26"/>
        </w:rPr>
        <w:t xml:space="preserve"> </w:t>
      </w:r>
      <w:r w:rsidRPr="00CD5DA4">
        <w:rPr>
          <w:rFonts w:ascii="Times New Roman" w:hAnsi="Times New Roman"/>
          <w:sz w:val="26"/>
          <w:szCs w:val="26"/>
          <w:lang w:val="vi-VN"/>
        </w:rPr>
        <w:t>chỉ đọc. Tổ chức kho dữ liệu để hỗ trợ quyết định. Kho dữ liệu chứa cả dữ liệu tổng hợp và dữ liệu chi tiết.</w:t>
      </w:r>
    </w:p>
    <w:p w14:paraId="5D1137C5" w14:textId="77777777" w:rsidR="00AA6BE7" w:rsidRPr="00CD5DA4" w:rsidRDefault="00AA6BE7" w:rsidP="00704AFE">
      <w:pPr>
        <w:spacing w:before="120" w:after="120" w:line="312" w:lineRule="auto"/>
        <w:ind w:firstLine="284"/>
        <w:jc w:val="both"/>
        <w:rPr>
          <w:sz w:val="26"/>
          <w:szCs w:val="26"/>
          <w:lang w:val="vi-VN"/>
        </w:rPr>
      </w:pPr>
      <w:r w:rsidRPr="00CD5DA4">
        <w:rPr>
          <w:sz w:val="26"/>
          <w:szCs w:val="26"/>
          <w:lang w:val="vi-VN"/>
        </w:rPr>
        <w:t>Bước 4: Người sử dụng truy xuất kho dữ liệu bằng các phương tiện khác nhau như công cụ phân tích và ngôn ngữ truy vấn.</w:t>
      </w:r>
    </w:p>
    <w:p w14:paraId="78957381" w14:textId="2A67B483" w:rsidR="00AA6BE7" w:rsidRPr="00CD5DA4" w:rsidRDefault="00AA6BE7" w:rsidP="00704AFE">
      <w:pPr>
        <w:spacing w:before="120" w:after="120" w:line="312" w:lineRule="auto"/>
        <w:ind w:firstLine="284"/>
        <w:jc w:val="both"/>
        <w:rPr>
          <w:b/>
          <w:bCs/>
          <w:sz w:val="26"/>
          <w:szCs w:val="26"/>
          <w:lang w:val="vi-VN"/>
        </w:rPr>
      </w:pPr>
      <w:r w:rsidRPr="00CD5DA4">
        <w:rPr>
          <w:b/>
          <w:noProof/>
          <w:sz w:val="26"/>
          <w:szCs w:val="26"/>
          <w:lang w:val="en-SG" w:eastAsia="en-SG"/>
        </w:rPr>
        <w:lastRenderedPageBreak/>
        <w:drawing>
          <wp:inline distT="0" distB="0" distL="0" distR="0" wp14:anchorId="0B4964ED" wp14:editId="19B18A74">
            <wp:extent cx="4762500" cy="32766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3276600"/>
                    </a:xfrm>
                    <a:prstGeom prst="rect">
                      <a:avLst/>
                    </a:prstGeom>
                    <a:noFill/>
                    <a:ln>
                      <a:noFill/>
                    </a:ln>
                  </pic:spPr>
                </pic:pic>
              </a:graphicData>
            </a:graphic>
          </wp:inline>
        </w:drawing>
      </w:r>
    </w:p>
    <w:p w14:paraId="3E87DEAE" w14:textId="7B10EBB2" w:rsidR="00640298" w:rsidRPr="00F226C4" w:rsidRDefault="00224B41" w:rsidP="00704AFE">
      <w:pPr>
        <w:pStyle w:val="Caption"/>
        <w:spacing w:before="120" w:after="120" w:line="312" w:lineRule="auto"/>
        <w:jc w:val="center"/>
        <w:rPr>
          <w:i w:val="0"/>
          <w:color w:val="000000" w:themeColor="text1"/>
          <w:sz w:val="26"/>
          <w:szCs w:val="26"/>
          <w:lang w:val="vi-VN"/>
        </w:rPr>
      </w:pPr>
      <w:bookmarkStart w:id="1476" w:name="_Toc90974182"/>
      <w:bookmarkStart w:id="1477" w:name="_Toc90974498"/>
      <w:r w:rsidRPr="00F226C4">
        <w:rPr>
          <w:i w:val="0"/>
          <w:color w:val="000000" w:themeColor="text1"/>
          <w:sz w:val="26"/>
          <w:szCs w:val="26"/>
          <w:lang w:val="vi-VN"/>
        </w:rPr>
        <w:t xml:space="preserve">Hình </w:t>
      </w:r>
      <w:r w:rsidR="00640298" w:rsidRPr="00640298">
        <w:rPr>
          <w:i w:val="0"/>
          <w:color w:val="000000" w:themeColor="text1"/>
          <w:sz w:val="26"/>
          <w:szCs w:val="26"/>
        </w:rPr>
        <w:fldChar w:fldCharType="begin"/>
      </w:r>
      <w:r w:rsidR="00640298" w:rsidRPr="00F226C4">
        <w:rPr>
          <w:i w:val="0"/>
          <w:color w:val="000000" w:themeColor="text1"/>
          <w:sz w:val="26"/>
          <w:szCs w:val="26"/>
          <w:lang w:val="vi-VN"/>
        </w:rPr>
        <w:instrText xml:space="preserve"> SEQ Hình_ \* ARABIC </w:instrText>
      </w:r>
      <w:r w:rsidR="00640298" w:rsidRPr="00640298">
        <w:rPr>
          <w:i w:val="0"/>
          <w:color w:val="000000" w:themeColor="text1"/>
          <w:sz w:val="26"/>
          <w:szCs w:val="26"/>
        </w:rPr>
        <w:fldChar w:fldCharType="separate"/>
      </w:r>
      <w:r w:rsidR="008A0408" w:rsidRPr="00F226C4">
        <w:rPr>
          <w:i w:val="0"/>
          <w:noProof/>
          <w:color w:val="000000" w:themeColor="text1"/>
          <w:sz w:val="26"/>
          <w:szCs w:val="26"/>
          <w:lang w:val="vi-VN"/>
        </w:rPr>
        <w:t>2</w:t>
      </w:r>
      <w:r w:rsidR="00640298" w:rsidRPr="00640298">
        <w:rPr>
          <w:i w:val="0"/>
          <w:color w:val="000000" w:themeColor="text1"/>
          <w:sz w:val="26"/>
          <w:szCs w:val="26"/>
        </w:rPr>
        <w:fldChar w:fldCharType="end"/>
      </w:r>
      <w:r w:rsidR="00640298" w:rsidRPr="00F226C4">
        <w:rPr>
          <w:i w:val="0"/>
          <w:color w:val="000000" w:themeColor="text1"/>
          <w:sz w:val="26"/>
          <w:szCs w:val="26"/>
          <w:lang w:val="vi-VN"/>
        </w:rPr>
        <w:t>.2</w:t>
      </w:r>
      <w:ins w:id="1478" w:author="lenovo" w:date="2021-12-30T09:33:00Z">
        <w:r w:rsidR="00107809" w:rsidRPr="00B4731A">
          <w:rPr>
            <w:i w:val="0"/>
            <w:color w:val="000000" w:themeColor="text1"/>
            <w:sz w:val="26"/>
            <w:szCs w:val="26"/>
            <w:lang w:val="vi-VN"/>
            <w:rPrChange w:id="1479" w:author="Quang Nguyễn Thanh" w:date="2021-12-31T15:51:00Z">
              <w:rPr>
                <w:i w:val="0"/>
                <w:color w:val="000000" w:themeColor="text1"/>
                <w:sz w:val="26"/>
                <w:szCs w:val="26"/>
              </w:rPr>
            </w:rPrChange>
          </w:rPr>
          <w:t>.</w:t>
        </w:r>
      </w:ins>
      <w:r w:rsidR="00640298" w:rsidRPr="00F226C4">
        <w:rPr>
          <w:i w:val="0"/>
          <w:color w:val="000000" w:themeColor="text1"/>
          <w:sz w:val="26"/>
          <w:szCs w:val="26"/>
          <w:lang w:val="vi-VN"/>
        </w:rPr>
        <w:t xml:space="preserve"> Kiến trúc 2 tầng</w:t>
      </w:r>
      <w:bookmarkEnd w:id="1476"/>
      <w:bookmarkEnd w:id="1477"/>
    </w:p>
    <w:p w14:paraId="1093E1FB" w14:textId="77777777" w:rsidR="00AA6BE7" w:rsidRPr="00CD5DA4" w:rsidRDefault="00AA6BE7" w:rsidP="00704AFE">
      <w:pPr>
        <w:spacing w:before="120" w:after="120" w:line="312" w:lineRule="auto"/>
        <w:ind w:firstLine="284"/>
        <w:rPr>
          <w:b/>
          <w:bCs/>
          <w:sz w:val="26"/>
          <w:szCs w:val="26"/>
          <w:lang w:val="vi-VN"/>
        </w:rPr>
      </w:pPr>
      <w:r w:rsidRPr="00CD5DA4">
        <w:rPr>
          <w:b/>
          <w:bCs/>
          <w:sz w:val="26"/>
          <w:szCs w:val="26"/>
          <w:lang w:val="vi-VN"/>
        </w:rPr>
        <w:t>Kiến trúc 3 tầng</w:t>
      </w:r>
    </w:p>
    <w:p w14:paraId="1451136F" w14:textId="77777777" w:rsidR="00AA6BE7" w:rsidRPr="00CD5DA4" w:rsidRDefault="00AA6BE7" w:rsidP="00704AFE">
      <w:pPr>
        <w:pStyle w:val="ListParagraph"/>
        <w:spacing w:before="120" w:after="120" w:line="312" w:lineRule="auto"/>
        <w:ind w:left="284"/>
        <w:jc w:val="both"/>
        <w:rPr>
          <w:rFonts w:ascii="Times New Roman" w:hAnsi="Times New Roman"/>
          <w:sz w:val="26"/>
          <w:szCs w:val="26"/>
          <w:lang w:val="vi-VN"/>
        </w:rPr>
      </w:pPr>
      <w:r w:rsidRPr="00CD5DA4">
        <w:rPr>
          <w:rFonts w:ascii="Times New Roman" w:hAnsi="Times New Roman"/>
          <w:sz w:val="26"/>
          <w:szCs w:val="26"/>
          <w:lang w:val="vi-VN"/>
        </w:rPr>
        <w:t>Kiến trúc 3 tầng có bước ETL, phân theo chủ đề Data mart</w:t>
      </w:r>
    </w:p>
    <w:p w14:paraId="0563341D" w14:textId="77777777" w:rsidR="00AA6BE7" w:rsidRPr="00CD5DA4" w:rsidRDefault="00AA6BE7" w:rsidP="00704AFE">
      <w:pPr>
        <w:spacing w:before="120" w:after="120" w:line="312" w:lineRule="auto"/>
        <w:ind w:left="284"/>
        <w:jc w:val="both"/>
        <w:rPr>
          <w:sz w:val="26"/>
          <w:szCs w:val="26"/>
          <w:lang w:val="vi-VN"/>
        </w:rPr>
      </w:pPr>
      <w:r w:rsidRPr="00CD5DA4">
        <w:rPr>
          <w:sz w:val="26"/>
          <w:szCs w:val="26"/>
          <w:lang w:val="vi-VN"/>
        </w:rPr>
        <w:t>Với kiến trúc 3 tầng, dữ liệu được làm sạch, xử lý để đưa vào kho dữ liệu</w:t>
      </w:r>
    </w:p>
    <w:p w14:paraId="49D2E525" w14:textId="77777777" w:rsidR="00AA6BE7" w:rsidRPr="00CD5DA4" w:rsidRDefault="00AA6BE7" w:rsidP="00704AFE">
      <w:pPr>
        <w:spacing w:before="120" w:after="120" w:line="312" w:lineRule="auto"/>
        <w:ind w:firstLine="284"/>
        <w:rPr>
          <w:sz w:val="26"/>
          <w:szCs w:val="26"/>
          <w:lang w:val="vi-VN"/>
        </w:rPr>
      </w:pPr>
      <w:r w:rsidRPr="00CD5DA4">
        <w:rPr>
          <w:sz w:val="26"/>
          <w:szCs w:val="26"/>
          <w:lang w:val="vi-VN"/>
        </w:rPr>
        <w:t>Kho dữ liệu phân ra thành những kho dữ liệu theo chủ đề(Data mart), đây là việc cần thiết cho những ứng dụng hỗ trợ ra quyết định theo từng nhóm người sử dụng.</w:t>
      </w:r>
    </w:p>
    <w:p w14:paraId="3AADA784" w14:textId="6DAACED4" w:rsidR="00AA6BE7" w:rsidRPr="00CD5DA4" w:rsidRDefault="00AA6BE7" w:rsidP="00704AFE">
      <w:pPr>
        <w:spacing w:before="120" w:after="120" w:line="312" w:lineRule="auto"/>
        <w:ind w:firstLine="284"/>
        <w:rPr>
          <w:sz w:val="26"/>
          <w:szCs w:val="26"/>
        </w:rPr>
      </w:pPr>
      <w:r w:rsidRPr="00CD5DA4">
        <w:rPr>
          <w:b/>
          <w:noProof/>
          <w:sz w:val="26"/>
          <w:szCs w:val="26"/>
          <w:lang w:val="en-SG" w:eastAsia="en-SG"/>
        </w:rPr>
        <w:drawing>
          <wp:inline distT="0" distB="0" distL="0" distR="0" wp14:anchorId="4B193A04" wp14:editId="21D375EF">
            <wp:extent cx="4819650" cy="2705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9650" cy="2705100"/>
                    </a:xfrm>
                    <a:prstGeom prst="rect">
                      <a:avLst/>
                    </a:prstGeom>
                    <a:noFill/>
                    <a:ln>
                      <a:noFill/>
                    </a:ln>
                  </pic:spPr>
                </pic:pic>
              </a:graphicData>
            </a:graphic>
          </wp:inline>
        </w:drawing>
      </w:r>
    </w:p>
    <w:p w14:paraId="672D8613" w14:textId="2C94146C" w:rsidR="000C7C8F" w:rsidRPr="00704AFE" w:rsidRDefault="00224B41" w:rsidP="00704AFE">
      <w:pPr>
        <w:pStyle w:val="Caption"/>
        <w:spacing w:before="120" w:after="120" w:line="312" w:lineRule="auto"/>
        <w:jc w:val="center"/>
        <w:rPr>
          <w:i w:val="0"/>
          <w:color w:val="000000" w:themeColor="text1"/>
          <w:sz w:val="26"/>
          <w:szCs w:val="26"/>
        </w:rPr>
      </w:pPr>
      <w:bookmarkStart w:id="1480" w:name="_Toc90974499"/>
      <w:r>
        <w:rPr>
          <w:i w:val="0"/>
          <w:color w:val="000000" w:themeColor="text1"/>
          <w:sz w:val="26"/>
          <w:szCs w:val="26"/>
        </w:rPr>
        <w:t xml:space="preserve">Hình </w:t>
      </w:r>
      <w:r w:rsidR="008D2351" w:rsidRPr="008D2351">
        <w:rPr>
          <w:i w:val="0"/>
          <w:color w:val="000000" w:themeColor="text1"/>
          <w:sz w:val="26"/>
          <w:szCs w:val="26"/>
        </w:rPr>
        <w:t>2.</w:t>
      </w:r>
      <w:r w:rsidR="008D2351" w:rsidRPr="008D2351">
        <w:rPr>
          <w:i w:val="0"/>
          <w:color w:val="000000" w:themeColor="text1"/>
          <w:sz w:val="26"/>
          <w:szCs w:val="26"/>
        </w:rPr>
        <w:fldChar w:fldCharType="begin"/>
      </w:r>
      <w:r w:rsidR="008D2351" w:rsidRPr="008D2351">
        <w:rPr>
          <w:i w:val="0"/>
          <w:color w:val="000000" w:themeColor="text1"/>
          <w:sz w:val="26"/>
          <w:szCs w:val="26"/>
        </w:rPr>
        <w:instrText xml:space="preserve"> SEQ Hình_ \* ARABIC </w:instrText>
      </w:r>
      <w:r w:rsidR="008D2351" w:rsidRPr="008D2351">
        <w:rPr>
          <w:i w:val="0"/>
          <w:color w:val="000000" w:themeColor="text1"/>
          <w:sz w:val="26"/>
          <w:szCs w:val="26"/>
        </w:rPr>
        <w:fldChar w:fldCharType="separate"/>
      </w:r>
      <w:r w:rsidR="008A0408">
        <w:rPr>
          <w:i w:val="0"/>
          <w:noProof/>
          <w:color w:val="000000" w:themeColor="text1"/>
          <w:sz w:val="26"/>
          <w:szCs w:val="26"/>
        </w:rPr>
        <w:t>3</w:t>
      </w:r>
      <w:r w:rsidR="008D2351" w:rsidRPr="008D2351">
        <w:rPr>
          <w:i w:val="0"/>
          <w:color w:val="000000" w:themeColor="text1"/>
          <w:sz w:val="26"/>
          <w:szCs w:val="26"/>
        </w:rPr>
        <w:fldChar w:fldCharType="end"/>
      </w:r>
      <w:ins w:id="1481" w:author="lenovo" w:date="2021-12-30T09:33:00Z">
        <w:r w:rsidR="00107809">
          <w:rPr>
            <w:i w:val="0"/>
            <w:color w:val="000000" w:themeColor="text1"/>
            <w:sz w:val="26"/>
            <w:szCs w:val="26"/>
          </w:rPr>
          <w:t>.</w:t>
        </w:r>
      </w:ins>
      <w:r w:rsidR="008D2351">
        <w:rPr>
          <w:i w:val="0"/>
          <w:color w:val="000000" w:themeColor="text1"/>
          <w:sz w:val="26"/>
          <w:szCs w:val="26"/>
        </w:rPr>
        <w:t xml:space="preserve"> </w:t>
      </w:r>
      <w:r w:rsidR="008D2351" w:rsidRPr="008D2351">
        <w:rPr>
          <w:i w:val="0"/>
          <w:color w:val="000000" w:themeColor="text1"/>
          <w:sz w:val="26"/>
          <w:szCs w:val="26"/>
        </w:rPr>
        <w:t>Kiến trúc 3 tầng</w:t>
      </w:r>
      <w:bookmarkEnd w:id="1480"/>
      <w:r w:rsidR="000C7C8F">
        <w:rPr>
          <w:lang w:val="da-DK"/>
        </w:rPr>
        <w:br w:type="page"/>
      </w:r>
    </w:p>
    <w:p w14:paraId="2B0DD642" w14:textId="061CC9C0" w:rsidR="00AA6BE7" w:rsidRPr="00CD5DA4" w:rsidRDefault="00AA6BE7" w:rsidP="00B242E9">
      <w:pPr>
        <w:pStyle w:val="Heading3"/>
        <w:numPr>
          <w:ilvl w:val="2"/>
          <w:numId w:val="4"/>
        </w:numPr>
        <w:tabs>
          <w:tab w:val="num" w:pos="360"/>
        </w:tabs>
        <w:spacing w:before="0" w:after="0" w:line="312" w:lineRule="auto"/>
        <w:ind w:left="993" w:hanging="709"/>
        <w:rPr>
          <w:rFonts w:ascii="Times New Roman" w:hAnsi="Times New Roman"/>
          <w:color w:val="414042"/>
          <w:shd w:val="clear" w:color="auto" w:fill="FFFFFF"/>
        </w:rPr>
      </w:pPr>
      <w:bookmarkStart w:id="1482" w:name="_Toc92435837"/>
      <w:r w:rsidRPr="00CD5DA4">
        <w:rPr>
          <w:rFonts w:ascii="Times New Roman" w:hAnsi="Times New Roman"/>
          <w:lang w:val="da-DK"/>
        </w:rPr>
        <w:lastRenderedPageBreak/>
        <w:t>Mô hình kho dữ liệu</w:t>
      </w:r>
      <w:bookmarkEnd w:id="1482"/>
    </w:p>
    <w:p w14:paraId="4CE179A4" w14:textId="77777777" w:rsidR="00AA6BE7" w:rsidRPr="00CD5DA4" w:rsidRDefault="00AA6BE7" w:rsidP="00272234">
      <w:pPr>
        <w:widowControl w:val="0"/>
        <w:tabs>
          <w:tab w:val="left" w:pos="1320"/>
        </w:tabs>
        <w:autoSpaceDE w:val="0"/>
        <w:autoSpaceDN w:val="0"/>
        <w:adjustRightInd w:val="0"/>
        <w:spacing w:before="120" w:after="120" w:line="312" w:lineRule="auto"/>
        <w:ind w:right="-4" w:firstLine="284"/>
        <w:jc w:val="both"/>
        <w:rPr>
          <w:sz w:val="26"/>
          <w:szCs w:val="26"/>
          <w:lang w:val="vi-VN"/>
        </w:rPr>
      </w:pPr>
      <w:r w:rsidRPr="00CD5DA4">
        <w:rPr>
          <w:sz w:val="26"/>
          <w:szCs w:val="26"/>
          <w:lang w:val="vi-VN"/>
        </w:rPr>
        <w:t>Vì các đặc điểm dữ liệu được tổ chức hướng chủ đề, nên mô hình quan hệ thực thể được dùng trong thiết kế cơ sở dữ liệu (CSDL) tác nghiệp là không còn phù hợp. Trong thực tế, người ta dùng 2 khái niệm là độ đo (measure) và chiều phân tích (dimension) để biểu diễn dữ liệu trong kho [2].</w:t>
      </w:r>
    </w:p>
    <w:p w14:paraId="0104765A" w14:textId="77777777" w:rsidR="00AA6BE7" w:rsidRPr="00CD5DA4" w:rsidRDefault="00AA6BE7" w:rsidP="00272234">
      <w:pPr>
        <w:widowControl w:val="0"/>
        <w:tabs>
          <w:tab w:val="left" w:pos="1320"/>
        </w:tabs>
        <w:autoSpaceDE w:val="0"/>
        <w:autoSpaceDN w:val="0"/>
        <w:adjustRightInd w:val="0"/>
        <w:spacing w:before="120" w:after="120" w:line="312" w:lineRule="auto"/>
        <w:ind w:right="-4" w:firstLine="284"/>
        <w:jc w:val="both"/>
        <w:rPr>
          <w:sz w:val="26"/>
          <w:szCs w:val="26"/>
          <w:lang w:val="vi-VN"/>
        </w:rPr>
      </w:pPr>
      <w:r w:rsidRPr="00CD5DA4">
        <w:rPr>
          <w:sz w:val="26"/>
          <w:szCs w:val="26"/>
          <w:lang w:val="vi-VN"/>
        </w:rPr>
        <w:t>Một số mô hình sau đã được thiết kế để biểu diễn các độ đo và chiều phân tích. Người ta vẫn dùng mô hình cơ sở dữ liệu quan hệ để biểu diễn, trong đó bảng sự kiện (Fact) sẽ được tạo ra để chứa các độ đo, và bảng chiều (demension) được dùng để chứa thông tin về các chiều phân tích, bảng sự kiện sẽ có mối quan hệ với bảng chiều tương ứng [2].</w:t>
      </w:r>
    </w:p>
    <w:p w14:paraId="233D1225" w14:textId="77777777" w:rsidR="00AA6BE7" w:rsidRPr="00CD5DA4" w:rsidRDefault="00AA6BE7" w:rsidP="00272234">
      <w:pPr>
        <w:widowControl w:val="0"/>
        <w:tabs>
          <w:tab w:val="left" w:pos="1320"/>
        </w:tabs>
        <w:autoSpaceDE w:val="0"/>
        <w:autoSpaceDN w:val="0"/>
        <w:adjustRightInd w:val="0"/>
        <w:spacing w:before="120" w:after="120" w:line="312" w:lineRule="auto"/>
        <w:ind w:right="-4" w:firstLine="284"/>
        <w:jc w:val="both"/>
        <w:rPr>
          <w:b/>
          <w:bCs/>
          <w:sz w:val="26"/>
          <w:szCs w:val="26"/>
          <w:lang w:val="vi-VN"/>
        </w:rPr>
      </w:pPr>
      <w:r w:rsidRPr="00CD5DA4">
        <w:rPr>
          <w:b/>
          <w:bCs/>
          <w:sz w:val="26"/>
          <w:szCs w:val="26"/>
          <w:lang w:val="vi-VN"/>
        </w:rPr>
        <w:t>Lược đồ hình sao</w:t>
      </w:r>
    </w:p>
    <w:p w14:paraId="78EDD8CD" w14:textId="77777777" w:rsidR="00AA6BE7" w:rsidRPr="00CD5DA4" w:rsidRDefault="00AA6BE7" w:rsidP="00272234">
      <w:pPr>
        <w:widowControl w:val="0"/>
        <w:tabs>
          <w:tab w:val="left" w:pos="1320"/>
        </w:tabs>
        <w:autoSpaceDE w:val="0"/>
        <w:autoSpaceDN w:val="0"/>
        <w:adjustRightInd w:val="0"/>
        <w:spacing w:before="120" w:after="120" w:line="312" w:lineRule="auto"/>
        <w:ind w:right="-6" w:firstLine="425"/>
        <w:jc w:val="both"/>
        <w:rPr>
          <w:sz w:val="26"/>
          <w:szCs w:val="26"/>
          <w:lang w:val="vi-VN"/>
        </w:rPr>
      </w:pPr>
      <w:r w:rsidRPr="00CD5DA4">
        <w:rPr>
          <w:sz w:val="26"/>
          <w:szCs w:val="26"/>
          <w:lang w:val="vi-VN"/>
        </w:rPr>
        <w:t xml:space="preserve">Lược đồ hình sao là lược đồ dữ liệu quan hệ diễn tả dữ liệu nhiều chiều. </w:t>
      </w:r>
    </w:p>
    <w:p w14:paraId="57A32120" w14:textId="77777777" w:rsidR="00AA6BE7" w:rsidRPr="00CD5DA4" w:rsidRDefault="00AA6BE7" w:rsidP="00272234">
      <w:pPr>
        <w:widowControl w:val="0"/>
        <w:tabs>
          <w:tab w:val="left" w:pos="1320"/>
        </w:tabs>
        <w:autoSpaceDE w:val="0"/>
        <w:autoSpaceDN w:val="0"/>
        <w:adjustRightInd w:val="0"/>
        <w:spacing w:before="120" w:after="120" w:line="312" w:lineRule="auto"/>
        <w:ind w:right="-6" w:firstLine="425"/>
        <w:jc w:val="both"/>
        <w:rPr>
          <w:sz w:val="26"/>
          <w:szCs w:val="26"/>
          <w:lang w:val="vi-VN"/>
        </w:rPr>
      </w:pPr>
      <w:r w:rsidRPr="00CD5DA4">
        <w:rPr>
          <w:sz w:val="26"/>
          <w:szCs w:val="26"/>
          <w:lang w:val="vi-VN"/>
        </w:rPr>
        <w:t xml:space="preserve">Nó là dạng lược đồ đơn giản nhất của DWH chứa một hoặc nhiều chiều và một bảng sự kiện. </w:t>
      </w:r>
    </w:p>
    <w:p w14:paraId="283AB965" w14:textId="77777777" w:rsidR="00AA6BE7" w:rsidRPr="00CD5DA4" w:rsidRDefault="00AA6BE7" w:rsidP="00272234">
      <w:pPr>
        <w:widowControl w:val="0"/>
        <w:tabs>
          <w:tab w:val="left" w:pos="1320"/>
        </w:tabs>
        <w:autoSpaceDE w:val="0"/>
        <w:autoSpaceDN w:val="0"/>
        <w:adjustRightInd w:val="0"/>
        <w:spacing w:before="120" w:after="120" w:line="312" w:lineRule="auto"/>
        <w:ind w:right="-6" w:firstLine="425"/>
        <w:jc w:val="both"/>
        <w:rPr>
          <w:sz w:val="26"/>
          <w:szCs w:val="26"/>
          <w:lang w:val="vi-VN"/>
        </w:rPr>
      </w:pPr>
      <w:r w:rsidRPr="00CD5DA4">
        <w:rPr>
          <w:sz w:val="26"/>
          <w:szCs w:val="26"/>
          <w:lang w:val="vi-VN"/>
        </w:rPr>
        <w:t>Nó được gọi là lược đồ hình sao vì sơ đồ quan hệ thực thể giữa các bảng chiều và bảng sự kiện giống như hình sao mà trong đó bảng sự kiện được kết nối với nhiều bảng chiều. Trung tâm của lược đồ hình sao bao gồm một bảng sự kiện lớn và nối đến các bảng chiều. Lợi ích của lược đồ hình sao là sự tách được các dữ liệu thành các lớp nhỏ theo các bảng chiều, tăng tốc độ của việc trình diễn dữ liệu và dễ dàng hiểu được về dữ liệu.</w:t>
      </w:r>
    </w:p>
    <w:p w14:paraId="6FE71953" w14:textId="49E003E0" w:rsidR="00AA6BE7" w:rsidRPr="00CD5DA4" w:rsidRDefault="00AA6BE7" w:rsidP="00272234">
      <w:pPr>
        <w:widowControl w:val="0"/>
        <w:tabs>
          <w:tab w:val="left" w:pos="1320"/>
        </w:tabs>
        <w:autoSpaceDE w:val="0"/>
        <w:autoSpaceDN w:val="0"/>
        <w:adjustRightInd w:val="0"/>
        <w:spacing w:before="120" w:after="120" w:line="312" w:lineRule="auto"/>
        <w:ind w:left="1418" w:right="-4"/>
        <w:jc w:val="both"/>
        <w:rPr>
          <w:b/>
          <w:bCs/>
          <w:sz w:val="26"/>
          <w:szCs w:val="26"/>
          <w:lang w:val="vi-VN"/>
        </w:rPr>
      </w:pPr>
      <w:r w:rsidRPr="00CD5DA4">
        <w:rPr>
          <w:noProof/>
          <w:sz w:val="26"/>
          <w:szCs w:val="26"/>
          <w:lang w:val="en-SG" w:eastAsia="en-SG"/>
        </w:rPr>
        <w:drawing>
          <wp:inline distT="0" distB="0" distL="0" distR="0" wp14:anchorId="48601A6E" wp14:editId="38133157">
            <wp:extent cx="3838354" cy="2680614"/>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1045" cy="2682494"/>
                    </a:xfrm>
                    <a:prstGeom prst="rect">
                      <a:avLst/>
                    </a:prstGeom>
                    <a:noFill/>
                    <a:ln>
                      <a:noFill/>
                    </a:ln>
                  </pic:spPr>
                </pic:pic>
              </a:graphicData>
            </a:graphic>
          </wp:inline>
        </w:drawing>
      </w:r>
    </w:p>
    <w:p w14:paraId="12476AB2" w14:textId="7A5F54A8" w:rsidR="00E24A45" w:rsidRPr="00F226C4" w:rsidRDefault="00224B41" w:rsidP="00272234">
      <w:pPr>
        <w:pStyle w:val="Caption"/>
        <w:spacing w:before="120" w:after="120" w:line="312" w:lineRule="auto"/>
        <w:jc w:val="center"/>
        <w:rPr>
          <w:i w:val="0"/>
          <w:color w:val="000000" w:themeColor="text1"/>
          <w:sz w:val="26"/>
          <w:szCs w:val="26"/>
          <w:lang w:val="vi-VN"/>
        </w:rPr>
      </w:pPr>
      <w:bookmarkStart w:id="1483" w:name="_Toc90974500"/>
      <w:r w:rsidRPr="00F226C4">
        <w:rPr>
          <w:i w:val="0"/>
          <w:color w:val="000000" w:themeColor="text1"/>
          <w:sz w:val="26"/>
          <w:szCs w:val="26"/>
          <w:lang w:val="vi-VN"/>
        </w:rPr>
        <w:t xml:space="preserve">Hình </w:t>
      </w:r>
      <w:r w:rsidR="00E24A45" w:rsidRPr="00F226C4">
        <w:rPr>
          <w:i w:val="0"/>
          <w:color w:val="000000" w:themeColor="text1"/>
          <w:sz w:val="26"/>
          <w:szCs w:val="26"/>
          <w:lang w:val="vi-VN"/>
        </w:rPr>
        <w:t>2.</w:t>
      </w:r>
      <w:r w:rsidR="00E24A45" w:rsidRPr="00E24A45">
        <w:rPr>
          <w:i w:val="0"/>
          <w:color w:val="000000" w:themeColor="text1"/>
          <w:sz w:val="26"/>
          <w:szCs w:val="26"/>
        </w:rPr>
        <w:fldChar w:fldCharType="begin"/>
      </w:r>
      <w:r w:rsidR="00E24A45" w:rsidRPr="00F226C4">
        <w:rPr>
          <w:i w:val="0"/>
          <w:color w:val="000000" w:themeColor="text1"/>
          <w:sz w:val="26"/>
          <w:szCs w:val="26"/>
          <w:lang w:val="vi-VN"/>
        </w:rPr>
        <w:instrText xml:space="preserve"> SEQ Hình_ \* ARABIC </w:instrText>
      </w:r>
      <w:r w:rsidR="00E24A45" w:rsidRPr="00E24A45">
        <w:rPr>
          <w:i w:val="0"/>
          <w:color w:val="000000" w:themeColor="text1"/>
          <w:sz w:val="26"/>
          <w:szCs w:val="26"/>
        </w:rPr>
        <w:fldChar w:fldCharType="separate"/>
      </w:r>
      <w:r w:rsidR="008A0408" w:rsidRPr="00F226C4">
        <w:rPr>
          <w:i w:val="0"/>
          <w:noProof/>
          <w:color w:val="000000" w:themeColor="text1"/>
          <w:sz w:val="26"/>
          <w:szCs w:val="26"/>
          <w:lang w:val="vi-VN"/>
        </w:rPr>
        <w:t>4</w:t>
      </w:r>
      <w:r w:rsidR="00E24A45" w:rsidRPr="00E24A45">
        <w:rPr>
          <w:i w:val="0"/>
          <w:color w:val="000000" w:themeColor="text1"/>
          <w:sz w:val="26"/>
          <w:szCs w:val="26"/>
        </w:rPr>
        <w:fldChar w:fldCharType="end"/>
      </w:r>
      <w:ins w:id="1484" w:author="lenovo" w:date="2021-12-30T09:33:00Z">
        <w:r w:rsidR="00107809" w:rsidRPr="00B4731A">
          <w:rPr>
            <w:i w:val="0"/>
            <w:color w:val="000000" w:themeColor="text1"/>
            <w:sz w:val="26"/>
            <w:szCs w:val="26"/>
            <w:lang w:val="vi-VN"/>
            <w:rPrChange w:id="1485" w:author="Quang Nguyễn Thanh" w:date="2021-12-31T15:51:00Z">
              <w:rPr>
                <w:i w:val="0"/>
                <w:color w:val="000000" w:themeColor="text1"/>
                <w:sz w:val="26"/>
                <w:szCs w:val="26"/>
              </w:rPr>
            </w:rPrChange>
          </w:rPr>
          <w:t>.</w:t>
        </w:r>
      </w:ins>
      <w:r w:rsidR="00E24A45" w:rsidRPr="00F226C4">
        <w:rPr>
          <w:i w:val="0"/>
          <w:color w:val="000000" w:themeColor="text1"/>
          <w:sz w:val="26"/>
          <w:szCs w:val="26"/>
          <w:lang w:val="vi-VN"/>
        </w:rPr>
        <w:t xml:space="preserve"> Lược đồ hình sao</w:t>
      </w:r>
      <w:bookmarkEnd w:id="1483"/>
    </w:p>
    <w:p w14:paraId="5B8C3E0B" w14:textId="77777777" w:rsidR="00AA6BE7" w:rsidRPr="00CD5DA4" w:rsidRDefault="00AA6BE7" w:rsidP="00272234">
      <w:pPr>
        <w:widowControl w:val="0"/>
        <w:tabs>
          <w:tab w:val="left" w:pos="1320"/>
        </w:tabs>
        <w:autoSpaceDE w:val="0"/>
        <w:autoSpaceDN w:val="0"/>
        <w:adjustRightInd w:val="0"/>
        <w:spacing w:before="120" w:after="120" w:line="312" w:lineRule="auto"/>
        <w:ind w:left="426" w:right="-4"/>
        <w:jc w:val="both"/>
        <w:rPr>
          <w:sz w:val="26"/>
          <w:szCs w:val="26"/>
          <w:lang w:val="vi-VN"/>
        </w:rPr>
      </w:pPr>
      <w:r w:rsidRPr="00CD5DA4">
        <w:rPr>
          <w:sz w:val="26"/>
          <w:szCs w:val="26"/>
          <w:lang w:val="vi-VN"/>
        </w:rPr>
        <w:lastRenderedPageBreak/>
        <w:t>Là lược đồ KDL đơn giản nhất</w:t>
      </w:r>
    </w:p>
    <w:p w14:paraId="0BA40088" w14:textId="77777777" w:rsidR="00704AFE" w:rsidRDefault="00AA6BE7" w:rsidP="00272234">
      <w:pPr>
        <w:widowControl w:val="0"/>
        <w:tabs>
          <w:tab w:val="left" w:pos="1320"/>
        </w:tabs>
        <w:autoSpaceDE w:val="0"/>
        <w:autoSpaceDN w:val="0"/>
        <w:adjustRightInd w:val="0"/>
        <w:spacing w:before="120" w:after="120" w:line="312" w:lineRule="auto"/>
        <w:ind w:left="426" w:right="-4"/>
        <w:jc w:val="both"/>
        <w:rPr>
          <w:sz w:val="26"/>
          <w:szCs w:val="26"/>
          <w:lang w:val="vi-VN"/>
        </w:rPr>
      </w:pPr>
      <w:r w:rsidRPr="00CD5DA4">
        <w:rPr>
          <w:sz w:val="26"/>
          <w:szCs w:val="26"/>
          <w:lang w:val="vi-VN"/>
        </w:rPr>
        <w:t>Dạng hình sao: Giống như ngôi sao, có các điểm phát ra từ một trung tâm, trung tâm là các Fact Tables, các điểm phát ra là các Dimension Tables.</w:t>
      </w:r>
    </w:p>
    <w:p w14:paraId="4758246F" w14:textId="5358AAF9" w:rsidR="00AA6BE7" w:rsidRPr="00704AFE" w:rsidRDefault="00AA6BE7" w:rsidP="00272234">
      <w:pPr>
        <w:widowControl w:val="0"/>
        <w:tabs>
          <w:tab w:val="left" w:pos="1320"/>
        </w:tabs>
        <w:autoSpaceDE w:val="0"/>
        <w:autoSpaceDN w:val="0"/>
        <w:adjustRightInd w:val="0"/>
        <w:spacing w:before="120" w:after="120" w:line="312" w:lineRule="auto"/>
        <w:ind w:left="426" w:right="-4"/>
        <w:jc w:val="both"/>
        <w:rPr>
          <w:sz w:val="26"/>
          <w:szCs w:val="26"/>
          <w:lang w:val="vi-VN"/>
        </w:rPr>
      </w:pPr>
      <w:r w:rsidRPr="00CD5DA4">
        <w:rPr>
          <w:b/>
          <w:bCs/>
          <w:sz w:val="26"/>
          <w:szCs w:val="26"/>
          <w:lang w:val="vi-VN"/>
        </w:rPr>
        <w:t>Lược đồ hình bông tuyết</w:t>
      </w:r>
    </w:p>
    <w:p w14:paraId="1B7A9556" w14:textId="77777777" w:rsidR="00AA6BE7" w:rsidRPr="00CD5DA4" w:rsidRDefault="00AA6BE7" w:rsidP="00272234">
      <w:pPr>
        <w:widowControl w:val="0"/>
        <w:tabs>
          <w:tab w:val="left" w:pos="1320"/>
        </w:tabs>
        <w:autoSpaceDE w:val="0"/>
        <w:autoSpaceDN w:val="0"/>
        <w:adjustRightInd w:val="0"/>
        <w:spacing w:before="120" w:after="120" w:line="312" w:lineRule="auto"/>
        <w:ind w:right="-6" w:firstLine="425"/>
        <w:jc w:val="both"/>
        <w:rPr>
          <w:sz w:val="26"/>
          <w:szCs w:val="26"/>
          <w:lang w:val="vi-VN"/>
        </w:rPr>
      </w:pPr>
      <w:r w:rsidRPr="00CD5DA4">
        <w:rPr>
          <w:sz w:val="26"/>
          <w:szCs w:val="26"/>
          <w:lang w:val="vi-VN"/>
        </w:rPr>
        <w:t>Lược đồ bông tuyết là một cải tiến của lược đồ hình sao, trong đó một số chiều được phân cấp để thể hiện rõ ràng dạng chuẩn của bảng chiều.</w:t>
      </w:r>
    </w:p>
    <w:p w14:paraId="48BFC402" w14:textId="77777777" w:rsidR="00AA6BE7" w:rsidRPr="00CD5DA4" w:rsidRDefault="00AA6BE7" w:rsidP="00272234">
      <w:pPr>
        <w:widowControl w:val="0"/>
        <w:tabs>
          <w:tab w:val="left" w:pos="1320"/>
        </w:tabs>
        <w:autoSpaceDE w:val="0"/>
        <w:autoSpaceDN w:val="0"/>
        <w:adjustRightInd w:val="0"/>
        <w:spacing w:before="120" w:after="120" w:line="312" w:lineRule="auto"/>
        <w:ind w:right="-6" w:firstLine="425"/>
        <w:jc w:val="both"/>
        <w:rPr>
          <w:sz w:val="26"/>
          <w:szCs w:val="26"/>
          <w:lang w:val="vi-VN"/>
        </w:rPr>
      </w:pPr>
      <w:r w:rsidRPr="00CD5DA4">
        <w:rPr>
          <w:sz w:val="26"/>
          <w:szCs w:val="26"/>
          <w:lang w:val="vi-VN"/>
        </w:rPr>
        <w:t xml:space="preserve"> Điều này dẫn đến nhiều lợi ích trong việc duy trì các bảng chiều. Tuy nhiên, cấu trúc phi chuẩn của các bảng chiều trong lược đồ hình sao có thể thích hợp hơn cho việc duyệt các chiều. </w:t>
      </w:r>
    </w:p>
    <w:p w14:paraId="7FCF4A4D" w14:textId="77777777" w:rsidR="00AA6BE7" w:rsidRPr="00CD5DA4" w:rsidRDefault="00AA6BE7" w:rsidP="00272234">
      <w:pPr>
        <w:widowControl w:val="0"/>
        <w:tabs>
          <w:tab w:val="left" w:pos="1320"/>
        </w:tabs>
        <w:autoSpaceDE w:val="0"/>
        <w:autoSpaceDN w:val="0"/>
        <w:adjustRightInd w:val="0"/>
        <w:spacing w:before="120" w:after="120" w:line="312" w:lineRule="auto"/>
        <w:ind w:right="-6" w:firstLine="425"/>
        <w:jc w:val="both"/>
        <w:rPr>
          <w:sz w:val="26"/>
          <w:szCs w:val="26"/>
          <w:lang w:val="vi-VN"/>
        </w:rPr>
      </w:pPr>
      <w:r w:rsidRPr="00CD5DA4">
        <w:rPr>
          <w:sz w:val="26"/>
          <w:szCs w:val="26"/>
          <w:lang w:val="vi-VN"/>
        </w:rPr>
        <w:t xml:space="preserve">Trong lược đồ bông tuyết các bảng chiều được chuẩn hóa. Trong một vài trường hợp, lược đồ này cải thiện việc truy xuất dữ liệu vì các bảng nhỏ hơn được liên kết với nhau nên dễ bảo trì, tăng tính mềm dẻo.Tuy nhiên, lúc này số lượng bảng sử dụng đã bị tăng lên, việc thực hiện những câu truy vấn khó khăn hơn nhiều vì có nhiều bảng cần liên kết với nhau. </w:t>
      </w:r>
    </w:p>
    <w:p w14:paraId="4E627A69" w14:textId="33E6055F" w:rsidR="00AA6BE7" w:rsidRPr="00CD5DA4" w:rsidRDefault="00AA6BE7" w:rsidP="00272234">
      <w:pPr>
        <w:widowControl w:val="0"/>
        <w:tabs>
          <w:tab w:val="left" w:pos="1320"/>
        </w:tabs>
        <w:autoSpaceDE w:val="0"/>
        <w:autoSpaceDN w:val="0"/>
        <w:adjustRightInd w:val="0"/>
        <w:spacing w:before="120" w:after="120" w:line="312" w:lineRule="auto"/>
        <w:ind w:right="-6" w:firstLine="425"/>
        <w:jc w:val="both"/>
        <w:rPr>
          <w:sz w:val="26"/>
          <w:szCs w:val="26"/>
        </w:rPr>
      </w:pPr>
      <w:r w:rsidRPr="00CD5DA4">
        <w:rPr>
          <w:noProof/>
          <w:sz w:val="26"/>
          <w:szCs w:val="26"/>
          <w:lang w:val="en-SG" w:eastAsia="en-SG"/>
        </w:rPr>
        <w:drawing>
          <wp:inline distT="0" distB="0" distL="0" distR="0" wp14:anchorId="7C26347F" wp14:editId="60B8D748">
            <wp:extent cx="4619625" cy="3400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9625" cy="3400425"/>
                    </a:xfrm>
                    <a:prstGeom prst="rect">
                      <a:avLst/>
                    </a:prstGeom>
                    <a:noFill/>
                    <a:ln>
                      <a:noFill/>
                    </a:ln>
                  </pic:spPr>
                </pic:pic>
              </a:graphicData>
            </a:graphic>
          </wp:inline>
        </w:drawing>
      </w:r>
    </w:p>
    <w:p w14:paraId="5E64A965" w14:textId="399A0211" w:rsidR="008A0408" w:rsidRPr="008A0408" w:rsidRDefault="00224B41" w:rsidP="00272234">
      <w:pPr>
        <w:pStyle w:val="Caption"/>
        <w:spacing w:before="120" w:after="120" w:line="312" w:lineRule="auto"/>
        <w:jc w:val="center"/>
        <w:rPr>
          <w:i w:val="0"/>
          <w:color w:val="000000" w:themeColor="text1"/>
          <w:sz w:val="26"/>
          <w:szCs w:val="26"/>
        </w:rPr>
      </w:pPr>
      <w:bookmarkStart w:id="1486" w:name="_Toc90974501"/>
      <w:bookmarkStart w:id="1487" w:name="_Toc82180810"/>
      <w:bookmarkStart w:id="1488" w:name="_Toc82500932"/>
      <w:bookmarkStart w:id="1489" w:name="_Toc82501049"/>
      <w:r>
        <w:rPr>
          <w:i w:val="0"/>
          <w:color w:val="000000" w:themeColor="text1"/>
          <w:sz w:val="26"/>
          <w:szCs w:val="26"/>
        </w:rPr>
        <w:t xml:space="preserve">Hình </w:t>
      </w:r>
      <w:r w:rsidR="008A0408" w:rsidRPr="008A0408">
        <w:rPr>
          <w:i w:val="0"/>
          <w:color w:val="000000" w:themeColor="text1"/>
          <w:sz w:val="26"/>
          <w:szCs w:val="26"/>
        </w:rPr>
        <w:t>2.</w:t>
      </w:r>
      <w:r w:rsidR="008A0408" w:rsidRPr="008A0408">
        <w:rPr>
          <w:i w:val="0"/>
          <w:color w:val="000000" w:themeColor="text1"/>
          <w:sz w:val="26"/>
          <w:szCs w:val="26"/>
        </w:rPr>
        <w:fldChar w:fldCharType="begin"/>
      </w:r>
      <w:r w:rsidR="008A0408" w:rsidRPr="008A0408">
        <w:rPr>
          <w:i w:val="0"/>
          <w:color w:val="000000" w:themeColor="text1"/>
          <w:sz w:val="26"/>
          <w:szCs w:val="26"/>
        </w:rPr>
        <w:instrText xml:space="preserve"> SEQ Hình_ \* ARABIC </w:instrText>
      </w:r>
      <w:r w:rsidR="008A0408" w:rsidRPr="008A0408">
        <w:rPr>
          <w:i w:val="0"/>
          <w:color w:val="000000" w:themeColor="text1"/>
          <w:sz w:val="26"/>
          <w:szCs w:val="26"/>
        </w:rPr>
        <w:fldChar w:fldCharType="separate"/>
      </w:r>
      <w:r w:rsidR="008A0408" w:rsidRPr="008A0408">
        <w:rPr>
          <w:i w:val="0"/>
          <w:noProof/>
          <w:color w:val="000000" w:themeColor="text1"/>
          <w:sz w:val="26"/>
          <w:szCs w:val="26"/>
        </w:rPr>
        <w:t>5</w:t>
      </w:r>
      <w:r w:rsidR="008A0408" w:rsidRPr="008A0408">
        <w:rPr>
          <w:i w:val="0"/>
          <w:color w:val="000000" w:themeColor="text1"/>
          <w:sz w:val="26"/>
          <w:szCs w:val="26"/>
        </w:rPr>
        <w:fldChar w:fldCharType="end"/>
      </w:r>
      <w:ins w:id="1490" w:author="lenovo" w:date="2021-12-30T09:33:00Z">
        <w:r w:rsidR="00107809">
          <w:rPr>
            <w:i w:val="0"/>
            <w:color w:val="000000" w:themeColor="text1"/>
            <w:sz w:val="26"/>
            <w:szCs w:val="26"/>
          </w:rPr>
          <w:t>.</w:t>
        </w:r>
      </w:ins>
      <w:r w:rsidR="008A0408" w:rsidRPr="008A0408">
        <w:rPr>
          <w:i w:val="0"/>
          <w:color w:val="000000" w:themeColor="text1"/>
          <w:sz w:val="26"/>
          <w:szCs w:val="26"/>
        </w:rPr>
        <w:t xml:space="preserve"> Lược đồ bông tuyết</w:t>
      </w:r>
      <w:bookmarkEnd w:id="1486"/>
    </w:p>
    <w:p w14:paraId="70A21469" w14:textId="77777777" w:rsidR="00E13BC5" w:rsidRPr="00CD5DA4" w:rsidRDefault="00E13BC5" w:rsidP="009F36F7">
      <w:pPr>
        <w:spacing w:line="360" w:lineRule="auto"/>
        <w:rPr>
          <w:b/>
          <w:bCs/>
          <w:sz w:val="26"/>
          <w:szCs w:val="26"/>
          <w:lang w:val="da-DK"/>
        </w:rPr>
      </w:pPr>
      <w:r w:rsidRPr="00CD5DA4">
        <w:rPr>
          <w:sz w:val="26"/>
          <w:szCs w:val="26"/>
          <w:lang w:val="da-DK"/>
        </w:rPr>
        <w:br w:type="page"/>
      </w:r>
    </w:p>
    <w:p w14:paraId="2468731D" w14:textId="0F4F126D" w:rsidR="00FF782E" w:rsidRPr="00CD5DA4" w:rsidDel="00F52431" w:rsidRDefault="00FF782E" w:rsidP="00B242E9">
      <w:pPr>
        <w:pStyle w:val="Heading3"/>
        <w:numPr>
          <w:ilvl w:val="2"/>
          <w:numId w:val="4"/>
        </w:numPr>
        <w:spacing w:before="0" w:after="0" w:line="312" w:lineRule="auto"/>
        <w:ind w:left="993" w:hanging="709"/>
        <w:rPr>
          <w:del w:id="1491" w:author="lenovo" w:date="2021-12-30T08:12:00Z"/>
          <w:rFonts w:ascii="Times New Roman" w:hAnsi="Times New Roman"/>
          <w:color w:val="414042"/>
          <w:shd w:val="clear" w:color="auto" w:fill="FFFFFF"/>
        </w:rPr>
      </w:pPr>
      <w:del w:id="1492" w:author="lenovo" w:date="2021-12-30T08:12:00Z">
        <w:r w:rsidRPr="00CD5DA4" w:rsidDel="00F52431">
          <w:rPr>
            <w:rFonts w:ascii="Times New Roman" w:hAnsi="Times New Roman"/>
            <w:lang w:val="da-DK"/>
          </w:rPr>
          <w:lastRenderedPageBreak/>
          <w:delText>Mô hình kho dữ liệu</w:delText>
        </w:r>
        <w:bookmarkStart w:id="1493" w:name="_Toc92435600"/>
        <w:bookmarkStart w:id="1494" w:name="_Toc92435676"/>
        <w:bookmarkStart w:id="1495" w:name="_Toc92435838"/>
        <w:bookmarkEnd w:id="1487"/>
        <w:bookmarkEnd w:id="1488"/>
        <w:bookmarkEnd w:id="1489"/>
        <w:bookmarkEnd w:id="1493"/>
        <w:bookmarkEnd w:id="1494"/>
        <w:bookmarkEnd w:id="1495"/>
      </w:del>
    </w:p>
    <w:p w14:paraId="6E3A6EF7" w14:textId="327F3FF7" w:rsidR="00B33AB6" w:rsidRPr="00CD5DA4" w:rsidDel="00F52431" w:rsidRDefault="00FF782E" w:rsidP="00D629C0">
      <w:pPr>
        <w:widowControl w:val="0"/>
        <w:tabs>
          <w:tab w:val="left" w:pos="1320"/>
        </w:tabs>
        <w:autoSpaceDE w:val="0"/>
        <w:autoSpaceDN w:val="0"/>
        <w:adjustRightInd w:val="0"/>
        <w:spacing w:before="120" w:after="120" w:line="312" w:lineRule="auto"/>
        <w:ind w:right="-6" w:firstLine="284"/>
        <w:jc w:val="both"/>
        <w:rPr>
          <w:del w:id="1496" w:author="lenovo" w:date="2021-12-30T08:12:00Z"/>
          <w:sz w:val="26"/>
          <w:szCs w:val="26"/>
          <w:lang w:val="vi-VN"/>
        </w:rPr>
      </w:pPr>
      <w:del w:id="1497" w:author="lenovo" w:date="2021-12-30T08:12:00Z">
        <w:r w:rsidRPr="00CD5DA4" w:rsidDel="00F52431">
          <w:rPr>
            <w:sz w:val="26"/>
            <w:szCs w:val="26"/>
            <w:lang w:val="vi-VN"/>
          </w:rPr>
          <w:delText>Vì các đặc điểm dữ liệu được tổ chức hướng chủ đề, nên mô hình quan hệ thực thể được dùng trong thiết kế cơ sở dữ liệu (CSDL) tác nghiệp là không còn phù hợp. Trong thực tế, người ta dùng 2 khái niệm là độ đo (measure) và chiều phân tích (dimension) để biểu diễn dữ liệu trong kho</w:delText>
        </w:r>
        <w:r w:rsidR="00D74F47" w:rsidRPr="00CD5DA4" w:rsidDel="00F52431">
          <w:rPr>
            <w:sz w:val="26"/>
            <w:szCs w:val="26"/>
            <w:lang w:val="vi-VN"/>
          </w:rPr>
          <w:delText xml:space="preserve"> [2]</w:delText>
        </w:r>
        <w:r w:rsidRPr="00CD5DA4" w:rsidDel="00F52431">
          <w:rPr>
            <w:sz w:val="26"/>
            <w:szCs w:val="26"/>
            <w:lang w:val="vi-VN"/>
          </w:rPr>
          <w:delText>.</w:delText>
        </w:r>
        <w:bookmarkStart w:id="1498" w:name="_Toc92435601"/>
        <w:bookmarkStart w:id="1499" w:name="_Toc92435677"/>
        <w:bookmarkStart w:id="1500" w:name="_Toc92435839"/>
        <w:bookmarkEnd w:id="1498"/>
        <w:bookmarkEnd w:id="1499"/>
        <w:bookmarkEnd w:id="1500"/>
      </w:del>
    </w:p>
    <w:p w14:paraId="7AB02C13" w14:textId="3CC4738C" w:rsidR="00FF782E" w:rsidRPr="00CD5DA4" w:rsidDel="00F52431" w:rsidRDefault="00FF782E" w:rsidP="00D629C0">
      <w:pPr>
        <w:widowControl w:val="0"/>
        <w:tabs>
          <w:tab w:val="left" w:pos="1320"/>
        </w:tabs>
        <w:autoSpaceDE w:val="0"/>
        <w:autoSpaceDN w:val="0"/>
        <w:adjustRightInd w:val="0"/>
        <w:spacing w:before="120" w:after="120" w:line="312" w:lineRule="auto"/>
        <w:ind w:right="-6" w:firstLine="284"/>
        <w:jc w:val="both"/>
        <w:rPr>
          <w:del w:id="1501" w:author="lenovo" w:date="2021-12-30T08:12:00Z"/>
          <w:sz w:val="26"/>
          <w:szCs w:val="26"/>
          <w:lang w:val="vi-VN"/>
        </w:rPr>
      </w:pPr>
      <w:del w:id="1502" w:author="lenovo" w:date="2021-12-30T08:12:00Z">
        <w:r w:rsidRPr="00CD5DA4" w:rsidDel="00F52431">
          <w:rPr>
            <w:sz w:val="26"/>
            <w:szCs w:val="26"/>
            <w:lang w:val="vi-VN"/>
          </w:rPr>
          <w:delText>Một số mô hình sau đã được thiết kế để biểu diễn các độ đo và chiều phân tích. Người ta vẫn dùng mô hình cơ sở dữ liệu quan hệ để biểu diễn, trong đó bảng sự kiện (Fact) sẽ được tạo ra để chứa các độ đo, và bảng chiều (demension) được dùng để chứa thông tin về các chiều phân tích, bảng sự kiện sẽ có mối quan hệ với bảng chiều tương ứng</w:delText>
        </w:r>
        <w:r w:rsidR="00D74F47" w:rsidRPr="00CD5DA4" w:rsidDel="00F52431">
          <w:rPr>
            <w:sz w:val="26"/>
            <w:szCs w:val="26"/>
            <w:lang w:val="vi-VN"/>
          </w:rPr>
          <w:delText xml:space="preserve"> [2]</w:delText>
        </w:r>
        <w:r w:rsidRPr="00CD5DA4" w:rsidDel="00F52431">
          <w:rPr>
            <w:sz w:val="26"/>
            <w:szCs w:val="26"/>
            <w:lang w:val="vi-VN"/>
          </w:rPr>
          <w:delText>.</w:delText>
        </w:r>
        <w:bookmarkStart w:id="1503" w:name="_Toc92435602"/>
        <w:bookmarkStart w:id="1504" w:name="_Toc92435678"/>
        <w:bookmarkStart w:id="1505" w:name="_Toc92435840"/>
        <w:bookmarkEnd w:id="1503"/>
        <w:bookmarkEnd w:id="1504"/>
        <w:bookmarkEnd w:id="1505"/>
      </w:del>
    </w:p>
    <w:p w14:paraId="5397C871" w14:textId="5B87D2C2" w:rsidR="00FF782E" w:rsidRPr="00D629C0" w:rsidRDefault="00D629C0" w:rsidP="00B242E9">
      <w:pPr>
        <w:pStyle w:val="Heading2"/>
        <w:numPr>
          <w:ilvl w:val="1"/>
          <w:numId w:val="4"/>
        </w:numPr>
        <w:spacing w:before="0" w:after="0" w:line="312" w:lineRule="auto"/>
        <w:ind w:left="425" w:hanging="425"/>
        <w:rPr>
          <w:rFonts w:ascii="Times New Roman" w:hAnsi="Times New Roman"/>
          <w:i w:val="0"/>
          <w:iCs w:val="0"/>
          <w:sz w:val="26"/>
          <w:szCs w:val="26"/>
          <w:lang w:val="vi-VN"/>
        </w:rPr>
      </w:pPr>
      <w:bookmarkStart w:id="1506" w:name="_Toc92435841"/>
      <w:r w:rsidRPr="00D629C0">
        <w:rPr>
          <w:rFonts w:ascii="Times New Roman" w:hAnsi="Times New Roman"/>
          <w:i w:val="0"/>
          <w:iCs w:val="0"/>
          <w:sz w:val="26"/>
          <w:szCs w:val="26"/>
          <w:lang w:val="vi-VN"/>
        </w:rPr>
        <w:t>MÔI TRƯỜNG THỰC HIỆN</w:t>
      </w:r>
      <w:bookmarkEnd w:id="1506"/>
    </w:p>
    <w:p w14:paraId="00F1747E" w14:textId="4335B6F6" w:rsidR="00FF782E" w:rsidRPr="00D629C0" w:rsidRDefault="00FF782E" w:rsidP="00B242E9">
      <w:pPr>
        <w:pStyle w:val="Heading3"/>
        <w:numPr>
          <w:ilvl w:val="2"/>
          <w:numId w:val="4"/>
        </w:numPr>
        <w:spacing w:before="0" w:after="0" w:line="312" w:lineRule="auto"/>
        <w:ind w:left="993" w:hanging="709"/>
        <w:rPr>
          <w:rFonts w:ascii="Times New Roman" w:hAnsi="Times New Roman"/>
          <w:lang w:val="vi-VN"/>
        </w:rPr>
      </w:pPr>
      <w:bookmarkStart w:id="1507" w:name="_Toc92435842"/>
      <w:r w:rsidRPr="00D629C0">
        <w:rPr>
          <w:rFonts w:ascii="Times New Roman" w:hAnsi="Times New Roman"/>
          <w:lang w:val="vi-VN"/>
        </w:rPr>
        <w:t>Giới thiệu các công cụ</w:t>
      </w:r>
      <w:ins w:id="1508" w:author="lenovo" w:date="2021-12-30T08:34:00Z">
        <w:r w:rsidR="007C5DFB" w:rsidRPr="00B4731A">
          <w:rPr>
            <w:rFonts w:ascii="Times New Roman" w:hAnsi="Times New Roman"/>
            <w:lang w:val="vi-VN"/>
            <w:rPrChange w:id="1509" w:author="Quang Nguyễn Thanh" w:date="2021-12-31T15:51:00Z">
              <w:rPr>
                <w:rFonts w:ascii="Times New Roman" w:hAnsi="Times New Roman"/>
              </w:rPr>
            </w:rPrChange>
          </w:rPr>
          <w:t>, thiết bị</w:t>
        </w:r>
      </w:ins>
      <w:r w:rsidRPr="00D629C0">
        <w:rPr>
          <w:rFonts w:ascii="Times New Roman" w:hAnsi="Times New Roman"/>
          <w:lang w:val="vi-VN"/>
        </w:rPr>
        <w:t xml:space="preserve"> được sử dụng</w:t>
      </w:r>
      <w:bookmarkEnd w:id="1507"/>
    </w:p>
    <w:p w14:paraId="4A0EA64B" w14:textId="2F9B0CA2" w:rsidR="00FF782E" w:rsidRPr="00D629C0" w:rsidDel="00FD7700" w:rsidRDefault="00FF782E" w:rsidP="00D629C0">
      <w:pPr>
        <w:spacing w:before="120" w:after="120" w:line="312" w:lineRule="auto"/>
        <w:ind w:firstLine="284"/>
        <w:rPr>
          <w:del w:id="1510" w:author="lenovo" w:date="2022-01-07T06:25:00Z"/>
          <w:sz w:val="26"/>
          <w:szCs w:val="26"/>
        </w:rPr>
      </w:pPr>
      <w:del w:id="1511" w:author="lenovo" w:date="2022-01-07T06:25:00Z">
        <w:r w:rsidRPr="00D629C0" w:rsidDel="00FD7700">
          <w:rPr>
            <w:sz w:val="26"/>
            <w:szCs w:val="26"/>
          </w:rPr>
          <w:delText>Visual Studio 2012: Tích hợp các công nghệ</w:delText>
        </w:r>
      </w:del>
    </w:p>
    <w:p w14:paraId="2F0E5EA5" w14:textId="454D375F" w:rsidR="00FF782E" w:rsidRPr="00D629C0" w:rsidDel="00FD7700" w:rsidRDefault="00FF782E" w:rsidP="00D629C0">
      <w:pPr>
        <w:spacing w:before="120" w:after="120" w:line="312" w:lineRule="auto"/>
        <w:ind w:left="630"/>
        <w:rPr>
          <w:del w:id="1512" w:author="lenovo" w:date="2022-01-07T06:25:00Z"/>
          <w:sz w:val="26"/>
          <w:szCs w:val="26"/>
        </w:rPr>
      </w:pPr>
      <w:del w:id="1513" w:author="lenovo" w:date="2022-01-07T06:25:00Z">
        <w:r w:rsidRPr="00D629C0" w:rsidDel="00FD7700">
          <w:rPr>
            <w:sz w:val="26"/>
            <w:szCs w:val="26"/>
          </w:rPr>
          <w:delText>Business Intelligence</w:delText>
        </w:r>
      </w:del>
    </w:p>
    <w:p w14:paraId="5551A540" w14:textId="6E05F4A4" w:rsidR="00FF782E" w:rsidRPr="00D629C0" w:rsidDel="00FD7700" w:rsidRDefault="00FF782E" w:rsidP="00D629C0">
      <w:pPr>
        <w:spacing w:before="120" w:after="120" w:line="312" w:lineRule="auto"/>
        <w:ind w:left="630"/>
        <w:rPr>
          <w:del w:id="1514" w:author="lenovo" w:date="2022-01-07T06:25:00Z"/>
          <w:sz w:val="26"/>
          <w:szCs w:val="26"/>
        </w:rPr>
      </w:pPr>
      <w:del w:id="1515" w:author="lenovo" w:date="2022-01-07T06:25:00Z">
        <w:r w:rsidRPr="00D629C0" w:rsidDel="00FD7700">
          <w:rPr>
            <w:sz w:val="26"/>
            <w:szCs w:val="26"/>
          </w:rPr>
          <w:delText>SQL server Data Tool (SSDT)</w:delText>
        </w:r>
      </w:del>
    </w:p>
    <w:p w14:paraId="383D62C4" w14:textId="5C042CFA" w:rsidR="00FF782E" w:rsidRPr="00D629C0" w:rsidDel="00FD7700" w:rsidRDefault="00FF782E" w:rsidP="00D629C0">
      <w:pPr>
        <w:spacing w:before="120" w:after="120" w:line="312" w:lineRule="auto"/>
        <w:ind w:firstLine="284"/>
        <w:rPr>
          <w:del w:id="1516" w:author="lenovo" w:date="2022-01-07T06:25:00Z"/>
          <w:sz w:val="26"/>
          <w:szCs w:val="26"/>
        </w:rPr>
      </w:pPr>
      <w:del w:id="1517" w:author="lenovo" w:date="2022-01-07T06:25:00Z">
        <w:r w:rsidRPr="00D629C0" w:rsidDel="00FD7700">
          <w:rPr>
            <w:sz w:val="26"/>
            <w:szCs w:val="26"/>
          </w:rPr>
          <w:delText>SQL Server 2012 Enterprise</w:delText>
        </w:r>
      </w:del>
    </w:p>
    <w:p w14:paraId="1A08DDEE" w14:textId="1C4EFE39" w:rsidR="00B33AB6" w:rsidRPr="00D629C0" w:rsidDel="00FD7700" w:rsidRDefault="00FF782E" w:rsidP="00D629C0">
      <w:pPr>
        <w:spacing w:before="120" w:after="120" w:line="312" w:lineRule="auto"/>
        <w:ind w:firstLine="284"/>
        <w:rPr>
          <w:del w:id="1518" w:author="lenovo" w:date="2022-01-07T06:25:00Z"/>
          <w:sz w:val="26"/>
          <w:szCs w:val="26"/>
        </w:rPr>
      </w:pPr>
      <w:del w:id="1519" w:author="lenovo" w:date="2022-01-07T06:25:00Z">
        <w:r w:rsidRPr="00D629C0" w:rsidDel="00FD7700">
          <w:rPr>
            <w:sz w:val="26"/>
            <w:szCs w:val="26"/>
          </w:rPr>
          <w:delText>Ngôn ngữ lập trình: MDX, SQL, C#</w:delText>
        </w:r>
      </w:del>
    </w:p>
    <w:p w14:paraId="521444F3" w14:textId="6CD01AF8" w:rsidR="00FF782E" w:rsidRPr="00D629C0" w:rsidRDefault="00FF782E" w:rsidP="00D629C0">
      <w:pPr>
        <w:spacing w:before="120" w:after="120" w:line="312" w:lineRule="auto"/>
        <w:jc w:val="both"/>
        <w:rPr>
          <w:b/>
          <w:bCs/>
          <w:sz w:val="26"/>
          <w:szCs w:val="26"/>
        </w:rPr>
      </w:pPr>
      <w:bookmarkStart w:id="1520" w:name="_Toc82502481"/>
      <w:del w:id="1521" w:author="lenovo" w:date="2022-01-07T06:25:00Z">
        <w:r w:rsidRPr="00D629C0" w:rsidDel="00FD7700">
          <w:rPr>
            <w:b/>
            <w:bCs/>
            <w:sz w:val="26"/>
            <w:szCs w:val="26"/>
          </w:rPr>
          <w:delText xml:space="preserve">Tổng quan </w:delText>
        </w:r>
      </w:del>
      <w:r w:rsidRPr="00D629C0">
        <w:rPr>
          <w:b/>
          <w:bCs/>
          <w:sz w:val="26"/>
          <w:szCs w:val="26"/>
        </w:rPr>
        <w:t>Visual Studio 2012</w:t>
      </w:r>
      <w:bookmarkEnd w:id="1520"/>
    </w:p>
    <w:p w14:paraId="302D90D3" w14:textId="2D7CE5E2" w:rsidR="00B33AB6" w:rsidRPr="00D629C0" w:rsidRDefault="00FF782E" w:rsidP="00D629C0">
      <w:pPr>
        <w:spacing w:before="120" w:after="120" w:line="312" w:lineRule="auto"/>
        <w:ind w:firstLine="284"/>
        <w:jc w:val="both"/>
        <w:rPr>
          <w:sz w:val="26"/>
          <w:szCs w:val="26"/>
        </w:rPr>
      </w:pPr>
      <w:bookmarkStart w:id="1522" w:name="_Toc82502482"/>
      <w:r w:rsidRPr="00D629C0">
        <w:rPr>
          <w:sz w:val="26"/>
          <w:szCs w:val="26"/>
        </w:rPr>
        <w:t>Visual studio 2012 chính là phiên bản tiếp theo của  Visual Studio 2010, trong phiên bản lần này thì thích hợp cho những bạn phá cách và yêu thích sự đổi mới. Visual studio 2012 – môi trường tích hợp (IDE), hiện nay vẫn đang được ứng dụng rất nhiều trên nhiều nền tảng như là Microsoft windows, IOS, Android, website, hay các cơ sở dữ liệu và còn nhiều hơn thế nữa. Hơn thế, giúp bạn có thể dễ dàng thiết kế những dữ liệu hoặc tạo ra những trang, dịch, ứng dụng web. Và kèm thêm rất là nhiều ngôn ngữ lập trình như: C++, C #</w:t>
      </w:r>
      <w:r w:rsidR="00497286" w:rsidRPr="00D629C0">
        <w:rPr>
          <w:sz w:val="26"/>
          <w:szCs w:val="26"/>
        </w:rPr>
        <w:t>, Visual Basic.NET hay CSS, PHP</w:t>
      </w:r>
      <w:r w:rsidR="00B33AB6" w:rsidRPr="00D629C0">
        <w:rPr>
          <w:sz w:val="26"/>
          <w:szCs w:val="26"/>
        </w:rPr>
        <w:t>…</w:t>
      </w:r>
    </w:p>
    <w:p w14:paraId="611BFC38" w14:textId="77777777" w:rsidR="00B33AB6" w:rsidRPr="00D629C0" w:rsidRDefault="00FF782E" w:rsidP="00D629C0">
      <w:pPr>
        <w:spacing w:before="120" w:after="120" w:line="312" w:lineRule="auto"/>
        <w:ind w:firstLine="284"/>
        <w:jc w:val="both"/>
        <w:rPr>
          <w:sz w:val="26"/>
          <w:szCs w:val="26"/>
        </w:rPr>
      </w:pPr>
      <w:r w:rsidRPr="00D629C0">
        <w:rPr>
          <w:sz w:val="26"/>
          <w:szCs w:val="26"/>
        </w:rPr>
        <w:t>Microsoft Visual Studio 2012 hỗ trợ mạnh mẽ cho tất cả nhà phát triển được biệt là các nhà phát triển web. Kết hợp với nền tảng của Microsoft, cung cấp môi trường xây dựng các ứng dụng hấp dẫn hiện đại nhằm đáp ứng nhu cầu đáp ứng nhu cầu luôn thay đổi. Giao diện mới của Visual Studio 2012 tương đối bằng phẳng và hơi tối nên đảm bảo cho lập trình viên có thể dễ dàng phân biệt các đối tượng so với các phiên bản trước. Phiên bản Visual Studio 2012 đi kèm với nhiều phiên bản như Visual Studio Express, Visual Studio Pre</w:t>
      </w:r>
      <w:r w:rsidR="00B33AB6" w:rsidRPr="00D629C0">
        <w:rPr>
          <w:sz w:val="26"/>
          <w:szCs w:val="26"/>
        </w:rPr>
        <w:t>mium và Visual Studio Ultimate.</w:t>
      </w:r>
    </w:p>
    <w:p w14:paraId="27320DF5" w14:textId="7E868A8D" w:rsidR="00FF782E" w:rsidRPr="00D629C0" w:rsidRDefault="00FF782E" w:rsidP="00D629C0">
      <w:pPr>
        <w:spacing w:before="120" w:after="120" w:line="312" w:lineRule="auto"/>
        <w:ind w:firstLine="284"/>
        <w:jc w:val="both"/>
        <w:rPr>
          <w:sz w:val="26"/>
          <w:szCs w:val="26"/>
        </w:rPr>
      </w:pPr>
      <w:r w:rsidRPr="00D629C0">
        <w:rPr>
          <w:sz w:val="26"/>
          <w:szCs w:val="26"/>
        </w:rPr>
        <w:t xml:space="preserve">Xây dựng ứng dụng theo phong cách Metro: Cho phép người dùng xây dựng các ứng dụng Metro bằng cách sử dụng JavaScript, VB, HTML, XAML, C # </w:t>
      </w:r>
      <w:r w:rsidR="000545E0" w:rsidRPr="00D629C0">
        <w:rPr>
          <w:sz w:val="26"/>
          <w:szCs w:val="26"/>
        </w:rPr>
        <w:t xml:space="preserve">và </w:t>
      </w:r>
      <w:r w:rsidRPr="00D629C0">
        <w:rPr>
          <w:sz w:val="26"/>
          <w:szCs w:val="26"/>
        </w:rPr>
        <w:t>C ++</w:t>
      </w:r>
    </w:p>
    <w:p w14:paraId="04799B38" w14:textId="48447907" w:rsidR="006B7599" w:rsidRPr="00D629C0" w:rsidRDefault="00FF782E" w:rsidP="00D629C0">
      <w:pPr>
        <w:spacing w:before="120" w:after="120" w:line="312" w:lineRule="auto"/>
        <w:ind w:firstLine="284"/>
        <w:jc w:val="both"/>
        <w:rPr>
          <w:sz w:val="26"/>
          <w:szCs w:val="26"/>
        </w:rPr>
      </w:pPr>
      <w:r w:rsidRPr="00D629C0">
        <w:rPr>
          <w:sz w:val="26"/>
          <w:szCs w:val="26"/>
        </w:rPr>
        <w:t>Hỗ trợ cho WinRT: Cung cấp cho Metro và Windows 8, nó cũng hỗ trợ hệ thống con mới của WinRT (Windows RunTime). WinRT là một mô hình l</w:t>
      </w:r>
      <w:r w:rsidR="00B33AB6" w:rsidRPr="00D629C0">
        <w:rPr>
          <w:sz w:val="26"/>
          <w:szCs w:val="26"/>
        </w:rPr>
        <w:t>ập trình mới được Metro sử dụng</w:t>
      </w:r>
      <w:r w:rsidR="006B7599" w:rsidRPr="00D629C0">
        <w:rPr>
          <w:sz w:val="26"/>
          <w:szCs w:val="26"/>
        </w:rPr>
        <w:t>.</w:t>
      </w:r>
    </w:p>
    <w:p w14:paraId="432321E3" w14:textId="37103979" w:rsidR="006B7599" w:rsidRPr="00D629C0" w:rsidRDefault="00FF782E" w:rsidP="00D629C0">
      <w:pPr>
        <w:spacing w:before="120" w:after="120" w:line="312" w:lineRule="auto"/>
        <w:ind w:firstLine="284"/>
        <w:jc w:val="both"/>
        <w:rPr>
          <w:sz w:val="26"/>
          <w:szCs w:val="26"/>
        </w:rPr>
      </w:pPr>
      <w:r w:rsidRPr="00D629C0">
        <w:rPr>
          <w:sz w:val="26"/>
          <w:szCs w:val="26"/>
        </w:rPr>
        <w:t>Trình khám phá đối tượng máy chủ SQL mới: Đi kèm với</w:t>
      </w:r>
      <w:r w:rsidR="00B33AB6" w:rsidRPr="00D629C0">
        <w:rPr>
          <w:sz w:val="26"/>
          <w:szCs w:val="26"/>
        </w:rPr>
        <w:t xml:space="preserve"> một cải tiến trong SQL Server.</w:t>
      </w:r>
    </w:p>
    <w:p w14:paraId="3DED6CEA" w14:textId="48BE2F23" w:rsidR="00B33AB6" w:rsidRPr="00D629C0" w:rsidRDefault="00FF782E" w:rsidP="00D629C0">
      <w:pPr>
        <w:spacing w:before="120" w:after="120" w:line="312" w:lineRule="auto"/>
        <w:ind w:firstLine="284"/>
        <w:jc w:val="both"/>
        <w:rPr>
          <w:sz w:val="26"/>
          <w:szCs w:val="26"/>
        </w:rPr>
      </w:pPr>
      <w:r w:rsidRPr="00D629C0">
        <w:rPr>
          <w:sz w:val="26"/>
          <w:szCs w:val="26"/>
        </w:rPr>
        <w:t>Trong phiên bản này, nó được tích hợp với SQL Server</w:t>
      </w:r>
      <w:r w:rsidR="00B33AB6" w:rsidRPr="00D629C0">
        <w:rPr>
          <w:sz w:val="26"/>
          <w:szCs w:val="26"/>
        </w:rPr>
        <w:t xml:space="preserve"> Object Explorer mới, tương tự n</w:t>
      </w:r>
      <w:r w:rsidRPr="00D629C0">
        <w:rPr>
          <w:sz w:val="26"/>
          <w:szCs w:val="26"/>
        </w:rPr>
        <w:t>hư SQL Server Management S</w:t>
      </w:r>
      <w:r w:rsidR="00B33AB6" w:rsidRPr="00D629C0">
        <w:rPr>
          <w:sz w:val="26"/>
          <w:szCs w:val="26"/>
        </w:rPr>
        <w:t>tudio so với Server Explorer cũ.</w:t>
      </w:r>
    </w:p>
    <w:p w14:paraId="1BA2222D" w14:textId="77777777" w:rsidR="00B33AB6" w:rsidRPr="00D629C0" w:rsidRDefault="00FF782E" w:rsidP="00D629C0">
      <w:pPr>
        <w:spacing w:before="120" w:after="120" w:line="312" w:lineRule="auto"/>
        <w:ind w:firstLine="284"/>
        <w:jc w:val="both"/>
        <w:rPr>
          <w:sz w:val="26"/>
          <w:szCs w:val="26"/>
        </w:rPr>
      </w:pPr>
      <w:r w:rsidRPr="00D629C0">
        <w:rPr>
          <w:sz w:val="26"/>
          <w:szCs w:val="26"/>
        </w:rPr>
        <w:t>Expression Lend: Cho phép lập trình viên thay đổi thiết kế về giao diện của ứng d</w:t>
      </w:r>
      <w:r w:rsidR="00B33AB6" w:rsidRPr="00D629C0">
        <w:rPr>
          <w:sz w:val="26"/>
          <w:szCs w:val="26"/>
        </w:rPr>
        <w:t>ụng, mà không yêu cầu dùng XAML.</w:t>
      </w:r>
    </w:p>
    <w:p w14:paraId="42AEA470" w14:textId="3605DE08" w:rsidR="00FF782E" w:rsidRPr="00D629C0" w:rsidRDefault="00FF782E" w:rsidP="00D629C0">
      <w:pPr>
        <w:spacing w:before="120" w:after="120" w:line="312" w:lineRule="auto"/>
        <w:ind w:firstLine="284"/>
        <w:jc w:val="both"/>
        <w:rPr>
          <w:sz w:val="26"/>
          <w:szCs w:val="26"/>
        </w:rPr>
      </w:pPr>
      <w:r w:rsidRPr="00D629C0">
        <w:rPr>
          <w:sz w:val="26"/>
          <w:szCs w:val="26"/>
        </w:rPr>
        <w:t>Page Inspector: Cung cấp cho bạn số dòng cod</w:t>
      </w:r>
      <w:r w:rsidR="00B33AB6" w:rsidRPr="00D629C0">
        <w:rPr>
          <w:sz w:val="26"/>
          <w:szCs w:val="26"/>
        </w:rPr>
        <w:t xml:space="preserve">e đã được kết xuất trên máy chủ và </w:t>
      </w:r>
      <w:r w:rsidRPr="00D629C0">
        <w:rPr>
          <w:sz w:val="26"/>
          <w:szCs w:val="26"/>
        </w:rPr>
        <w:t>IIS Express: Được phát hành dưới dạng máy chủ web mặc định cục bộ</w:t>
      </w:r>
    </w:p>
    <w:p w14:paraId="723F5290" w14:textId="77777777" w:rsidR="00B33AB6" w:rsidRPr="00D629C0" w:rsidRDefault="00FF782E" w:rsidP="00D629C0">
      <w:pPr>
        <w:spacing w:before="120" w:after="120" w:line="312" w:lineRule="auto"/>
        <w:ind w:firstLine="284"/>
        <w:jc w:val="both"/>
        <w:rPr>
          <w:sz w:val="26"/>
          <w:szCs w:val="26"/>
        </w:rPr>
      </w:pPr>
      <w:r w:rsidRPr="00D629C0">
        <w:rPr>
          <w:sz w:val="26"/>
          <w:szCs w:val="26"/>
        </w:rPr>
        <w:t>Windows Azure: Nó có thể xuất bản các giải pháp đến Windows Azure.</w:t>
      </w:r>
    </w:p>
    <w:p w14:paraId="0009F765" w14:textId="024F48CA" w:rsidR="00FF782E" w:rsidRPr="00D629C0" w:rsidRDefault="00FF782E" w:rsidP="00D629C0">
      <w:pPr>
        <w:spacing w:before="120" w:after="120" w:line="312" w:lineRule="auto"/>
        <w:ind w:firstLine="284"/>
        <w:jc w:val="both"/>
        <w:rPr>
          <w:sz w:val="26"/>
          <w:szCs w:val="26"/>
        </w:rPr>
      </w:pPr>
      <w:r w:rsidRPr="00D629C0">
        <w:rPr>
          <w:sz w:val="26"/>
          <w:szCs w:val="26"/>
        </w:rPr>
        <w:lastRenderedPageBreak/>
        <w:t>Visual Studio 2012 được đi kèm với .NET Framework 4.5 mới</w:t>
      </w:r>
    </w:p>
    <w:p w14:paraId="19647E96" w14:textId="77777777" w:rsidR="00FF782E" w:rsidRPr="00D629C0" w:rsidRDefault="00FF782E" w:rsidP="00D629C0">
      <w:pPr>
        <w:spacing w:before="120" w:after="120" w:line="312" w:lineRule="auto"/>
        <w:ind w:firstLine="284"/>
        <w:jc w:val="both"/>
        <w:rPr>
          <w:sz w:val="26"/>
          <w:szCs w:val="26"/>
        </w:rPr>
      </w:pPr>
      <w:r w:rsidRPr="00D629C0">
        <w:rPr>
          <w:sz w:val="26"/>
          <w:szCs w:val="26"/>
        </w:rPr>
        <w:t>Phiên bản Professional trở lên đi kèm với LightSwitch</w:t>
      </w:r>
    </w:p>
    <w:p w14:paraId="3F59105E" w14:textId="77777777" w:rsidR="00FF782E" w:rsidRPr="00D629C0" w:rsidRDefault="00FF782E" w:rsidP="00D629C0">
      <w:pPr>
        <w:spacing w:before="120" w:after="120" w:line="312" w:lineRule="auto"/>
        <w:ind w:firstLine="284"/>
        <w:jc w:val="both"/>
        <w:rPr>
          <w:sz w:val="26"/>
          <w:szCs w:val="26"/>
        </w:rPr>
      </w:pPr>
      <w:r w:rsidRPr="00D629C0">
        <w:rPr>
          <w:sz w:val="26"/>
          <w:szCs w:val="26"/>
        </w:rPr>
        <w:t>IntelliSense cho JavaScript và jQuery</w:t>
      </w:r>
    </w:p>
    <w:p w14:paraId="56D5BF68" w14:textId="77777777" w:rsidR="00FF782E" w:rsidRPr="00D629C0" w:rsidRDefault="00FF782E" w:rsidP="00D629C0">
      <w:pPr>
        <w:spacing w:before="120" w:after="120" w:line="312" w:lineRule="auto"/>
        <w:ind w:firstLine="284"/>
        <w:jc w:val="both"/>
        <w:rPr>
          <w:sz w:val="26"/>
          <w:szCs w:val="26"/>
        </w:rPr>
      </w:pPr>
      <w:r w:rsidRPr="00D629C0">
        <w:rPr>
          <w:sz w:val="26"/>
          <w:szCs w:val="26"/>
        </w:rPr>
        <w:t>Hỗ trợ đầy đủ HTML5</w:t>
      </w:r>
    </w:p>
    <w:p w14:paraId="611CD790" w14:textId="77777777" w:rsidR="00FF782E" w:rsidRPr="00D629C0" w:rsidRDefault="00FF782E" w:rsidP="00D629C0">
      <w:pPr>
        <w:spacing w:before="120" w:after="120" w:line="312" w:lineRule="auto"/>
        <w:rPr>
          <w:b/>
          <w:bCs/>
          <w:sz w:val="26"/>
          <w:szCs w:val="26"/>
        </w:rPr>
      </w:pPr>
      <w:r w:rsidRPr="00D629C0">
        <w:rPr>
          <w:b/>
          <w:bCs/>
          <w:sz w:val="26"/>
          <w:szCs w:val="26"/>
        </w:rPr>
        <w:t>Ưu điểm:</w:t>
      </w:r>
    </w:p>
    <w:p w14:paraId="58D67DFB" w14:textId="77777777" w:rsidR="00B33AB6" w:rsidRPr="00D629C0" w:rsidRDefault="00FF782E" w:rsidP="00D629C0">
      <w:pPr>
        <w:spacing w:before="120" w:after="120" w:line="312" w:lineRule="auto"/>
        <w:ind w:firstLine="284"/>
        <w:jc w:val="both"/>
        <w:rPr>
          <w:sz w:val="26"/>
          <w:szCs w:val="26"/>
        </w:rPr>
      </w:pPr>
      <w:r w:rsidRPr="00D629C0">
        <w:rPr>
          <w:sz w:val="26"/>
          <w:szCs w:val="26"/>
        </w:rPr>
        <w:t>Visual Studio hỗ trợ lập trình trên nhiều ngôn ngữ như: C/C++, C#, F#, Visua</w:t>
      </w:r>
      <w:r w:rsidR="00B33AB6" w:rsidRPr="00D629C0">
        <w:rPr>
          <w:sz w:val="26"/>
          <w:szCs w:val="26"/>
        </w:rPr>
        <w:t>l Basic, HTML, CSS, JavaScript.</w:t>
      </w:r>
    </w:p>
    <w:p w14:paraId="0ABD9B80" w14:textId="37ABDEF9" w:rsidR="00FF782E" w:rsidRPr="00D629C0" w:rsidRDefault="00FF782E" w:rsidP="00D629C0">
      <w:pPr>
        <w:spacing w:before="120" w:after="120" w:line="312" w:lineRule="auto"/>
        <w:ind w:firstLine="284"/>
        <w:jc w:val="both"/>
        <w:rPr>
          <w:sz w:val="26"/>
          <w:szCs w:val="26"/>
        </w:rPr>
      </w:pPr>
      <w:r w:rsidRPr="00D629C0">
        <w:rPr>
          <w:sz w:val="26"/>
          <w:szCs w:val="26"/>
        </w:rPr>
        <w:t>Là một công cụ hỗ trợ việc Debug một cách dễ dàng và mạnh mẽ như: Break Point, xem giá trị của biến trong quá trình chạy, hỗ trợ debug từng câu lệnh.</w:t>
      </w:r>
    </w:p>
    <w:p w14:paraId="27033E17" w14:textId="77777777" w:rsidR="00FF782E" w:rsidRPr="00D629C0" w:rsidRDefault="00FF782E" w:rsidP="00D629C0">
      <w:pPr>
        <w:spacing w:before="120" w:after="120" w:line="312" w:lineRule="auto"/>
        <w:ind w:firstLine="284"/>
        <w:jc w:val="both"/>
        <w:rPr>
          <w:sz w:val="26"/>
          <w:szCs w:val="26"/>
        </w:rPr>
      </w:pPr>
      <w:r w:rsidRPr="00D629C0">
        <w:rPr>
          <w:sz w:val="26"/>
          <w:szCs w:val="26"/>
        </w:rPr>
        <w:t>Giao diện Visual Studio rất dễ sử dụng đối với người mới bắt đầu lập trình.</w:t>
      </w:r>
    </w:p>
    <w:p w14:paraId="4271C1DC" w14:textId="77777777" w:rsidR="00FF782E" w:rsidRPr="00D629C0" w:rsidRDefault="00FF782E" w:rsidP="00D629C0">
      <w:pPr>
        <w:spacing w:before="120" w:after="120" w:line="312" w:lineRule="auto"/>
        <w:ind w:firstLine="284"/>
        <w:jc w:val="both"/>
        <w:rPr>
          <w:sz w:val="26"/>
          <w:szCs w:val="26"/>
        </w:rPr>
      </w:pPr>
      <w:r w:rsidRPr="00D629C0">
        <w:rPr>
          <w:sz w:val="26"/>
          <w:szCs w:val="26"/>
        </w:rPr>
        <w:t>Visual Studio hỗ trợ phát triển các ứng dụng: desktop MFC, Windows Form, Universal App, ứng dụng mobile Windows Phone 8/8.1, Windows 10, …</w:t>
      </w:r>
    </w:p>
    <w:p w14:paraId="2126F608" w14:textId="77777777" w:rsidR="00FF782E" w:rsidRPr="00D629C0" w:rsidRDefault="00FF782E" w:rsidP="00D629C0">
      <w:pPr>
        <w:spacing w:before="120" w:after="120" w:line="312" w:lineRule="auto"/>
        <w:ind w:firstLine="284"/>
        <w:jc w:val="both"/>
        <w:rPr>
          <w:sz w:val="26"/>
          <w:szCs w:val="26"/>
        </w:rPr>
      </w:pPr>
      <w:r w:rsidRPr="00D629C0">
        <w:rPr>
          <w:sz w:val="26"/>
          <w:szCs w:val="26"/>
        </w:rPr>
        <w:t>Visual Studio hỗ trợ xây dựng ứng dụng một cách chuyên nghiệp bằng các công cụ kéo thả.</w:t>
      </w:r>
    </w:p>
    <w:p w14:paraId="6EB953F7" w14:textId="6843AD53" w:rsidR="00FF782E" w:rsidRPr="00D629C0" w:rsidRDefault="00FF782E" w:rsidP="00D629C0">
      <w:pPr>
        <w:spacing w:before="120" w:after="120" w:line="312" w:lineRule="auto"/>
        <w:ind w:firstLine="284"/>
        <w:jc w:val="both"/>
        <w:rPr>
          <w:sz w:val="26"/>
          <w:szCs w:val="26"/>
        </w:rPr>
      </w:pPr>
      <w:r w:rsidRPr="00D629C0">
        <w:rPr>
          <w:sz w:val="26"/>
          <w:szCs w:val="26"/>
        </w:rPr>
        <w:t>Visual Studio được đông đảo lập trình viên trên thế giới sử dụng</w:t>
      </w:r>
      <w:r w:rsidR="006663B1" w:rsidRPr="00D629C0">
        <w:rPr>
          <w:sz w:val="26"/>
          <w:szCs w:val="26"/>
        </w:rPr>
        <w:t>.</w:t>
      </w:r>
    </w:p>
    <w:p w14:paraId="56D71A5F" w14:textId="350E7B75" w:rsidR="00FF782E" w:rsidRPr="00D629C0" w:rsidRDefault="00FF782E" w:rsidP="00D629C0">
      <w:pPr>
        <w:spacing w:before="120" w:after="120" w:line="312" w:lineRule="auto"/>
        <w:rPr>
          <w:b/>
          <w:bCs/>
          <w:sz w:val="26"/>
          <w:szCs w:val="26"/>
        </w:rPr>
      </w:pPr>
      <w:del w:id="1523" w:author="lenovo" w:date="2022-01-07T06:26:00Z">
        <w:r w:rsidRPr="00D629C0" w:rsidDel="00FD7700">
          <w:rPr>
            <w:b/>
            <w:bCs/>
            <w:sz w:val="26"/>
            <w:szCs w:val="26"/>
          </w:rPr>
          <w:delText xml:space="preserve">Tổng quan </w:delText>
        </w:r>
      </w:del>
      <w:r w:rsidRPr="00D629C0">
        <w:rPr>
          <w:b/>
          <w:bCs/>
          <w:sz w:val="26"/>
          <w:szCs w:val="26"/>
        </w:rPr>
        <w:t xml:space="preserve">SQL </w:t>
      </w:r>
      <w:ins w:id="1524" w:author="lenovo" w:date="2021-12-30T09:32:00Z">
        <w:r w:rsidR="00107809">
          <w:rPr>
            <w:b/>
            <w:bCs/>
            <w:sz w:val="26"/>
            <w:szCs w:val="26"/>
          </w:rPr>
          <w:t>S</w:t>
        </w:r>
      </w:ins>
      <w:del w:id="1525" w:author="lenovo" w:date="2021-12-30T09:27:00Z">
        <w:r w:rsidRPr="00D629C0" w:rsidDel="00A156A0">
          <w:rPr>
            <w:b/>
            <w:bCs/>
            <w:sz w:val="26"/>
            <w:szCs w:val="26"/>
          </w:rPr>
          <w:delText>s</w:delText>
        </w:r>
      </w:del>
      <w:r w:rsidRPr="00D629C0">
        <w:rPr>
          <w:b/>
          <w:bCs/>
          <w:sz w:val="26"/>
          <w:szCs w:val="26"/>
        </w:rPr>
        <w:t>erver 2012</w:t>
      </w:r>
      <w:bookmarkEnd w:id="1522"/>
    </w:p>
    <w:p w14:paraId="7252E8E0" w14:textId="77777777" w:rsidR="00B33AB6" w:rsidRPr="00D629C0" w:rsidRDefault="00FF782E" w:rsidP="00D629C0">
      <w:pPr>
        <w:spacing w:before="120" w:after="120" w:line="312" w:lineRule="auto"/>
        <w:ind w:firstLine="284"/>
        <w:jc w:val="both"/>
        <w:rPr>
          <w:sz w:val="26"/>
          <w:szCs w:val="26"/>
        </w:rPr>
      </w:pPr>
      <w:r w:rsidRPr="00D629C0">
        <w:rPr>
          <w:sz w:val="26"/>
          <w:szCs w:val="26"/>
        </w:rPr>
        <w:t xml:space="preserve">SQL là </w:t>
      </w:r>
      <w:bookmarkStart w:id="1526" w:name="_Hlk90308384"/>
      <w:r w:rsidRPr="00D629C0">
        <w:rPr>
          <w:sz w:val="26"/>
          <w:szCs w:val="26"/>
        </w:rPr>
        <w:t>ngôn ngữ phi thủ tục</w:t>
      </w:r>
      <w:bookmarkEnd w:id="1526"/>
      <w:r w:rsidRPr="00D629C0">
        <w:rPr>
          <w:sz w:val="26"/>
          <w:szCs w:val="26"/>
        </w:rPr>
        <w:t>, không yêu cầu cách thức truy cập cơ sở dữ liệu như thế nào. Tất cả các thông báo của SQL rất dễ dàng sử dụng và ít mắc lỗi. SQL cung cấp các tập lệnh phong phú cho các</w:t>
      </w:r>
      <w:r w:rsidR="00B33AB6" w:rsidRPr="00D629C0">
        <w:rPr>
          <w:sz w:val="26"/>
          <w:szCs w:val="26"/>
        </w:rPr>
        <w:t xml:space="preserve"> công việc hỏi đáp dữ liệu như:</w:t>
      </w:r>
    </w:p>
    <w:p w14:paraId="60050B6E" w14:textId="71BCD66D" w:rsidR="00FF782E" w:rsidRPr="00D629C0" w:rsidRDefault="00FF782E" w:rsidP="00D629C0">
      <w:pPr>
        <w:spacing w:before="120" w:after="120" w:line="312" w:lineRule="auto"/>
        <w:ind w:left="567"/>
        <w:jc w:val="both"/>
        <w:rPr>
          <w:sz w:val="26"/>
          <w:szCs w:val="26"/>
        </w:rPr>
      </w:pPr>
      <w:r w:rsidRPr="00D629C0">
        <w:rPr>
          <w:sz w:val="26"/>
          <w:szCs w:val="26"/>
        </w:rPr>
        <w:t>Chèn, xóa và cập nhật các hàng trong một quan hệ.</w:t>
      </w:r>
    </w:p>
    <w:p w14:paraId="3C94613D" w14:textId="77777777" w:rsidR="00FF782E" w:rsidRPr="00D629C0" w:rsidRDefault="00FF782E" w:rsidP="00D629C0">
      <w:pPr>
        <w:spacing w:before="120" w:after="120" w:line="312" w:lineRule="auto"/>
        <w:ind w:left="540"/>
        <w:jc w:val="both"/>
        <w:rPr>
          <w:sz w:val="26"/>
          <w:szCs w:val="26"/>
        </w:rPr>
      </w:pPr>
      <w:r w:rsidRPr="00D629C0">
        <w:rPr>
          <w:sz w:val="26"/>
          <w:szCs w:val="26"/>
        </w:rPr>
        <w:t>Tạo, thêm xóa và sửa đổi các đối tượng trong của cơ sở dữ liệu</w:t>
      </w:r>
    </w:p>
    <w:p w14:paraId="236338AE" w14:textId="77777777" w:rsidR="00FF782E" w:rsidRPr="00D629C0" w:rsidRDefault="00FF782E" w:rsidP="00D629C0">
      <w:pPr>
        <w:spacing w:before="120" w:after="120" w:line="312" w:lineRule="auto"/>
        <w:ind w:firstLine="567"/>
        <w:jc w:val="both"/>
        <w:rPr>
          <w:sz w:val="26"/>
          <w:szCs w:val="26"/>
        </w:rPr>
      </w:pPr>
      <w:r w:rsidRPr="00D629C0">
        <w:rPr>
          <w:sz w:val="26"/>
          <w:szCs w:val="26"/>
        </w:rPr>
        <w:t>Điều khiển việc truy cấp tới cơ sở dữ liệu và các đối tượng của cơ sở dữ liệu để đảm bảo tính bảo mật, tính nhất quán và sự ràng buộc của cơ sở dữ liệu.</w:t>
      </w:r>
    </w:p>
    <w:p w14:paraId="308224AF" w14:textId="77777777" w:rsidR="00FF782E" w:rsidRPr="00D629C0" w:rsidRDefault="00FF782E" w:rsidP="00D629C0">
      <w:pPr>
        <w:spacing w:before="120" w:after="120" w:line="312" w:lineRule="auto"/>
        <w:ind w:firstLine="284"/>
        <w:jc w:val="both"/>
        <w:rPr>
          <w:sz w:val="26"/>
          <w:szCs w:val="26"/>
        </w:rPr>
      </w:pPr>
      <w:r w:rsidRPr="00D629C0">
        <w:rPr>
          <w:sz w:val="26"/>
          <w:szCs w:val="26"/>
        </w:rPr>
        <w:t>SQL Server có đối tượng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0BC60D44" w14:textId="77777777" w:rsidR="00FF782E" w:rsidRPr="00D629C0" w:rsidRDefault="00FF782E" w:rsidP="00D629C0">
      <w:pPr>
        <w:spacing w:before="120" w:after="120" w:line="312" w:lineRule="auto"/>
        <w:ind w:firstLine="284"/>
        <w:jc w:val="both"/>
        <w:rPr>
          <w:sz w:val="26"/>
          <w:szCs w:val="26"/>
        </w:rPr>
      </w:pPr>
      <w:r w:rsidRPr="00D629C0">
        <w:rPr>
          <w:sz w:val="26"/>
          <w:szCs w:val="26"/>
        </w:rPr>
        <w:t xml:space="preserve">SQL Server là một </w:t>
      </w:r>
      <w:bookmarkStart w:id="1527" w:name="_Hlk90308637"/>
      <w:r w:rsidRPr="00D629C0">
        <w:rPr>
          <w:sz w:val="26"/>
          <w:szCs w:val="26"/>
        </w:rPr>
        <w:t>hệ quản trị cơ sở dữ liệu quan hệ</w:t>
      </w:r>
      <w:bookmarkEnd w:id="1527"/>
      <w:r w:rsidRPr="00D629C0">
        <w:rPr>
          <w:sz w:val="26"/>
          <w:szCs w:val="26"/>
        </w:rPr>
        <w:t xml:space="preserve"> (</w:t>
      </w:r>
      <w:bookmarkStart w:id="1528" w:name="_Hlk90308445"/>
      <w:r w:rsidRPr="00D629C0">
        <w:rPr>
          <w:sz w:val="26"/>
          <w:szCs w:val="26"/>
        </w:rPr>
        <w:t>Relational Database Management System</w:t>
      </w:r>
      <w:bookmarkEnd w:id="1528"/>
      <w:r w:rsidRPr="00D629C0">
        <w:rPr>
          <w:sz w:val="26"/>
          <w:szCs w:val="26"/>
        </w:rPr>
        <w:t xml:space="preserve"> (</w:t>
      </w:r>
      <w:bookmarkStart w:id="1529" w:name="_Hlk90308439"/>
      <w:r w:rsidRPr="00D629C0">
        <w:rPr>
          <w:sz w:val="26"/>
          <w:szCs w:val="26"/>
        </w:rPr>
        <w:t>RDBMS</w:t>
      </w:r>
      <w:bookmarkEnd w:id="1529"/>
      <w:r w:rsidRPr="00D629C0">
        <w:rPr>
          <w:sz w:val="26"/>
          <w:szCs w:val="26"/>
        </w:rPr>
        <w:t xml:space="preserve">) ) sử dụng câu lệnh SQL (Transact-SQL) để trao đổi </w:t>
      </w:r>
      <w:r w:rsidRPr="00D629C0">
        <w:rPr>
          <w:sz w:val="26"/>
          <w:szCs w:val="26"/>
        </w:rPr>
        <w:lastRenderedPageBreak/>
        <w:t>dữ liệu giữa máy Client và máy cài SQL Server. Một RDBMS bao gồm databases, database engine và các ứng dụng dùng để quản lý dữ liệu và các bộ phận khác nhau trong RDBMS. SQL Server được phát triển và tiếp thị bởi Microsoft.</w:t>
      </w:r>
    </w:p>
    <w:p w14:paraId="47F7AC50" w14:textId="77777777" w:rsidR="00FF782E" w:rsidRPr="00D629C0" w:rsidRDefault="00FF782E" w:rsidP="00D629C0">
      <w:pPr>
        <w:spacing w:before="120" w:after="120" w:line="312" w:lineRule="auto"/>
        <w:ind w:firstLine="284"/>
        <w:jc w:val="both"/>
        <w:rPr>
          <w:sz w:val="26"/>
          <w:szCs w:val="26"/>
        </w:rPr>
      </w:pPr>
      <w:r w:rsidRPr="00D629C0">
        <w:rPr>
          <w:sz w:val="26"/>
          <w:szCs w:val="26"/>
        </w:rPr>
        <w:t xml:space="preserve">SQL Server được xây dựng dựa trên SQL, một ngôn ngữ lập trình tiêu chuẩn để tương tác với các cơ sở dữ liệu quan hệ. Máy chủ SQL được liên kết với Transact-SQL hoặc </w:t>
      </w:r>
      <w:bookmarkStart w:id="1530" w:name="_Hlk90308744"/>
      <w:r w:rsidRPr="00D629C0">
        <w:rPr>
          <w:sz w:val="26"/>
          <w:szCs w:val="26"/>
        </w:rPr>
        <w:t>T-SQL</w:t>
      </w:r>
      <w:bookmarkEnd w:id="1530"/>
      <w:r w:rsidRPr="00D629C0">
        <w:rPr>
          <w:sz w:val="26"/>
          <w:szCs w:val="26"/>
        </w:rPr>
        <w:t>, triển khai SQL Microsoft Microsoft bổ sung một tập hợp các cấu trúc lập trình độc quyền.</w:t>
      </w:r>
    </w:p>
    <w:p w14:paraId="2483C1CF" w14:textId="77777777" w:rsidR="006B3636" w:rsidRPr="00D629C0" w:rsidRDefault="00FF782E" w:rsidP="00D629C0">
      <w:pPr>
        <w:spacing w:before="120" w:after="120" w:line="312" w:lineRule="auto"/>
        <w:ind w:firstLine="284"/>
        <w:jc w:val="both"/>
        <w:rPr>
          <w:sz w:val="26"/>
          <w:szCs w:val="26"/>
        </w:rPr>
      </w:pPr>
      <w:r w:rsidRPr="00D629C0">
        <w:rPr>
          <w:sz w:val="26"/>
          <w:szCs w:val="26"/>
        </w:rPr>
        <w:t>SQL 2012 hoạt động độc quyền trên môi trường Windows trong hơn 20 năm. Năm 2016, Microsoft đã cung cấp phiên bản trên Linux. SQL Server 2017 ra mắt vào tháng 10 năm 2016 chạy trên cả Windows và Linux, SQL Server</w:t>
      </w:r>
      <w:r w:rsidR="00B33AB6" w:rsidRPr="00D629C0">
        <w:rPr>
          <w:sz w:val="26"/>
          <w:szCs w:val="26"/>
        </w:rPr>
        <w:t xml:space="preserve"> 2019 sẽ ra mắt trong năm 2019.</w:t>
      </w:r>
    </w:p>
    <w:p w14:paraId="661FDFF9" w14:textId="686B9972" w:rsidR="00B33AB6" w:rsidRPr="00D629C0" w:rsidRDefault="00FF782E" w:rsidP="00D629C0">
      <w:pPr>
        <w:spacing w:before="120" w:after="120" w:line="312" w:lineRule="auto"/>
        <w:ind w:firstLine="284"/>
        <w:jc w:val="both"/>
        <w:rPr>
          <w:sz w:val="26"/>
          <w:szCs w:val="26"/>
        </w:rPr>
      </w:pPr>
      <w:r w:rsidRPr="00D629C0">
        <w:rPr>
          <w:sz w:val="26"/>
          <w:szCs w:val="26"/>
        </w:rPr>
        <w:t>SQL Server được tối ưu để có thể chạy trên môi trường cơ sở dữ liệu rất lớn</w:t>
      </w:r>
      <w:r w:rsidR="00F84B94" w:rsidRPr="00D629C0">
        <w:rPr>
          <w:sz w:val="26"/>
          <w:szCs w:val="26"/>
        </w:rPr>
        <w:t>,</w:t>
      </w:r>
      <w:r w:rsidRPr="00D629C0">
        <w:rPr>
          <w:sz w:val="26"/>
          <w:szCs w:val="26"/>
        </w:rPr>
        <w:t xml:space="preserve"> lên đến Tera-Byte và có thể phục vụ cùng lúc cho hàng ngàn user. SQL Server có thể kết hợp tốt với các server khác như Microsoft Internet Information Server (IIS), E-Co</w:t>
      </w:r>
      <w:r w:rsidR="00B33AB6" w:rsidRPr="00D629C0">
        <w:rPr>
          <w:sz w:val="26"/>
          <w:szCs w:val="26"/>
        </w:rPr>
        <w:t>mmerce Server, Proxy Server….</w:t>
      </w:r>
    </w:p>
    <w:p w14:paraId="7FF08674" w14:textId="6FE02FFE" w:rsidR="00FF782E" w:rsidRPr="00D629C0" w:rsidRDefault="00FF782E" w:rsidP="00D629C0">
      <w:pPr>
        <w:spacing w:before="120" w:after="120" w:line="312" w:lineRule="auto"/>
        <w:ind w:firstLine="284"/>
        <w:jc w:val="both"/>
        <w:rPr>
          <w:sz w:val="26"/>
          <w:szCs w:val="26"/>
          <w:lang w:val="vi-VN"/>
        </w:rPr>
      </w:pPr>
      <w:r w:rsidRPr="00D629C0">
        <w:rPr>
          <w:sz w:val="26"/>
          <w:szCs w:val="26"/>
          <w:lang w:val="vi-VN"/>
        </w:rPr>
        <w:t>Enterprise:</w:t>
      </w:r>
      <w:r w:rsidRPr="00D629C0">
        <w:rPr>
          <w:sz w:val="26"/>
          <w:szCs w:val="26"/>
        </w:rPr>
        <w:t xml:space="preserve"> phiên bản SQL Server Enterprise</w:t>
      </w:r>
      <w:r w:rsidRPr="00D629C0">
        <w:rPr>
          <w:sz w:val="26"/>
          <w:szCs w:val="26"/>
          <w:lang w:val="vi-VN"/>
        </w:rPr>
        <w:t xml:space="preserve"> </w:t>
      </w:r>
      <w:r w:rsidRPr="00D629C0">
        <w:rPr>
          <w:sz w:val="26"/>
          <w:szCs w:val="26"/>
        </w:rPr>
        <w:t>c</w:t>
      </w:r>
      <w:r w:rsidRPr="00D629C0">
        <w:rPr>
          <w:sz w:val="26"/>
          <w:szCs w:val="26"/>
          <w:lang w:val="vi-VN"/>
        </w:rPr>
        <w:t>hứa tất cả cá đặc điểm nổi bật của SQL Server, bao gồm nhân bộ máy cơ sở dữ liệu và các dịch vụ đi kèm cùng với các công cụ cho tạo và quản lý phân cụm SQL 2012. Nó có thể quản lý các CSDL lớn tới 524 petabytes và đánh địa chỉ 12 terabytes bộ nhớ và hỗ trợ tới 640 bộ vi xử lý (các core của cpu).</w:t>
      </w:r>
    </w:p>
    <w:p w14:paraId="77E41DC2" w14:textId="77777777" w:rsidR="00B33AB6" w:rsidRPr="00D629C0" w:rsidRDefault="00FF782E" w:rsidP="00D629C0">
      <w:pPr>
        <w:spacing w:before="120" w:after="120" w:line="312" w:lineRule="auto"/>
        <w:ind w:firstLine="284"/>
        <w:jc w:val="both"/>
        <w:rPr>
          <w:sz w:val="26"/>
          <w:szCs w:val="26"/>
          <w:lang w:val="vi-VN"/>
        </w:rPr>
      </w:pPr>
      <w:r w:rsidRPr="00D629C0">
        <w:rPr>
          <w:sz w:val="26"/>
          <w:szCs w:val="26"/>
          <w:lang w:val="vi-VN"/>
        </w:rPr>
        <w:t>Standard: phiên bản SQL Server Standard rất thích hợp cho các công ty vừa và nhỏ vì giá thành rẻ hơn nhiều so với Enterprise Edition, nhưng lại bị giới hạn một số chức năng cao cấp (advanced features) khác, edition này có thể chạy tốt trên hệ t</w:t>
      </w:r>
      <w:r w:rsidR="00B33AB6" w:rsidRPr="00D629C0">
        <w:rPr>
          <w:sz w:val="26"/>
          <w:szCs w:val="26"/>
          <w:lang w:val="vi-VN"/>
        </w:rPr>
        <w:t>hống lên đến 4 CPU và 2 GB RAM.</w:t>
      </w:r>
    </w:p>
    <w:p w14:paraId="49083E0B" w14:textId="5C4118A4" w:rsidR="006B3636" w:rsidRPr="00D629C0" w:rsidRDefault="00FF782E" w:rsidP="00D629C0">
      <w:pPr>
        <w:spacing w:before="120" w:after="120" w:line="312" w:lineRule="auto"/>
        <w:ind w:firstLine="284"/>
        <w:jc w:val="both"/>
        <w:rPr>
          <w:sz w:val="26"/>
          <w:szCs w:val="26"/>
          <w:lang w:val="vi-VN"/>
        </w:rPr>
      </w:pPr>
      <w:r w:rsidRPr="00D629C0">
        <w:rPr>
          <w:sz w:val="26"/>
          <w:szCs w:val="26"/>
          <w:lang w:val="vi-VN"/>
        </w:rPr>
        <w:t xml:space="preserve">Developer: phiên bản SQL Server Developer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w:t>
      </w:r>
      <w:r w:rsidR="00B33AB6" w:rsidRPr="00D629C0">
        <w:rPr>
          <w:sz w:val="26"/>
          <w:szCs w:val="26"/>
          <w:lang w:val="vi-VN"/>
        </w:rPr>
        <w:t xml:space="preserve">và kiểm tra ứng dụng. </w:t>
      </w:r>
    </w:p>
    <w:p w14:paraId="03362BAE" w14:textId="77777777" w:rsidR="006B3636" w:rsidRPr="00D629C0" w:rsidRDefault="00FF782E" w:rsidP="00D629C0">
      <w:pPr>
        <w:spacing w:before="120" w:after="120" w:line="312" w:lineRule="auto"/>
        <w:ind w:firstLine="284"/>
        <w:jc w:val="both"/>
        <w:rPr>
          <w:sz w:val="26"/>
          <w:szCs w:val="26"/>
          <w:lang w:val="vi-VN"/>
        </w:rPr>
      </w:pPr>
      <w:r w:rsidRPr="00D629C0">
        <w:rPr>
          <w:sz w:val="26"/>
          <w:szCs w:val="26"/>
          <w:lang w:val="vi-VN"/>
        </w:rPr>
        <w:t>Workgroup: phiên bản SQL Server Workgroup bao gồm chức năng lõi cơ sở dữ liệu nhưng không có các dịch vụ đi kèm (phiên bản này không còn tồn tại ở SQL Server 2012)</w:t>
      </w:r>
      <w:r w:rsidR="00B33AB6" w:rsidRPr="00D629C0">
        <w:rPr>
          <w:sz w:val="26"/>
          <w:szCs w:val="26"/>
          <w:lang w:val="vi-VN"/>
        </w:rPr>
        <w:t>.</w:t>
      </w:r>
    </w:p>
    <w:p w14:paraId="264D1371" w14:textId="77777777" w:rsidR="006B3636" w:rsidRPr="00D629C0" w:rsidRDefault="00FF782E" w:rsidP="00D629C0">
      <w:pPr>
        <w:spacing w:before="120" w:after="120" w:line="312" w:lineRule="auto"/>
        <w:ind w:firstLine="284"/>
        <w:jc w:val="both"/>
        <w:rPr>
          <w:sz w:val="26"/>
          <w:szCs w:val="26"/>
          <w:lang w:val="vi-VN"/>
        </w:rPr>
      </w:pPr>
      <w:r w:rsidRPr="00D629C0">
        <w:rPr>
          <w:sz w:val="26"/>
          <w:szCs w:val="26"/>
          <w:lang w:val="vi-VN"/>
        </w:rPr>
        <w:lastRenderedPageBreak/>
        <w:t>Express : phiên bản SQL Server Express dễ sử dụng và quản trị cơ sở dữ liệu đơn giản. SQL Server Express được tích hợp với Microsoft Visual Studio nên dễ dàng để phát triển các ứng dụng dữ liệu, an toàn trong lưu</w:t>
      </w:r>
      <w:r w:rsidR="00B33AB6" w:rsidRPr="00D629C0">
        <w:rPr>
          <w:sz w:val="26"/>
          <w:szCs w:val="26"/>
          <w:lang w:val="vi-VN"/>
        </w:rPr>
        <w:t xml:space="preserve"> trữ và nhanh chóng triển khai.</w:t>
      </w:r>
    </w:p>
    <w:p w14:paraId="5BD17D24" w14:textId="48CAC750" w:rsidR="00B33AB6" w:rsidRPr="00D629C0" w:rsidRDefault="00FF782E" w:rsidP="00D629C0">
      <w:pPr>
        <w:spacing w:before="120" w:after="120" w:line="312" w:lineRule="auto"/>
        <w:jc w:val="both"/>
        <w:rPr>
          <w:b/>
          <w:bCs/>
          <w:noProof/>
          <w:sz w:val="26"/>
          <w:szCs w:val="26"/>
          <w:lang w:val="vi-VN" w:eastAsia="vi-VN"/>
        </w:rPr>
      </w:pPr>
      <w:r w:rsidRPr="00D629C0">
        <w:rPr>
          <w:b/>
          <w:bCs/>
          <w:noProof/>
          <w:sz w:val="26"/>
          <w:szCs w:val="26"/>
          <w:lang w:val="vi-VN" w:eastAsia="vi-VN"/>
        </w:rPr>
        <w:t>Business Intelligence</w:t>
      </w:r>
    </w:p>
    <w:p w14:paraId="5426E0FD" w14:textId="77777777" w:rsidR="00B33AB6" w:rsidRPr="00D629C0" w:rsidRDefault="00FF782E" w:rsidP="00D629C0">
      <w:pPr>
        <w:spacing w:before="120" w:after="120" w:line="312" w:lineRule="auto"/>
        <w:ind w:firstLine="284"/>
        <w:jc w:val="both"/>
        <w:rPr>
          <w:color w:val="282828"/>
          <w:sz w:val="26"/>
          <w:szCs w:val="26"/>
          <w:shd w:val="clear" w:color="auto" w:fill="FFFFFF"/>
          <w:lang w:val="vi-VN"/>
        </w:rPr>
      </w:pPr>
      <w:r w:rsidRPr="00D629C0">
        <w:rPr>
          <w:color w:val="222222"/>
          <w:sz w:val="26"/>
          <w:szCs w:val="26"/>
          <w:shd w:val="clear" w:color="auto" w:fill="FFFFFF"/>
          <w:lang w:val="vi-VN"/>
        </w:rPr>
        <w:t xml:space="preserve">Business Intelligence (BI) là </w:t>
      </w:r>
      <w:r w:rsidRPr="00D629C0">
        <w:rPr>
          <w:color w:val="282828"/>
          <w:sz w:val="26"/>
          <w:szCs w:val="26"/>
          <w:shd w:val="clear" w:color="auto" w:fill="FFFFFF"/>
          <w:lang w:val="vi-VN"/>
        </w:rPr>
        <w:t>công cụ hỗ trợ giúp doanh nghiệp truy cập các thông tin tối quan trọng của doanh nghiệp, phân tích và đưa ra quyết định nhanh chóng. BI tập hợp và xử lý toàn bộ các loại dữ liệu thô trong doanh nghiệp thành các biểu đồ, hình ảnh sinh động, dễ hiểu, dễ tương tác, mang đến cho các nhà lãnh đạo, các nhà quản lý cái nhìn từ tổng thể về bức tranh toàn cảnh của doanh nghiệp, cung cấp các thông tin chi tiết của tất cả các mảng nghiệp vụ trong doanh nghiệp.</w:t>
      </w:r>
    </w:p>
    <w:p w14:paraId="32E08B25" w14:textId="77777777" w:rsidR="00B33AB6" w:rsidRPr="00D629C0" w:rsidRDefault="00FF782E" w:rsidP="00D629C0">
      <w:pPr>
        <w:spacing w:before="120" w:after="120" w:line="312" w:lineRule="auto"/>
        <w:ind w:firstLine="284"/>
        <w:jc w:val="both"/>
        <w:rPr>
          <w:color w:val="282828"/>
          <w:sz w:val="26"/>
          <w:szCs w:val="26"/>
          <w:shd w:val="clear" w:color="auto" w:fill="FFFFFF"/>
          <w:lang w:val="vi-VN"/>
        </w:rPr>
      </w:pPr>
      <w:r w:rsidRPr="00D629C0">
        <w:rPr>
          <w:color w:val="282828"/>
          <w:sz w:val="26"/>
          <w:szCs w:val="26"/>
          <w:shd w:val="clear" w:color="auto" w:fill="FFFFFF"/>
          <w:lang w:val="vi-VN"/>
        </w:rPr>
        <w:t>BI là kho dữ liệu (Data Warehouse) và khai thác dữ liệu (Datta Mining) vì BI là dữ liệu tổng hợp đến từ nhiều nguồn, nhiều định dạng và phân tán. Quá trình phân tích dữ liệu trong BI bao gồm: phân tích đơn giản (Query, Filtering) cần sử dụng đến kỹ thuật khai thác dữ liệu (Data Mining) nhằm phân loại (classification) phân cụm (Clustering), hoặc dự đoán (Prediction).</w:t>
      </w:r>
    </w:p>
    <w:p w14:paraId="7F40A5A0" w14:textId="6B46CD0D" w:rsidR="00B33AB6" w:rsidRPr="00D629C0" w:rsidRDefault="00FF782E" w:rsidP="00D629C0">
      <w:pPr>
        <w:spacing w:before="120" w:after="120" w:line="312" w:lineRule="auto"/>
        <w:jc w:val="both"/>
        <w:rPr>
          <w:b/>
          <w:bCs/>
          <w:color w:val="282828"/>
          <w:sz w:val="26"/>
          <w:szCs w:val="26"/>
          <w:shd w:val="clear" w:color="auto" w:fill="FFFFFF"/>
          <w:lang w:val="vi-VN"/>
        </w:rPr>
      </w:pPr>
      <w:r w:rsidRPr="00D629C0">
        <w:rPr>
          <w:b/>
          <w:bCs/>
          <w:color w:val="282828"/>
          <w:sz w:val="26"/>
          <w:szCs w:val="26"/>
          <w:shd w:val="clear" w:color="auto" w:fill="FFFFFF"/>
          <w:lang w:val="vi-VN"/>
        </w:rPr>
        <w:t>BI gồm 3 thành phần chính:</w:t>
      </w:r>
    </w:p>
    <w:p w14:paraId="68D1C366" w14:textId="4D907F31" w:rsidR="00B33AB6" w:rsidRPr="00D629C0" w:rsidRDefault="00FF782E" w:rsidP="00D629C0">
      <w:pPr>
        <w:spacing w:before="120" w:after="120" w:line="312" w:lineRule="auto"/>
        <w:ind w:firstLine="284"/>
        <w:jc w:val="both"/>
        <w:rPr>
          <w:sz w:val="26"/>
          <w:szCs w:val="26"/>
          <w:lang w:val="vi-VN"/>
        </w:rPr>
      </w:pPr>
      <w:r w:rsidRPr="00D629C0">
        <w:rPr>
          <w:rStyle w:val="Strong"/>
          <w:color w:val="282828"/>
          <w:sz w:val="26"/>
          <w:szCs w:val="26"/>
          <w:lang w:val="vi-VN"/>
        </w:rPr>
        <w:t>Data Warehouse (Kho dữ liệu):</w:t>
      </w:r>
      <w:r w:rsidRPr="00D629C0">
        <w:rPr>
          <w:color w:val="282828"/>
          <w:sz w:val="26"/>
          <w:szCs w:val="26"/>
          <w:lang w:val="vi-VN"/>
        </w:rPr>
        <w:t> Chứa dữ liệu tổng hợp của doanh nghiệp</w:t>
      </w:r>
      <w:r w:rsidR="00041170" w:rsidRPr="00D629C0">
        <w:rPr>
          <w:color w:val="282828"/>
          <w:sz w:val="26"/>
          <w:szCs w:val="26"/>
          <w:lang w:val="vi-VN"/>
        </w:rPr>
        <w:t>.</w:t>
      </w:r>
    </w:p>
    <w:p w14:paraId="6351003F" w14:textId="77777777" w:rsidR="006B7777" w:rsidRPr="00D629C0" w:rsidRDefault="00FF782E" w:rsidP="00D629C0">
      <w:pPr>
        <w:spacing w:before="120" w:after="120" w:line="312" w:lineRule="auto"/>
        <w:ind w:firstLine="284"/>
        <w:jc w:val="both"/>
        <w:rPr>
          <w:color w:val="282828"/>
          <w:sz w:val="26"/>
          <w:szCs w:val="26"/>
          <w:lang w:val="vi-VN"/>
        </w:rPr>
      </w:pPr>
      <w:r w:rsidRPr="00D629C0">
        <w:rPr>
          <w:rStyle w:val="Strong"/>
          <w:color w:val="282828"/>
          <w:sz w:val="26"/>
          <w:szCs w:val="26"/>
          <w:lang w:val="vi-VN"/>
        </w:rPr>
        <w:t>Data Mining (Khai thác dữ liệu):</w:t>
      </w:r>
      <w:r w:rsidRPr="00D629C0">
        <w:rPr>
          <w:color w:val="282828"/>
          <w:sz w:val="26"/>
          <w:szCs w:val="26"/>
          <w:lang w:val="vi-VN"/>
        </w:rPr>
        <w:t> Các kỹ thuật dùng để khai thác dữ liệu như phân loại (Classification), phân nhóm (Clustering), kết hợp (Associati</w:t>
      </w:r>
      <w:r w:rsidR="00B33AB6" w:rsidRPr="00D629C0">
        <w:rPr>
          <w:color w:val="282828"/>
          <w:sz w:val="26"/>
          <w:szCs w:val="26"/>
          <w:lang w:val="vi-VN"/>
        </w:rPr>
        <w:t>on Rule), dự đoá</w:t>
      </w:r>
      <w:r w:rsidR="006B7777" w:rsidRPr="00D629C0">
        <w:rPr>
          <w:color w:val="282828"/>
          <w:sz w:val="26"/>
          <w:szCs w:val="26"/>
          <w:lang w:val="vi-VN"/>
        </w:rPr>
        <w:t xml:space="preserve">n </w:t>
      </w:r>
      <w:r w:rsidR="00B33AB6" w:rsidRPr="00D629C0">
        <w:rPr>
          <w:color w:val="282828"/>
          <w:sz w:val="26"/>
          <w:szCs w:val="26"/>
          <w:lang w:val="vi-VN"/>
        </w:rPr>
        <w:t>(Prediction)</w:t>
      </w:r>
      <w:r w:rsidRPr="00D629C0">
        <w:rPr>
          <w:color w:val="282828"/>
          <w:sz w:val="26"/>
          <w:szCs w:val="26"/>
          <w:lang w:val="vi-VN"/>
        </w:rPr>
        <w:t>...</w:t>
      </w:r>
    </w:p>
    <w:p w14:paraId="7D5C44E9" w14:textId="4E8F1CCF" w:rsidR="00A92B25" w:rsidRPr="00D629C0" w:rsidRDefault="00FF782E" w:rsidP="00D629C0">
      <w:pPr>
        <w:spacing w:before="120" w:after="120" w:line="312" w:lineRule="auto"/>
        <w:ind w:firstLine="284"/>
        <w:jc w:val="both"/>
        <w:rPr>
          <w:color w:val="282828"/>
          <w:sz w:val="26"/>
          <w:szCs w:val="26"/>
          <w:shd w:val="clear" w:color="auto" w:fill="FFFFFF"/>
          <w:lang w:val="vi-VN"/>
        </w:rPr>
      </w:pPr>
      <w:r w:rsidRPr="00D629C0">
        <w:rPr>
          <w:rStyle w:val="Strong"/>
          <w:color w:val="282828"/>
          <w:sz w:val="26"/>
          <w:szCs w:val="26"/>
          <w:lang w:val="vi-VN"/>
        </w:rPr>
        <w:t>Business Analyst (Phân tích kinh Doanh):</w:t>
      </w:r>
      <w:r w:rsidRPr="00D629C0">
        <w:rPr>
          <w:color w:val="282828"/>
          <w:sz w:val="26"/>
          <w:szCs w:val="26"/>
          <w:lang w:val="vi-VN"/>
        </w:rPr>
        <w:t> Quyết định chiến lược đối với hoạt động kinh doanh của doanh nghiệp.</w:t>
      </w:r>
    </w:p>
    <w:p w14:paraId="0D4D439F" w14:textId="77777777" w:rsidR="00A92B25" w:rsidRPr="00D629C0" w:rsidRDefault="00FF782E" w:rsidP="00D629C0">
      <w:pPr>
        <w:spacing w:before="120" w:after="120" w:line="312" w:lineRule="auto"/>
        <w:ind w:firstLine="284"/>
        <w:rPr>
          <w:color w:val="282828"/>
          <w:sz w:val="26"/>
          <w:szCs w:val="26"/>
          <w:shd w:val="clear" w:color="auto" w:fill="FFFFFF"/>
        </w:rPr>
      </w:pPr>
      <w:r w:rsidRPr="00D629C0">
        <w:rPr>
          <w:rStyle w:val="Strong"/>
          <w:color w:val="282828"/>
          <w:sz w:val="26"/>
          <w:szCs w:val="26"/>
          <w:lang w:val="vi-VN"/>
        </w:rPr>
        <w:t>Lợi ích:</w:t>
      </w:r>
      <w:r w:rsidRPr="00D629C0">
        <w:rPr>
          <w:color w:val="282828"/>
          <w:sz w:val="26"/>
          <w:szCs w:val="26"/>
          <w:lang w:val="vi-VN" w:eastAsia="ko-KR"/>
        </w:rPr>
        <w:t xml:space="preserve"> </w:t>
      </w:r>
      <w:r w:rsidRPr="00D629C0">
        <w:rPr>
          <w:rStyle w:val="Strong"/>
          <w:b w:val="0"/>
          <w:bCs w:val="0"/>
          <w:color w:val="282828"/>
          <w:sz w:val="26"/>
          <w:szCs w:val="26"/>
          <w:lang w:val="vi-VN"/>
        </w:rPr>
        <w:t>BI giúp các doanh nghiệp kiểm soát thông tin một cách chính xác, hiệu quả và từ đó có thể phân tích, khai thác dữ liệu và d</w:t>
      </w:r>
      <w:r w:rsidRPr="00D629C0">
        <w:rPr>
          <w:color w:val="282828"/>
          <w:sz w:val="26"/>
          <w:szCs w:val="26"/>
          <w:shd w:val="clear" w:color="auto" w:fill="FFFFFF"/>
          <w:lang w:val="vi-VN"/>
        </w:rPr>
        <w:t>ự đoán về xu hướng của giá cả dịch vụ, hành vi khách hàng, phát hiện khách hàng tiềm năng để đề ra các chiến lược kinh doanh phù hợp nhằm gia tăng khả năng cạnh tranh của doanh nghiệp.</w:t>
      </w:r>
      <w:r w:rsidR="00A92B25" w:rsidRPr="00D629C0">
        <w:rPr>
          <w:color w:val="282828"/>
          <w:sz w:val="26"/>
          <w:szCs w:val="26"/>
          <w:shd w:val="clear" w:color="auto" w:fill="FFFFFF"/>
          <w:lang w:val="vi-VN"/>
        </w:rPr>
        <w:br/>
      </w:r>
      <w:r w:rsidRPr="00D629C0">
        <w:rPr>
          <w:b/>
          <w:bCs/>
          <w:color w:val="282828"/>
          <w:sz w:val="26"/>
          <w:szCs w:val="26"/>
          <w:shd w:val="clear" w:color="auto" w:fill="FFFFFF"/>
        </w:rPr>
        <w:t>Các công nghệ hỗ trợ trong BI</w:t>
      </w:r>
    </w:p>
    <w:p w14:paraId="6CD47576" w14:textId="4D6CD064" w:rsidR="00A92B25" w:rsidRPr="00D629C0" w:rsidRDefault="00FF782E" w:rsidP="00D629C0">
      <w:pPr>
        <w:spacing w:before="120" w:after="120" w:line="312" w:lineRule="auto"/>
        <w:ind w:firstLine="284"/>
        <w:rPr>
          <w:color w:val="282828"/>
          <w:sz w:val="26"/>
          <w:szCs w:val="26"/>
          <w:shd w:val="clear" w:color="auto" w:fill="FFFFFF"/>
        </w:rPr>
      </w:pPr>
      <w:r w:rsidRPr="00D629C0">
        <w:rPr>
          <w:color w:val="282828"/>
          <w:sz w:val="26"/>
          <w:szCs w:val="26"/>
        </w:rPr>
        <w:t>K</w:t>
      </w:r>
      <w:r w:rsidR="00A92B25" w:rsidRPr="00D629C0">
        <w:rPr>
          <w:color w:val="282828"/>
          <w:sz w:val="26"/>
          <w:szCs w:val="26"/>
        </w:rPr>
        <w:t>ho dữ liệu (Data warehousing)</w:t>
      </w:r>
    </w:p>
    <w:p w14:paraId="66C807B9" w14:textId="77777777" w:rsidR="00A92B25" w:rsidRPr="00D629C0" w:rsidRDefault="00FF782E" w:rsidP="00D629C0">
      <w:pPr>
        <w:spacing w:before="120" w:after="120" w:line="312" w:lineRule="auto"/>
        <w:ind w:firstLine="284"/>
        <w:rPr>
          <w:color w:val="282828"/>
          <w:sz w:val="26"/>
          <w:szCs w:val="26"/>
          <w:shd w:val="clear" w:color="auto" w:fill="FFFFFF"/>
        </w:rPr>
      </w:pPr>
      <w:r w:rsidRPr="00D629C0">
        <w:rPr>
          <w:color w:val="282828"/>
          <w:sz w:val="26"/>
          <w:szCs w:val="26"/>
        </w:rPr>
        <w:t>Hệ thống hoạch định nguồn lực doanh nghiệp (Enterprise resource Planning (ERP) systems)</w:t>
      </w:r>
    </w:p>
    <w:p w14:paraId="3914461C" w14:textId="77777777" w:rsidR="00A92B25" w:rsidRPr="00D629C0" w:rsidRDefault="00FF782E" w:rsidP="00D629C0">
      <w:pPr>
        <w:spacing w:before="120" w:after="120" w:line="312" w:lineRule="auto"/>
        <w:ind w:firstLine="284"/>
        <w:rPr>
          <w:color w:val="282828"/>
          <w:sz w:val="26"/>
          <w:szCs w:val="26"/>
          <w:shd w:val="clear" w:color="auto" w:fill="FFFFFF"/>
        </w:rPr>
      </w:pPr>
      <w:r w:rsidRPr="00D629C0">
        <w:rPr>
          <w:color w:val="282828"/>
          <w:sz w:val="26"/>
          <w:szCs w:val="26"/>
        </w:rPr>
        <w:t>Công nghệ truy vấn và lập báo cáo (Query and report writing technologies)</w:t>
      </w:r>
    </w:p>
    <w:p w14:paraId="2646D03F" w14:textId="77777777" w:rsidR="00A92B25" w:rsidRPr="00D629C0" w:rsidRDefault="00FF782E" w:rsidP="00D629C0">
      <w:pPr>
        <w:spacing w:before="120" w:after="120" w:line="312" w:lineRule="auto"/>
        <w:ind w:firstLine="284"/>
        <w:rPr>
          <w:color w:val="282828"/>
          <w:sz w:val="26"/>
          <w:szCs w:val="26"/>
          <w:shd w:val="clear" w:color="auto" w:fill="FFFFFF"/>
        </w:rPr>
      </w:pPr>
      <w:r w:rsidRPr="00D629C0">
        <w:rPr>
          <w:color w:val="282828"/>
          <w:sz w:val="26"/>
          <w:szCs w:val="26"/>
        </w:rPr>
        <w:lastRenderedPageBreak/>
        <w:t>Công cụ khai thác và phân tích dữ liệu (Data mining and analytics tools)</w:t>
      </w:r>
    </w:p>
    <w:p w14:paraId="166F91B6" w14:textId="77777777" w:rsidR="00A92B25" w:rsidRPr="00D629C0" w:rsidRDefault="00FF782E" w:rsidP="00D629C0">
      <w:pPr>
        <w:spacing w:before="120" w:after="120" w:line="312" w:lineRule="auto"/>
        <w:ind w:firstLine="284"/>
        <w:rPr>
          <w:color w:val="282828"/>
          <w:sz w:val="26"/>
          <w:szCs w:val="26"/>
          <w:shd w:val="clear" w:color="auto" w:fill="FFFFFF"/>
        </w:rPr>
      </w:pPr>
      <w:r w:rsidRPr="00D629C0">
        <w:rPr>
          <w:color w:val="282828"/>
          <w:sz w:val="26"/>
          <w:szCs w:val="26"/>
        </w:rPr>
        <w:t>Hệ thống hỗ trợ ra quyết định (Decision support systems)</w:t>
      </w:r>
    </w:p>
    <w:p w14:paraId="7A397540" w14:textId="5135BA73" w:rsidR="00FF782E" w:rsidRPr="00D629C0" w:rsidRDefault="00FF782E" w:rsidP="00D629C0">
      <w:pPr>
        <w:spacing w:before="120" w:after="120" w:line="312" w:lineRule="auto"/>
        <w:ind w:firstLine="284"/>
        <w:rPr>
          <w:color w:val="282828"/>
          <w:sz w:val="26"/>
          <w:szCs w:val="26"/>
          <w:shd w:val="clear" w:color="auto" w:fill="FFFFFF"/>
        </w:rPr>
      </w:pPr>
      <w:r w:rsidRPr="00D629C0">
        <w:rPr>
          <w:color w:val="282828"/>
          <w:sz w:val="26"/>
          <w:szCs w:val="26"/>
        </w:rPr>
        <w:t>Quản lý quan hệ khách hàng (Customer relation management)</w:t>
      </w:r>
    </w:p>
    <w:p w14:paraId="09541ED3" w14:textId="77AABF7D" w:rsidR="00FF782E" w:rsidRPr="00D629C0" w:rsidRDefault="00FF782E" w:rsidP="00D629C0">
      <w:pPr>
        <w:spacing w:before="120" w:after="120" w:line="312" w:lineRule="auto"/>
        <w:jc w:val="both"/>
        <w:rPr>
          <w:b/>
          <w:bCs/>
          <w:sz w:val="26"/>
          <w:szCs w:val="26"/>
        </w:rPr>
      </w:pPr>
      <w:bookmarkStart w:id="1531" w:name="_Toc82502483"/>
      <w:r w:rsidRPr="00D629C0">
        <w:rPr>
          <w:b/>
          <w:bCs/>
          <w:sz w:val="26"/>
          <w:szCs w:val="26"/>
        </w:rPr>
        <w:t>Ngôn ngữ truy vấn MDX</w:t>
      </w:r>
      <w:bookmarkEnd w:id="1531"/>
    </w:p>
    <w:p w14:paraId="4ABD327F" w14:textId="718E5F49" w:rsidR="00A92B25" w:rsidRPr="00D629C0" w:rsidRDefault="00FF782E" w:rsidP="00D629C0">
      <w:pPr>
        <w:spacing w:before="120" w:after="120" w:line="312" w:lineRule="auto"/>
        <w:ind w:firstLine="284"/>
        <w:jc w:val="both"/>
        <w:rPr>
          <w:sz w:val="26"/>
          <w:szCs w:val="26"/>
          <w:shd w:val="clear" w:color="auto" w:fill="FFFFFF"/>
        </w:rPr>
      </w:pPr>
      <w:r w:rsidRPr="00D629C0">
        <w:rPr>
          <w:sz w:val="26"/>
          <w:szCs w:val="26"/>
          <w:shd w:val="clear" w:color="auto" w:fill="FFFFFF"/>
        </w:rPr>
        <w:t xml:space="preserve">Ngôn ngữ MDX là </w:t>
      </w:r>
      <w:bookmarkStart w:id="1532" w:name="_Hlk90309260"/>
      <w:r w:rsidRPr="00D629C0">
        <w:rPr>
          <w:sz w:val="26"/>
          <w:szCs w:val="26"/>
          <w:shd w:val="clear" w:color="auto" w:fill="FFFFFF"/>
        </w:rPr>
        <w:t>ngôn ngữ truy vấn</w:t>
      </w:r>
      <w:bookmarkEnd w:id="1532"/>
      <w:r w:rsidRPr="00D629C0">
        <w:rPr>
          <w:sz w:val="26"/>
          <w:szCs w:val="26"/>
          <w:shd w:val="clear" w:color="auto" w:fill="FFFFFF"/>
        </w:rPr>
        <w:t xml:space="preserve"> cho cơ sở dữ liệu </w:t>
      </w:r>
      <w:bookmarkStart w:id="1533" w:name="_Hlk90309264"/>
      <w:r w:rsidRPr="00D629C0">
        <w:rPr>
          <w:sz w:val="26"/>
          <w:szCs w:val="26"/>
          <w:shd w:val="clear" w:color="auto" w:fill="FFFFFF"/>
        </w:rPr>
        <w:t>nhiều chiều</w:t>
      </w:r>
      <w:bookmarkEnd w:id="1533"/>
      <w:r w:rsidRPr="00D629C0">
        <w:rPr>
          <w:sz w:val="26"/>
          <w:szCs w:val="26"/>
          <w:shd w:val="clear" w:color="auto" w:fill="FFFFFF"/>
        </w:rPr>
        <w:t>, ngôn ngữ MDX tương tự như ngôn ngữ SQL cho cơ sở dữ liệu dạng quan hệ, ngôn ngữ MDX là ngôn ngữ tính toán vì thế MDX có cú pháp giống công thức của bảng tính. MDX do Microsoft giới thiệu vào năm 1997 cùng với SQL Server 7.0 nhanh chóng được các nhà phát triển chấp nhận và đã trở thành chuẩn cho hệ thống OLAP. Từ năm 2001 khi XMLA ra đời MDX được mở rộng và hỗ trợ truy vấn với MDX (MDXML)</w:t>
      </w:r>
      <w:r w:rsidR="00967255" w:rsidRPr="00D629C0">
        <w:rPr>
          <w:sz w:val="26"/>
          <w:szCs w:val="26"/>
          <w:shd w:val="clear" w:color="auto" w:fill="FFFFFF"/>
        </w:rPr>
        <w:t xml:space="preserve"> [12]</w:t>
      </w:r>
      <w:r w:rsidRPr="00D629C0">
        <w:rPr>
          <w:sz w:val="26"/>
          <w:szCs w:val="26"/>
          <w:shd w:val="clear" w:color="auto" w:fill="FFFFFF"/>
        </w:rPr>
        <w:t>.</w:t>
      </w:r>
    </w:p>
    <w:p w14:paraId="5ED68CA8" w14:textId="5D291205" w:rsidR="00FF782E" w:rsidRPr="00D629C0" w:rsidRDefault="00FF782E" w:rsidP="00D629C0">
      <w:pPr>
        <w:spacing w:before="120" w:after="120" w:line="312" w:lineRule="auto"/>
        <w:ind w:firstLine="284"/>
        <w:jc w:val="both"/>
        <w:rPr>
          <w:rStyle w:val="Emphasis"/>
          <w:i w:val="0"/>
          <w:iCs w:val="0"/>
          <w:sz w:val="26"/>
          <w:szCs w:val="26"/>
          <w:shd w:val="clear" w:color="auto" w:fill="FFFFFF"/>
        </w:rPr>
      </w:pPr>
      <w:r w:rsidRPr="00D629C0">
        <w:rPr>
          <w:sz w:val="26"/>
          <w:szCs w:val="26"/>
          <w:shd w:val="clear" w:color="auto" w:fill="FFFFFF"/>
        </w:rPr>
        <w:t>Ngôn ngữ MDX hỗ trợ mạnh cho tính toán trên khối dữ liệu nhiều chiều</w:t>
      </w:r>
      <w:del w:id="1534" w:author="lenovo" w:date="2021-12-30T09:25:00Z">
        <w:r w:rsidRPr="00D629C0" w:rsidDel="00D23D7C">
          <w:rPr>
            <w:sz w:val="26"/>
            <w:szCs w:val="26"/>
            <w:shd w:val="clear" w:color="auto" w:fill="FFFFFF"/>
          </w:rPr>
          <w:delText xml:space="preserve">, nó </w:delText>
        </w:r>
      </w:del>
      <w:r w:rsidRPr="00D629C0">
        <w:rPr>
          <w:sz w:val="26"/>
          <w:szCs w:val="26"/>
          <w:shd w:val="clear" w:color="auto" w:fill="FFFFFF"/>
        </w:rPr>
        <w:t>hỗ trợ việc truy cập dữ liệu một cách trực quan và dễ dàng. Người dùng có thể trích xuất dữ liệu từ cubes với số chiều bất kỳ. MDX có thể trả lời được các câu hỏi phức tạp trong kinh doanh ở thế giới thực như: </w:t>
      </w:r>
      <w:r w:rsidRPr="00D629C0">
        <w:rPr>
          <w:rStyle w:val="Emphasis"/>
          <w:color w:val="000000"/>
          <w:sz w:val="26"/>
          <w:szCs w:val="26"/>
          <w:shd w:val="clear" w:color="auto" w:fill="FFFFFF"/>
        </w:rPr>
        <w:t>“Trong các khu vực bán được nhiều sản phẩm nhất đâu l</w:t>
      </w:r>
      <w:r w:rsidR="00A92B25" w:rsidRPr="00D629C0">
        <w:rPr>
          <w:rStyle w:val="Emphasis"/>
          <w:color w:val="000000"/>
          <w:sz w:val="26"/>
          <w:szCs w:val="26"/>
          <w:shd w:val="clear" w:color="auto" w:fill="FFFFFF"/>
        </w:rPr>
        <w:t>à dòng sản phẩm bán chạy nhất?”</w:t>
      </w:r>
      <w:r w:rsidR="00967255" w:rsidRPr="00D629C0">
        <w:rPr>
          <w:rStyle w:val="Emphasis"/>
          <w:color w:val="000000"/>
          <w:sz w:val="26"/>
          <w:szCs w:val="26"/>
          <w:shd w:val="clear" w:color="auto" w:fill="FFFFFF"/>
        </w:rPr>
        <w:t xml:space="preserve"> [12]</w:t>
      </w:r>
      <w:r w:rsidR="00A92B25" w:rsidRPr="00D629C0">
        <w:rPr>
          <w:rStyle w:val="Emphasis"/>
          <w:color w:val="000000"/>
          <w:sz w:val="26"/>
          <w:szCs w:val="26"/>
          <w:shd w:val="clear" w:color="auto" w:fill="FFFFFF"/>
        </w:rPr>
        <w:t>.</w:t>
      </w:r>
    </w:p>
    <w:p w14:paraId="0ABA8E70" w14:textId="69C34F7D" w:rsidR="00A92B25" w:rsidRPr="00D629C0" w:rsidRDefault="00FF782E" w:rsidP="00D629C0">
      <w:pPr>
        <w:spacing w:before="120" w:after="120" w:line="312" w:lineRule="auto"/>
        <w:ind w:firstLine="284"/>
        <w:jc w:val="both"/>
        <w:rPr>
          <w:sz w:val="26"/>
          <w:szCs w:val="26"/>
          <w:lang w:eastAsia="vi-VN"/>
        </w:rPr>
      </w:pPr>
      <w:r w:rsidRPr="00D629C0">
        <w:rPr>
          <w:sz w:val="26"/>
          <w:szCs w:val="26"/>
          <w:lang w:eastAsia="vi-VN"/>
        </w:rPr>
        <w:t>MDX được xây dựng cho các hệ thống phân tích dữ liệu chính vì thế nó có thể xử lý được những truy vấn một cách dễ dàng. MDX có thể xử lý dữ liệu một cách mềm dẻo, kết quả trả về của MDX cũng rất linh hoạt. Các phép truy vấn phức tạp trong SQL như pivot được sử dụng một cách dễ dàng trong MDX</w:t>
      </w:r>
      <w:r w:rsidR="00967255" w:rsidRPr="00D629C0">
        <w:rPr>
          <w:sz w:val="26"/>
          <w:szCs w:val="26"/>
          <w:lang w:eastAsia="vi-VN"/>
        </w:rPr>
        <w:t xml:space="preserve"> [12]</w:t>
      </w:r>
      <w:r w:rsidRPr="00D629C0">
        <w:rPr>
          <w:sz w:val="26"/>
          <w:szCs w:val="26"/>
          <w:lang w:eastAsia="vi-VN"/>
        </w:rPr>
        <w:t>.</w:t>
      </w:r>
    </w:p>
    <w:p w14:paraId="6B28910D" w14:textId="77777777" w:rsidR="002B3114" w:rsidRPr="00D629C0" w:rsidRDefault="00FF782E" w:rsidP="00D629C0">
      <w:pPr>
        <w:spacing w:before="120" w:after="120" w:line="312" w:lineRule="auto"/>
        <w:ind w:firstLine="284"/>
        <w:jc w:val="both"/>
        <w:rPr>
          <w:sz w:val="26"/>
          <w:szCs w:val="26"/>
          <w:lang w:eastAsia="vi-VN"/>
        </w:rPr>
      </w:pPr>
      <w:r w:rsidRPr="00D629C0">
        <w:rPr>
          <w:sz w:val="26"/>
          <w:szCs w:val="26"/>
          <w:lang w:eastAsia="vi-VN"/>
        </w:rPr>
        <w:t xml:space="preserve">MDX không hỗ trợ các </w:t>
      </w:r>
      <w:bookmarkStart w:id="1535" w:name="_Hlk90309540"/>
      <w:r w:rsidRPr="00D629C0">
        <w:rPr>
          <w:sz w:val="26"/>
          <w:szCs w:val="26"/>
          <w:lang w:eastAsia="vi-VN"/>
        </w:rPr>
        <w:t>ngôn ngữ định nghĩa dữ liệu</w:t>
      </w:r>
      <w:bookmarkEnd w:id="1535"/>
      <w:r w:rsidRPr="00D629C0">
        <w:rPr>
          <w:sz w:val="26"/>
          <w:szCs w:val="26"/>
          <w:lang w:eastAsia="vi-VN"/>
        </w:rPr>
        <w:t xml:space="preserve"> (DDL) tuy nhiên ngôn ngữ thao tác dữ liệu (</w:t>
      </w:r>
      <w:bookmarkStart w:id="1536" w:name="_Hlk90309560"/>
      <w:r w:rsidRPr="00D629C0">
        <w:rPr>
          <w:sz w:val="26"/>
          <w:szCs w:val="26"/>
          <w:lang w:eastAsia="vi-VN"/>
        </w:rPr>
        <w:t>DML</w:t>
      </w:r>
      <w:bookmarkEnd w:id="1536"/>
      <w:r w:rsidRPr="00D629C0">
        <w:rPr>
          <w:sz w:val="26"/>
          <w:szCs w:val="26"/>
          <w:lang w:eastAsia="vi-VN"/>
        </w:rPr>
        <w:t>) của MDX có hỗ trợ thực thi một số thao tác định nghĩa dữ liệu.</w:t>
      </w:r>
    </w:p>
    <w:p w14:paraId="1DB430A8" w14:textId="77777777" w:rsidR="002B3114" w:rsidRPr="00D629C0" w:rsidRDefault="002B3114" w:rsidP="00D629C0">
      <w:pPr>
        <w:spacing w:before="120" w:after="120" w:line="312" w:lineRule="auto"/>
        <w:jc w:val="both"/>
        <w:rPr>
          <w:sz w:val="26"/>
          <w:szCs w:val="26"/>
          <w:lang w:eastAsia="vi-VN"/>
        </w:rPr>
      </w:pPr>
      <w:r w:rsidRPr="00D629C0">
        <w:rPr>
          <w:sz w:val="26"/>
          <w:szCs w:val="26"/>
          <w:lang w:eastAsia="vi-VN"/>
        </w:rPr>
        <w:t xml:space="preserve">MDXML gồm: </w:t>
      </w:r>
    </w:p>
    <w:p w14:paraId="7C59AF6E" w14:textId="24BB6CD5" w:rsidR="00A92B25" w:rsidRPr="00D629C0" w:rsidRDefault="00FF782E" w:rsidP="00D629C0">
      <w:pPr>
        <w:spacing w:before="120" w:after="120" w:line="312" w:lineRule="auto"/>
        <w:ind w:left="540"/>
        <w:jc w:val="both"/>
        <w:rPr>
          <w:sz w:val="26"/>
          <w:szCs w:val="26"/>
          <w:lang w:eastAsia="vi-VN"/>
        </w:rPr>
      </w:pPr>
      <w:r w:rsidRPr="00D629C0">
        <w:rPr>
          <w:sz w:val="26"/>
          <w:szCs w:val="26"/>
          <w:lang w:eastAsia="vi-VN"/>
        </w:rPr>
        <w:t>Level: Thuộc tính phân cấp bên trong Dimension</w:t>
      </w:r>
      <w:r w:rsidR="00A92B25" w:rsidRPr="00D629C0">
        <w:rPr>
          <w:sz w:val="26"/>
          <w:szCs w:val="26"/>
          <w:lang w:eastAsia="vi-VN"/>
        </w:rPr>
        <w:t xml:space="preserve"> </w:t>
      </w:r>
      <w:r w:rsidRPr="00D629C0">
        <w:rPr>
          <w:sz w:val="26"/>
          <w:szCs w:val="26"/>
          <w:lang w:eastAsia="vi-VN"/>
        </w:rPr>
        <w:t>Member: Mỗi Level chứa một hoặc nhiều Members</w:t>
      </w:r>
      <w:r w:rsidR="00A92B25" w:rsidRPr="00D629C0">
        <w:rPr>
          <w:sz w:val="26"/>
          <w:szCs w:val="26"/>
          <w:lang w:eastAsia="vi-VN"/>
        </w:rPr>
        <w:t xml:space="preserve"> </w:t>
      </w:r>
      <w:r w:rsidRPr="00D629C0">
        <w:rPr>
          <w:sz w:val="26"/>
          <w:szCs w:val="26"/>
          <w:lang w:eastAsia="vi-VN"/>
        </w:rPr>
        <w:t>Hierarchy</w:t>
      </w:r>
      <w:r w:rsidR="00A92B25" w:rsidRPr="00D629C0">
        <w:rPr>
          <w:sz w:val="26"/>
          <w:szCs w:val="26"/>
          <w:lang w:eastAsia="vi-VN"/>
        </w:rPr>
        <w:t>:</w:t>
      </w:r>
    </w:p>
    <w:p w14:paraId="365CC20B" w14:textId="17AC135D" w:rsidR="00A92B25" w:rsidRPr="00D629C0" w:rsidRDefault="00FF782E" w:rsidP="00D629C0">
      <w:pPr>
        <w:spacing w:before="120" w:after="120" w:line="312" w:lineRule="auto"/>
        <w:ind w:left="540"/>
        <w:jc w:val="both"/>
        <w:rPr>
          <w:sz w:val="26"/>
          <w:szCs w:val="26"/>
          <w:lang w:eastAsia="vi-VN"/>
        </w:rPr>
      </w:pPr>
      <w:r w:rsidRPr="00D629C0">
        <w:rPr>
          <w:sz w:val="26"/>
          <w:szCs w:val="26"/>
          <w:lang w:eastAsia="vi-VN"/>
        </w:rPr>
        <w:t>Trong mỗi cube thường có Hierarchy</w:t>
      </w:r>
    </w:p>
    <w:p w14:paraId="15042D28" w14:textId="1F8CEC80" w:rsidR="00FF782E" w:rsidRPr="00D629C0" w:rsidRDefault="00FF782E" w:rsidP="00D629C0">
      <w:pPr>
        <w:spacing w:before="120" w:after="120" w:line="312" w:lineRule="auto"/>
        <w:ind w:left="540"/>
        <w:jc w:val="both"/>
        <w:rPr>
          <w:sz w:val="26"/>
          <w:szCs w:val="26"/>
          <w:lang w:eastAsia="vi-VN"/>
        </w:rPr>
      </w:pPr>
      <w:r w:rsidRPr="00D629C0">
        <w:rPr>
          <w:sz w:val="26"/>
          <w:szCs w:val="26"/>
          <w:lang w:eastAsia="vi-VN"/>
        </w:rPr>
        <w:t>Có thể định nghĩa nhiều Levels trong Hierarchy</w:t>
      </w:r>
    </w:p>
    <w:p w14:paraId="2AD2E1D4" w14:textId="77777777" w:rsidR="003C56F8" w:rsidRPr="00D629C0" w:rsidDel="00D23D7C" w:rsidRDefault="003C56F8" w:rsidP="00D629C0">
      <w:pPr>
        <w:spacing w:before="120" w:after="120" w:line="312" w:lineRule="auto"/>
        <w:rPr>
          <w:del w:id="1537" w:author="lenovo" w:date="2021-12-30T09:20:00Z"/>
          <w:sz w:val="26"/>
          <w:szCs w:val="26"/>
          <w:lang w:eastAsia="vi-VN"/>
        </w:rPr>
      </w:pPr>
      <w:del w:id="1538" w:author="lenovo" w:date="2021-12-30T09:21:00Z">
        <w:r w:rsidRPr="00D629C0" w:rsidDel="00D23D7C">
          <w:rPr>
            <w:sz w:val="26"/>
            <w:szCs w:val="26"/>
            <w:lang w:eastAsia="vi-VN"/>
          </w:rPr>
          <w:br w:type="page"/>
        </w:r>
      </w:del>
    </w:p>
    <w:p w14:paraId="5C450696" w14:textId="0A81A63B" w:rsidR="00FF782E" w:rsidRPr="00D629C0" w:rsidRDefault="00FF782E">
      <w:pPr>
        <w:spacing w:before="120" w:after="120" w:line="312" w:lineRule="auto"/>
        <w:rPr>
          <w:sz w:val="26"/>
          <w:szCs w:val="26"/>
          <w:lang w:eastAsia="vi-VN"/>
        </w:rPr>
        <w:pPrChange w:id="1539" w:author="lenovo" w:date="2021-12-30T09:20:00Z">
          <w:pPr>
            <w:spacing w:before="120" w:after="120" w:line="312" w:lineRule="auto"/>
            <w:jc w:val="both"/>
          </w:pPr>
        </w:pPrChange>
      </w:pPr>
      <w:r w:rsidRPr="00D629C0">
        <w:rPr>
          <w:sz w:val="26"/>
          <w:szCs w:val="26"/>
          <w:lang w:eastAsia="vi-VN"/>
        </w:rPr>
        <w:t>Cú pháp truy vấn tổng quát:</w:t>
      </w:r>
    </w:p>
    <w:p w14:paraId="5DD7E22B" w14:textId="7EAA81BA" w:rsidR="00244E7D" w:rsidRPr="00D629C0" w:rsidRDefault="00FF782E" w:rsidP="00D629C0">
      <w:pPr>
        <w:keepNext/>
        <w:spacing w:before="120" w:after="120" w:line="312" w:lineRule="auto"/>
        <w:ind w:firstLine="426"/>
        <w:jc w:val="center"/>
        <w:rPr>
          <w:sz w:val="26"/>
          <w:szCs w:val="26"/>
        </w:rPr>
      </w:pPr>
      <w:r w:rsidRPr="00D629C0">
        <w:rPr>
          <w:noProof/>
          <w:sz w:val="26"/>
          <w:szCs w:val="26"/>
          <w:lang w:val="en-SG" w:eastAsia="en-SG"/>
        </w:rPr>
        <w:lastRenderedPageBreak/>
        <w:drawing>
          <wp:inline distT="0" distB="0" distL="0" distR="0" wp14:anchorId="756ACD93" wp14:editId="23854C85">
            <wp:extent cx="5845810" cy="107569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5810" cy="1075690"/>
                    </a:xfrm>
                    <a:prstGeom prst="rect">
                      <a:avLst/>
                    </a:prstGeom>
                    <a:noFill/>
                    <a:ln>
                      <a:noFill/>
                    </a:ln>
                  </pic:spPr>
                </pic:pic>
              </a:graphicData>
            </a:graphic>
          </wp:inline>
        </w:drawing>
      </w:r>
    </w:p>
    <w:p w14:paraId="25526703" w14:textId="533C781A" w:rsidR="00592B0E" w:rsidRPr="00D629C0" w:rsidRDefault="00C02E0D" w:rsidP="00D629C0">
      <w:pPr>
        <w:pStyle w:val="Caption"/>
        <w:spacing w:before="120" w:after="120" w:line="312" w:lineRule="auto"/>
        <w:ind w:firstLine="2160"/>
        <w:rPr>
          <w:i w:val="0"/>
          <w:iCs w:val="0"/>
          <w:color w:val="auto"/>
          <w:sz w:val="26"/>
          <w:szCs w:val="26"/>
        </w:rPr>
      </w:pPr>
      <w:bookmarkStart w:id="1540" w:name="_Toc90654895"/>
      <w:r w:rsidRPr="00D629C0">
        <w:rPr>
          <w:i w:val="0"/>
          <w:iCs w:val="0"/>
          <w:color w:val="auto"/>
          <w:sz w:val="26"/>
          <w:szCs w:val="26"/>
        </w:rPr>
        <w:t xml:space="preserve">Hình </w:t>
      </w:r>
      <w:r w:rsidR="00454026" w:rsidRPr="00D629C0">
        <w:rPr>
          <w:i w:val="0"/>
          <w:iCs w:val="0"/>
          <w:color w:val="auto"/>
          <w:sz w:val="26"/>
          <w:szCs w:val="26"/>
        </w:rPr>
        <w:t>2.</w:t>
      </w:r>
      <w:r w:rsidR="00E13BC5" w:rsidRPr="00D629C0">
        <w:rPr>
          <w:i w:val="0"/>
          <w:iCs w:val="0"/>
          <w:color w:val="auto"/>
          <w:sz w:val="26"/>
          <w:szCs w:val="26"/>
        </w:rPr>
        <w:t>6</w:t>
      </w:r>
      <w:ins w:id="1541" w:author="lenovo" w:date="2021-12-30T09:18:00Z">
        <w:r w:rsidR="00D534C2">
          <w:rPr>
            <w:i w:val="0"/>
            <w:iCs w:val="0"/>
            <w:color w:val="auto"/>
            <w:sz w:val="26"/>
            <w:szCs w:val="26"/>
          </w:rPr>
          <w:t>.</w:t>
        </w:r>
      </w:ins>
      <w:r w:rsidRPr="00D629C0">
        <w:rPr>
          <w:i w:val="0"/>
          <w:iCs w:val="0"/>
          <w:color w:val="auto"/>
          <w:sz w:val="26"/>
          <w:szCs w:val="26"/>
        </w:rPr>
        <w:t xml:space="preserve"> Cú pháp truy vấn tổng quát MDX [12].</w:t>
      </w:r>
      <w:bookmarkEnd w:id="1540"/>
    </w:p>
    <w:p w14:paraId="134B3B02" w14:textId="11602E8B" w:rsidR="002B3114" w:rsidRPr="00D629C0" w:rsidRDefault="00FF782E" w:rsidP="00D629C0">
      <w:pPr>
        <w:spacing w:before="120" w:after="120" w:line="312" w:lineRule="auto"/>
        <w:jc w:val="both"/>
        <w:rPr>
          <w:b/>
          <w:bCs/>
          <w:sz w:val="26"/>
          <w:szCs w:val="26"/>
        </w:rPr>
      </w:pPr>
      <w:r w:rsidRPr="00D629C0">
        <w:rPr>
          <w:b/>
          <w:bCs/>
          <w:sz w:val="26"/>
          <w:szCs w:val="26"/>
        </w:rPr>
        <w:t>SQL Sever Data Tool (SSDT)</w:t>
      </w:r>
    </w:p>
    <w:p w14:paraId="7C2F86AC" w14:textId="0478E631" w:rsidR="00FF782E" w:rsidRPr="00D629C0" w:rsidRDefault="00FF782E" w:rsidP="00D629C0">
      <w:pPr>
        <w:spacing w:before="120" w:after="120" w:line="312" w:lineRule="auto"/>
        <w:ind w:firstLine="284"/>
        <w:jc w:val="both"/>
        <w:rPr>
          <w:b/>
          <w:bCs/>
          <w:sz w:val="26"/>
          <w:szCs w:val="26"/>
        </w:rPr>
      </w:pPr>
      <w:r w:rsidRPr="00D629C0">
        <w:rPr>
          <w:sz w:val="26"/>
          <w:szCs w:val="26"/>
        </w:rPr>
        <w:t xml:space="preserve">SSDT (SQL Server Data Tools): một công cụ phát triển hiện đại để xây dựng cơ sở dữ liệu quan hệ SQL Server, cơ sở dữ liệu Azure SQL, mô hình các </w:t>
      </w:r>
      <w:bookmarkStart w:id="1542" w:name="_Hlk90309692"/>
      <w:r w:rsidRPr="00D629C0">
        <w:rPr>
          <w:sz w:val="26"/>
          <w:szCs w:val="26"/>
        </w:rPr>
        <w:t>dịch vụ phân tích dữ liệu</w:t>
      </w:r>
      <w:bookmarkEnd w:id="1542"/>
      <w:r w:rsidRPr="00D629C0">
        <w:rPr>
          <w:sz w:val="26"/>
          <w:szCs w:val="26"/>
        </w:rPr>
        <w:t xml:space="preserve"> (AS), các gói dịch vụ tích hợp (</w:t>
      </w:r>
      <w:bookmarkStart w:id="1543" w:name="_Hlk90309704"/>
      <w:r w:rsidRPr="00D629C0">
        <w:rPr>
          <w:sz w:val="26"/>
          <w:szCs w:val="26"/>
        </w:rPr>
        <w:t>IS</w:t>
      </w:r>
      <w:bookmarkEnd w:id="1543"/>
      <w:r w:rsidRPr="00D629C0">
        <w:rPr>
          <w:sz w:val="26"/>
          <w:szCs w:val="26"/>
        </w:rPr>
        <w:t>) và các Dịch vụ cho report (RS).</w:t>
      </w:r>
    </w:p>
    <w:p w14:paraId="464E768F" w14:textId="23C47375" w:rsidR="00FF782E" w:rsidRPr="00D629C0" w:rsidRDefault="00FF782E" w:rsidP="00D629C0">
      <w:pPr>
        <w:spacing w:before="120" w:after="120" w:line="312" w:lineRule="auto"/>
        <w:ind w:firstLine="284"/>
        <w:jc w:val="both"/>
        <w:rPr>
          <w:sz w:val="26"/>
          <w:szCs w:val="26"/>
        </w:rPr>
      </w:pPr>
      <w:r w:rsidRPr="00D629C0">
        <w:rPr>
          <w:sz w:val="26"/>
          <w:szCs w:val="26"/>
        </w:rPr>
        <w:t>Server Data Tools (SSDT). SSDT là công cụ phát triển cơ sở dữ liệu dành cho SQL Server và Azure SQL Database. Công cụ này để thiết kế, phát triển, build và publish cơ sở dữ liệu dễ dàng. SSDT hỗ trợ Visual Studio từ phiên bản 2012 trở đi.</w:t>
      </w:r>
    </w:p>
    <w:p w14:paraId="610F0E84" w14:textId="77777777" w:rsidR="002B3114" w:rsidRPr="00D629C0" w:rsidRDefault="00FF782E" w:rsidP="00D629C0">
      <w:pPr>
        <w:spacing w:before="120" w:after="120" w:line="312" w:lineRule="auto"/>
        <w:rPr>
          <w:b/>
          <w:bCs/>
          <w:sz w:val="26"/>
          <w:szCs w:val="26"/>
        </w:rPr>
      </w:pPr>
      <w:r w:rsidRPr="00D629C0">
        <w:rPr>
          <w:b/>
          <w:bCs/>
          <w:sz w:val="26"/>
          <w:szCs w:val="26"/>
        </w:rPr>
        <w:t>Chức năng của SSDT:</w:t>
      </w:r>
    </w:p>
    <w:p w14:paraId="7FDC253C" w14:textId="6880BCE2" w:rsidR="002B3114" w:rsidRPr="00D629C0" w:rsidRDefault="00FF782E" w:rsidP="00D629C0">
      <w:pPr>
        <w:spacing w:before="120" w:after="120" w:line="312" w:lineRule="auto"/>
        <w:ind w:firstLine="284"/>
        <w:rPr>
          <w:b/>
          <w:bCs/>
          <w:sz w:val="26"/>
          <w:szCs w:val="26"/>
        </w:rPr>
      </w:pPr>
      <w:r w:rsidRPr="00D629C0">
        <w:rPr>
          <w:sz w:val="26"/>
          <w:szCs w:val="26"/>
        </w:rPr>
        <w:t xml:space="preserve">Analysis Services : Dữ liệu chứa trong </w:t>
      </w:r>
      <w:ins w:id="1544" w:author="lenovo" w:date="2021-12-30T09:22:00Z">
        <w:r w:rsidR="00D23D7C">
          <w:rPr>
            <w:sz w:val="26"/>
            <w:szCs w:val="26"/>
          </w:rPr>
          <w:t>d</w:t>
        </w:r>
      </w:ins>
      <w:del w:id="1545" w:author="lenovo" w:date="2021-12-30T09:22:00Z">
        <w:r w:rsidRPr="00D629C0" w:rsidDel="00D23D7C">
          <w:rPr>
            <w:sz w:val="26"/>
            <w:szCs w:val="26"/>
          </w:rPr>
          <w:delText>d</w:delText>
        </w:r>
      </w:del>
      <w:r w:rsidRPr="00D629C0">
        <w:rPr>
          <w:sz w:val="26"/>
          <w:szCs w:val="26"/>
        </w:rPr>
        <w:t>atabase sẽ không có tác dụng nếu như không thể lấy được những thông tin bổ ích từ đó</w:t>
      </w:r>
      <w:ins w:id="1546" w:author="lenovo" w:date="2021-12-30T09:22:00Z">
        <w:r w:rsidR="00D23D7C">
          <w:rPr>
            <w:sz w:val="26"/>
            <w:szCs w:val="26"/>
          </w:rPr>
          <w:t xml:space="preserve"> </w:t>
        </w:r>
      </w:ins>
      <w:del w:id="1547" w:author="lenovo" w:date="2021-12-30T09:22:00Z">
        <w:r w:rsidRPr="00D629C0" w:rsidDel="00D23D7C">
          <w:rPr>
            <w:sz w:val="26"/>
            <w:szCs w:val="26"/>
          </w:rPr>
          <w:delText xml:space="preserve">. Do đó, </w:delText>
        </w:r>
      </w:del>
      <w:r w:rsidRPr="00D629C0">
        <w:rPr>
          <w:sz w:val="26"/>
          <w:szCs w:val="26"/>
        </w:rPr>
        <w:t xml:space="preserve">Microsoft đã cung cấp </w:t>
      </w:r>
      <w:del w:id="1548" w:author="lenovo" w:date="2021-12-30T09:23:00Z">
        <w:r w:rsidRPr="00D629C0" w:rsidDel="00D23D7C">
          <w:rPr>
            <w:sz w:val="26"/>
            <w:szCs w:val="26"/>
          </w:rPr>
          <w:delText xml:space="preserve">cho bạn </w:delText>
        </w:r>
      </w:del>
      <w:r w:rsidRPr="00D629C0">
        <w:rPr>
          <w:sz w:val="26"/>
          <w:szCs w:val="26"/>
        </w:rPr>
        <w:t>một công cụ, giúp việc phân tích dữ liệu trở nên dễ dàng và hiệu quả hơn bằng cách dùng khái niệm hình khối nhiều chiều và kỹ thuật khai phá dữ liệu</w:t>
      </w:r>
      <w:r w:rsidR="00D309D9" w:rsidRPr="00D629C0">
        <w:rPr>
          <w:sz w:val="26"/>
          <w:szCs w:val="26"/>
        </w:rPr>
        <w:t xml:space="preserve"> </w:t>
      </w:r>
      <w:r w:rsidRPr="00D629C0">
        <w:rPr>
          <w:sz w:val="26"/>
          <w:szCs w:val="26"/>
        </w:rPr>
        <w:t>.</w:t>
      </w:r>
    </w:p>
    <w:p w14:paraId="65ED812C" w14:textId="67F13954" w:rsidR="002B3114" w:rsidRPr="00D629C0" w:rsidRDefault="00FF782E" w:rsidP="00D629C0">
      <w:pPr>
        <w:spacing w:before="120" w:after="120" w:line="312" w:lineRule="auto"/>
        <w:ind w:firstLine="284"/>
        <w:rPr>
          <w:b/>
          <w:bCs/>
          <w:sz w:val="26"/>
          <w:szCs w:val="26"/>
        </w:rPr>
      </w:pPr>
      <w:r w:rsidRPr="00D629C0">
        <w:rPr>
          <w:sz w:val="26"/>
          <w:szCs w:val="26"/>
        </w:rPr>
        <w:t>Notification Services: Notification Services là nền tảng cho sự phát triển và triển khai các ứng dụng cũng như gửi thông báo. Notification Services có thể gửi thông báo đến hàng ngàn người đăng ký sử dụng trên nhiều loại thiết bị khác nhau</w:t>
      </w:r>
      <w:r w:rsidR="00D309D9" w:rsidRPr="00D629C0">
        <w:rPr>
          <w:sz w:val="26"/>
          <w:szCs w:val="26"/>
        </w:rPr>
        <w:t xml:space="preserve"> </w:t>
      </w:r>
      <w:r w:rsidRPr="00D629C0">
        <w:rPr>
          <w:sz w:val="26"/>
          <w:szCs w:val="26"/>
        </w:rPr>
        <w:t>.</w:t>
      </w:r>
    </w:p>
    <w:p w14:paraId="672555B6" w14:textId="77777777" w:rsidR="002B3114" w:rsidRPr="00D629C0" w:rsidRDefault="00FF782E" w:rsidP="00D629C0">
      <w:pPr>
        <w:spacing w:before="120" w:after="120" w:line="312" w:lineRule="auto"/>
        <w:ind w:firstLine="284"/>
        <w:rPr>
          <w:b/>
          <w:bCs/>
          <w:sz w:val="26"/>
          <w:szCs w:val="26"/>
        </w:rPr>
      </w:pPr>
      <w:r w:rsidRPr="00D629C0">
        <w:rPr>
          <w:sz w:val="26"/>
          <w:szCs w:val="26"/>
        </w:rPr>
        <w:t>Reporting Services : Reporting Services sẽ bao gồm các thành phần server và client cho việc tạo, quản lý và triển khai các loại báo cáo. Là nền tảng cho việc phát triển và xây dựng các ứng dụng báo cáo.</w:t>
      </w:r>
    </w:p>
    <w:p w14:paraId="6876307E" w14:textId="77777777" w:rsidR="002B3114" w:rsidRPr="00D629C0" w:rsidRDefault="00FF782E" w:rsidP="00D629C0">
      <w:pPr>
        <w:spacing w:before="120" w:after="120" w:line="312" w:lineRule="auto"/>
        <w:ind w:firstLine="284"/>
        <w:rPr>
          <w:b/>
          <w:bCs/>
          <w:sz w:val="26"/>
          <w:szCs w:val="26"/>
        </w:rPr>
      </w:pPr>
      <w:r w:rsidRPr="00D629C0">
        <w:rPr>
          <w:sz w:val="26"/>
          <w:szCs w:val="26"/>
        </w:rPr>
        <w:t>Full Text Search Service: Full Text Search Service sử dụng cho việc đánh chỉ mục và truy vấn cho dữ liệu văn bản không cấu trúc được lưu trữ trong SQL Server. Với Full Text Search việc tạo chỉ mục có thể thực hiện trên bất kỳ cột dựa nào trong dữ liệu văn bản.</w:t>
      </w:r>
    </w:p>
    <w:p w14:paraId="75E986CE" w14:textId="77777777" w:rsidR="006526FB" w:rsidRPr="00D629C0" w:rsidRDefault="006526FB" w:rsidP="00D629C0">
      <w:pPr>
        <w:spacing w:before="120" w:after="120" w:line="312" w:lineRule="auto"/>
        <w:rPr>
          <w:b/>
          <w:bCs/>
          <w:sz w:val="26"/>
          <w:szCs w:val="26"/>
        </w:rPr>
      </w:pPr>
      <w:r w:rsidRPr="00D629C0">
        <w:rPr>
          <w:b/>
          <w:bCs/>
          <w:sz w:val="26"/>
          <w:szCs w:val="26"/>
        </w:rPr>
        <w:br w:type="page"/>
      </w:r>
    </w:p>
    <w:p w14:paraId="79873659" w14:textId="757A750E" w:rsidR="002B3114" w:rsidRPr="00D629C0" w:rsidRDefault="00FF782E" w:rsidP="00D629C0">
      <w:pPr>
        <w:spacing w:before="120" w:after="120" w:line="312" w:lineRule="auto"/>
        <w:rPr>
          <w:b/>
          <w:bCs/>
          <w:sz w:val="26"/>
          <w:szCs w:val="26"/>
        </w:rPr>
      </w:pPr>
      <w:r w:rsidRPr="00D629C0">
        <w:rPr>
          <w:b/>
          <w:bCs/>
          <w:sz w:val="26"/>
          <w:szCs w:val="26"/>
        </w:rPr>
        <w:lastRenderedPageBreak/>
        <w:t>DevExpress</w:t>
      </w:r>
    </w:p>
    <w:p w14:paraId="784D3751" w14:textId="4B01C44C" w:rsidR="002B3114" w:rsidRPr="00D629C0" w:rsidRDefault="00FF782E" w:rsidP="00D629C0">
      <w:pPr>
        <w:spacing w:before="120" w:after="120" w:line="312" w:lineRule="auto"/>
        <w:ind w:firstLine="284"/>
        <w:rPr>
          <w:sz w:val="26"/>
          <w:szCs w:val="26"/>
        </w:rPr>
      </w:pPr>
      <w:r w:rsidRPr="00D629C0">
        <w:rPr>
          <w:sz w:val="26"/>
          <w:szCs w:val="26"/>
        </w:rPr>
        <w:t>DevEpress là công cụ cung cấp nhi</w:t>
      </w:r>
      <w:r w:rsidR="002B3114" w:rsidRPr="00D629C0">
        <w:rPr>
          <w:sz w:val="26"/>
          <w:szCs w:val="26"/>
        </w:rPr>
        <w:t>ều control trong Visual Studio</w:t>
      </w:r>
      <w:r w:rsidR="00BE3101" w:rsidRPr="00D629C0">
        <w:rPr>
          <w:sz w:val="26"/>
          <w:szCs w:val="26"/>
        </w:rPr>
        <w:t xml:space="preserve"> [13]</w:t>
      </w:r>
      <w:r w:rsidR="002B3114" w:rsidRPr="00D629C0">
        <w:rPr>
          <w:sz w:val="26"/>
          <w:szCs w:val="26"/>
        </w:rPr>
        <w:t>.</w:t>
      </w:r>
    </w:p>
    <w:p w14:paraId="10A32E91" w14:textId="17B7C8F4" w:rsidR="002B3114" w:rsidRPr="00D629C0" w:rsidRDefault="00FF782E" w:rsidP="00D629C0">
      <w:pPr>
        <w:spacing w:before="120" w:after="120" w:line="312" w:lineRule="auto"/>
        <w:ind w:firstLine="284"/>
        <w:rPr>
          <w:b/>
          <w:bCs/>
          <w:sz w:val="26"/>
          <w:szCs w:val="26"/>
        </w:rPr>
      </w:pPr>
      <w:r w:rsidRPr="00D629C0">
        <w:rPr>
          <w:sz w:val="26"/>
          <w:szCs w:val="26"/>
        </w:rPr>
        <w:t>DevExpress được dùng để thiết kế winform, website đơn giản cho việc lập trình, thuận lợi trong việc tương tác với cơ sở dữ liệu</w:t>
      </w:r>
      <w:r w:rsidR="00BE3101" w:rsidRPr="00D629C0">
        <w:rPr>
          <w:sz w:val="26"/>
          <w:szCs w:val="26"/>
        </w:rPr>
        <w:t xml:space="preserve"> [13]</w:t>
      </w:r>
      <w:r w:rsidRPr="00D629C0">
        <w:rPr>
          <w:sz w:val="26"/>
          <w:szCs w:val="26"/>
        </w:rPr>
        <w:t>.</w:t>
      </w:r>
    </w:p>
    <w:p w14:paraId="126D1783" w14:textId="02BA089C" w:rsidR="002B3114" w:rsidRPr="00D629C0" w:rsidRDefault="00FF782E" w:rsidP="00D629C0">
      <w:pPr>
        <w:spacing w:before="120" w:after="120" w:line="312" w:lineRule="auto"/>
        <w:ind w:firstLine="284"/>
        <w:rPr>
          <w:b/>
          <w:bCs/>
          <w:sz w:val="26"/>
          <w:szCs w:val="26"/>
        </w:rPr>
      </w:pPr>
      <w:r w:rsidRPr="00D629C0">
        <w:rPr>
          <w:sz w:val="26"/>
          <w:szCs w:val="26"/>
        </w:rPr>
        <w:t>DevExpress được ra mắt lần đầu tiên vào năm 2011 và được đông đảo lập trình viên .NET sử dụng. DevExpress phiên bản mới nhất hiện nay là v22.2 có thể tự tạo một bộ Office riêng</w:t>
      </w:r>
      <w:r w:rsidR="00BE3101" w:rsidRPr="00D629C0">
        <w:rPr>
          <w:sz w:val="26"/>
          <w:szCs w:val="26"/>
        </w:rPr>
        <w:t xml:space="preserve"> [13]</w:t>
      </w:r>
      <w:r w:rsidRPr="00D629C0">
        <w:rPr>
          <w:sz w:val="26"/>
          <w:szCs w:val="26"/>
        </w:rPr>
        <w:t>.</w:t>
      </w:r>
    </w:p>
    <w:p w14:paraId="140C1D11" w14:textId="77777777" w:rsidR="002B3114" w:rsidRPr="00D629C0" w:rsidRDefault="00FF782E" w:rsidP="00D629C0">
      <w:pPr>
        <w:spacing w:before="120" w:after="120" w:line="312" w:lineRule="auto"/>
        <w:rPr>
          <w:b/>
          <w:bCs/>
          <w:sz w:val="26"/>
          <w:szCs w:val="26"/>
        </w:rPr>
      </w:pPr>
      <w:r w:rsidRPr="00D629C0">
        <w:rPr>
          <w:b/>
          <w:bCs/>
          <w:sz w:val="26"/>
          <w:szCs w:val="26"/>
        </w:rPr>
        <w:t>Thành phần của DevExpress</w:t>
      </w:r>
    </w:p>
    <w:p w14:paraId="37FB550E" w14:textId="77777777" w:rsidR="002B3114" w:rsidRPr="00D629C0" w:rsidRDefault="00FF782E" w:rsidP="00D629C0">
      <w:pPr>
        <w:spacing w:before="120" w:after="120" w:line="312" w:lineRule="auto"/>
        <w:ind w:firstLine="284"/>
        <w:rPr>
          <w:b/>
          <w:bCs/>
          <w:sz w:val="26"/>
          <w:szCs w:val="26"/>
        </w:rPr>
      </w:pPr>
      <w:r w:rsidRPr="00D629C0">
        <w:rPr>
          <w:sz w:val="26"/>
          <w:szCs w:val="26"/>
        </w:rPr>
        <w:t>WinForms Controls: Cung cấp các control cho WinForms.</w:t>
      </w:r>
    </w:p>
    <w:p w14:paraId="20B95038" w14:textId="77777777" w:rsidR="002B3114" w:rsidRPr="00D629C0" w:rsidRDefault="00FF782E" w:rsidP="00D629C0">
      <w:pPr>
        <w:spacing w:before="120" w:after="120" w:line="312" w:lineRule="auto"/>
        <w:ind w:firstLine="284"/>
        <w:rPr>
          <w:b/>
          <w:bCs/>
          <w:sz w:val="26"/>
          <w:szCs w:val="26"/>
        </w:rPr>
      </w:pPr>
      <w:r w:rsidRPr="00D629C0">
        <w:rPr>
          <w:sz w:val="26"/>
          <w:szCs w:val="26"/>
        </w:rPr>
        <w:t>ASP.NET Controls: Cung cấp các control cho WebForms.</w:t>
      </w:r>
    </w:p>
    <w:p w14:paraId="6325480D" w14:textId="77777777" w:rsidR="002B3114" w:rsidRPr="00D629C0" w:rsidRDefault="00FF782E" w:rsidP="00D629C0">
      <w:pPr>
        <w:spacing w:before="120" w:after="120" w:line="312" w:lineRule="auto"/>
        <w:ind w:firstLine="284"/>
        <w:rPr>
          <w:b/>
          <w:bCs/>
          <w:sz w:val="26"/>
          <w:szCs w:val="26"/>
        </w:rPr>
      </w:pPr>
      <w:r w:rsidRPr="00D629C0">
        <w:rPr>
          <w:sz w:val="26"/>
          <w:szCs w:val="26"/>
        </w:rPr>
        <w:t>WPF Controls: Cung cấp các control cho WPF.</w:t>
      </w:r>
    </w:p>
    <w:p w14:paraId="156DFA4F" w14:textId="77777777" w:rsidR="002B3114" w:rsidRPr="00D629C0" w:rsidRDefault="00FF782E" w:rsidP="00D629C0">
      <w:pPr>
        <w:spacing w:before="120" w:after="120" w:line="312" w:lineRule="auto"/>
        <w:ind w:firstLine="284"/>
        <w:rPr>
          <w:b/>
          <w:bCs/>
          <w:sz w:val="26"/>
          <w:szCs w:val="26"/>
        </w:rPr>
      </w:pPr>
      <w:r w:rsidRPr="00D629C0">
        <w:rPr>
          <w:sz w:val="26"/>
          <w:szCs w:val="26"/>
        </w:rPr>
        <w:t>Silverlight Controls: Cung cấp các control cho Silverlight.</w:t>
      </w:r>
    </w:p>
    <w:p w14:paraId="678DF1F6" w14:textId="77777777" w:rsidR="002B3114" w:rsidRPr="00D629C0" w:rsidRDefault="00FF782E" w:rsidP="00D629C0">
      <w:pPr>
        <w:spacing w:before="120" w:after="120" w:line="312" w:lineRule="auto"/>
        <w:ind w:firstLine="284"/>
        <w:rPr>
          <w:b/>
          <w:bCs/>
          <w:sz w:val="26"/>
          <w:szCs w:val="26"/>
        </w:rPr>
      </w:pPr>
      <w:r w:rsidRPr="00D629C0">
        <w:rPr>
          <w:sz w:val="26"/>
          <w:szCs w:val="26"/>
        </w:rPr>
        <w:t>XtraCharts: Control cung cấp các loại biểu đồ.</w:t>
      </w:r>
    </w:p>
    <w:p w14:paraId="6B4E5632" w14:textId="77777777" w:rsidR="002B3114" w:rsidRPr="00D629C0" w:rsidRDefault="00FF782E" w:rsidP="00D629C0">
      <w:pPr>
        <w:spacing w:before="120" w:after="120" w:line="312" w:lineRule="auto"/>
        <w:ind w:firstLine="284"/>
        <w:rPr>
          <w:b/>
          <w:bCs/>
          <w:sz w:val="26"/>
          <w:szCs w:val="26"/>
        </w:rPr>
      </w:pPr>
      <w:r w:rsidRPr="00D629C0">
        <w:rPr>
          <w:sz w:val="26"/>
          <w:szCs w:val="26"/>
        </w:rPr>
        <w:t>XtraReports: Cung cấp các control tạo báo cáo.</w:t>
      </w:r>
    </w:p>
    <w:p w14:paraId="6AB89103" w14:textId="77777777" w:rsidR="002B3114" w:rsidRPr="00D629C0" w:rsidRDefault="00FF782E" w:rsidP="00D629C0">
      <w:pPr>
        <w:spacing w:before="120" w:after="120" w:line="312" w:lineRule="auto"/>
        <w:ind w:firstLine="284"/>
        <w:rPr>
          <w:b/>
          <w:bCs/>
          <w:sz w:val="26"/>
          <w:szCs w:val="26"/>
        </w:rPr>
      </w:pPr>
      <w:r w:rsidRPr="00D629C0">
        <w:rPr>
          <w:sz w:val="26"/>
          <w:szCs w:val="26"/>
        </w:rPr>
        <w:t>XPO: Cung cấp môi trường làm việc với database.</w:t>
      </w:r>
    </w:p>
    <w:p w14:paraId="241D19FB" w14:textId="2581A731" w:rsidR="002B3114" w:rsidRPr="00D629C0" w:rsidRDefault="00FF782E" w:rsidP="00D629C0">
      <w:pPr>
        <w:spacing w:before="120" w:after="120" w:line="312" w:lineRule="auto"/>
        <w:ind w:firstLine="284"/>
        <w:rPr>
          <w:b/>
          <w:bCs/>
          <w:sz w:val="26"/>
          <w:szCs w:val="26"/>
        </w:rPr>
      </w:pPr>
      <w:r w:rsidRPr="00D629C0">
        <w:rPr>
          <w:sz w:val="26"/>
          <w:szCs w:val="26"/>
        </w:rPr>
        <w:t>XAF: Cung cấp công nghệ mới giúp việc phát triển phần mềm nhanh chóng.</w:t>
      </w:r>
    </w:p>
    <w:p w14:paraId="515D9D5E" w14:textId="77777777" w:rsidR="002B3114" w:rsidRPr="00D629C0" w:rsidRDefault="002B3114" w:rsidP="00D629C0">
      <w:pPr>
        <w:spacing w:before="120" w:after="120" w:line="312" w:lineRule="auto"/>
        <w:rPr>
          <w:b/>
          <w:bCs/>
          <w:sz w:val="26"/>
          <w:szCs w:val="26"/>
        </w:rPr>
      </w:pPr>
      <w:r w:rsidRPr="00D629C0">
        <w:rPr>
          <w:b/>
          <w:bCs/>
          <w:sz w:val="26"/>
          <w:szCs w:val="26"/>
        </w:rPr>
        <w:t>Ưu điểm</w:t>
      </w:r>
    </w:p>
    <w:p w14:paraId="145DA4EA" w14:textId="77777777" w:rsidR="002B3114" w:rsidRPr="00D629C0" w:rsidRDefault="00FF782E" w:rsidP="00D629C0">
      <w:pPr>
        <w:spacing w:before="120" w:after="120" w:line="312" w:lineRule="auto"/>
        <w:ind w:firstLine="284"/>
        <w:rPr>
          <w:sz w:val="26"/>
          <w:szCs w:val="26"/>
        </w:rPr>
      </w:pPr>
      <w:r w:rsidRPr="00D629C0">
        <w:rPr>
          <w:sz w:val="26"/>
          <w:szCs w:val="26"/>
        </w:rPr>
        <w:t>Hạn chế xuất hiện nhiều form riêng lẻ.</w:t>
      </w:r>
    </w:p>
    <w:p w14:paraId="1EC6A4CE" w14:textId="77777777" w:rsidR="002B3114" w:rsidRPr="00D629C0" w:rsidRDefault="00FF782E" w:rsidP="00D629C0">
      <w:pPr>
        <w:spacing w:before="120" w:after="120" w:line="312" w:lineRule="auto"/>
        <w:ind w:firstLine="284"/>
        <w:rPr>
          <w:b/>
          <w:bCs/>
          <w:sz w:val="26"/>
          <w:szCs w:val="26"/>
        </w:rPr>
      </w:pPr>
      <w:r w:rsidRPr="00D629C0">
        <w:rPr>
          <w:sz w:val="26"/>
          <w:szCs w:val="26"/>
        </w:rPr>
        <w:t>Có thể tự thay đổi kích thước form bên trong form chính theo kích thước của form chính thay đổi.</w:t>
      </w:r>
    </w:p>
    <w:p w14:paraId="6632FAC8" w14:textId="2C89F5A4" w:rsidR="002B3114" w:rsidRPr="00D629C0" w:rsidRDefault="00FF782E" w:rsidP="00D629C0">
      <w:pPr>
        <w:spacing w:before="120" w:after="120" w:line="312" w:lineRule="auto"/>
        <w:ind w:firstLine="284"/>
        <w:rPr>
          <w:b/>
          <w:bCs/>
          <w:sz w:val="26"/>
          <w:szCs w:val="26"/>
        </w:rPr>
      </w:pPr>
      <w:r w:rsidRPr="00D629C0">
        <w:rPr>
          <w:sz w:val="26"/>
          <w:szCs w:val="26"/>
        </w:rPr>
        <w:t>Cung cấp nhiều UI đẹp cho Winform, Web</w:t>
      </w:r>
      <w:r w:rsidR="0076635B" w:rsidRPr="00D629C0">
        <w:rPr>
          <w:sz w:val="26"/>
          <w:szCs w:val="26"/>
        </w:rPr>
        <w:t>, h</w:t>
      </w:r>
      <w:r w:rsidRPr="00D629C0">
        <w:rPr>
          <w:sz w:val="26"/>
          <w:szCs w:val="26"/>
        </w:rPr>
        <w:t>ỗ trợ nhiều Control hữu dụng.</w:t>
      </w:r>
    </w:p>
    <w:p w14:paraId="277AF938" w14:textId="2C788FAA" w:rsidR="002B3114" w:rsidRPr="00D629C0" w:rsidRDefault="00FF782E" w:rsidP="00D629C0">
      <w:pPr>
        <w:spacing w:before="120" w:after="120" w:line="312" w:lineRule="auto"/>
        <w:ind w:firstLine="284"/>
        <w:rPr>
          <w:b/>
          <w:bCs/>
          <w:sz w:val="26"/>
          <w:szCs w:val="26"/>
        </w:rPr>
      </w:pPr>
      <w:r w:rsidRPr="00D629C0">
        <w:rPr>
          <w:sz w:val="26"/>
          <w:szCs w:val="26"/>
        </w:rPr>
        <w:t>Giúp việc lập trình trở nên nhanh, dễ dàng hơn</w:t>
      </w:r>
      <w:r w:rsidR="0076635B" w:rsidRPr="00D629C0">
        <w:rPr>
          <w:sz w:val="26"/>
          <w:szCs w:val="26"/>
        </w:rPr>
        <w:t xml:space="preserve"> thuận tiện và d</w:t>
      </w:r>
      <w:r w:rsidRPr="00D629C0">
        <w:rPr>
          <w:sz w:val="26"/>
          <w:szCs w:val="26"/>
        </w:rPr>
        <w:t>ễ quản lý.</w:t>
      </w:r>
    </w:p>
    <w:p w14:paraId="35E3572A" w14:textId="77777777" w:rsidR="002B3114" w:rsidRPr="00D629C0" w:rsidRDefault="00FF782E" w:rsidP="00D629C0">
      <w:pPr>
        <w:spacing w:before="120" w:after="120" w:line="312" w:lineRule="auto"/>
        <w:ind w:firstLine="284"/>
        <w:rPr>
          <w:b/>
          <w:bCs/>
          <w:sz w:val="26"/>
          <w:szCs w:val="26"/>
        </w:rPr>
      </w:pPr>
      <w:r w:rsidRPr="00D629C0">
        <w:rPr>
          <w:sz w:val="26"/>
          <w:szCs w:val="26"/>
        </w:rPr>
        <w:t>Có nhiều tài liệu hỗ trợ.</w:t>
      </w:r>
    </w:p>
    <w:p w14:paraId="553AF36A" w14:textId="77777777" w:rsidR="002B3114" w:rsidRPr="00D629C0" w:rsidRDefault="002B3114" w:rsidP="00D629C0">
      <w:pPr>
        <w:spacing w:before="120" w:after="120" w:line="312" w:lineRule="auto"/>
        <w:rPr>
          <w:b/>
          <w:bCs/>
          <w:sz w:val="26"/>
          <w:szCs w:val="26"/>
        </w:rPr>
      </w:pPr>
      <w:r w:rsidRPr="00D629C0">
        <w:rPr>
          <w:b/>
          <w:bCs/>
          <w:sz w:val="26"/>
          <w:szCs w:val="26"/>
        </w:rPr>
        <w:t>Nhược điểm</w:t>
      </w:r>
    </w:p>
    <w:p w14:paraId="17A2EF75" w14:textId="76420A57" w:rsidR="002B3114" w:rsidRPr="00D629C0" w:rsidRDefault="00FF782E" w:rsidP="00D629C0">
      <w:pPr>
        <w:spacing w:before="120" w:after="120" w:line="312" w:lineRule="auto"/>
        <w:ind w:firstLine="284"/>
        <w:rPr>
          <w:b/>
          <w:bCs/>
          <w:sz w:val="26"/>
          <w:szCs w:val="26"/>
        </w:rPr>
      </w:pPr>
      <w:r w:rsidRPr="00D629C0">
        <w:rPr>
          <w:sz w:val="26"/>
          <w:szCs w:val="26"/>
        </w:rPr>
        <w:t>Giá bản quyền cao, phiên bản đầy đủ</w:t>
      </w:r>
      <w:r w:rsidR="00041170" w:rsidRPr="00D629C0">
        <w:rPr>
          <w:sz w:val="26"/>
          <w:szCs w:val="26"/>
        </w:rPr>
        <w:t xml:space="preserve"> phải trả phí cao</w:t>
      </w:r>
      <w:r w:rsidRPr="00D629C0">
        <w:rPr>
          <w:sz w:val="26"/>
          <w:szCs w:val="26"/>
        </w:rPr>
        <w:t>.</w:t>
      </w:r>
    </w:p>
    <w:p w14:paraId="5D3DD6B6" w14:textId="71316DE6" w:rsidR="002B3114" w:rsidRPr="00D629C0" w:rsidRDefault="00041170" w:rsidP="00D629C0">
      <w:pPr>
        <w:spacing w:before="120" w:after="120" w:line="312" w:lineRule="auto"/>
        <w:ind w:firstLine="284"/>
        <w:rPr>
          <w:b/>
          <w:bCs/>
          <w:sz w:val="26"/>
          <w:szCs w:val="26"/>
        </w:rPr>
      </w:pPr>
      <w:r w:rsidRPr="00D629C0">
        <w:rPr>
          <w:sz w:val="26"/>
          <w:szCs w:val="26"/>
        </w:rPr>
        <w:t>Tốn kém bộ nhớ, gia tăng dung lượng</w:t>
      </w:r>
      <w:r w:rsidR="00FF782E" w:rsidRPr="00D629C0">
        <w:rPr>
          <w:sz w:val="26"/>
          <w:szCs w:val="26"/>
        </w:rPr>
        <w:t>.</w:t>
      </w:r>
    </w:p>
    <w:p w14:paraId="7E04E737" w14:textId="77777777" w:rsidR="00041170" w:rsidRPr="00D629C0" w:rsidRDefault="00FF782E" w:rsidP="00D629C0">
      <w:pPr>
        <w:spacing w:before="120" w:after="120" w:line="312" w:lineRule="auto"/>
        <w:ind w:firstLine="284"/>
        <w:rPr>
          <w:b/>
          <w:bCs/>
          <w:sz w:val="26"/>
          <w:szCs w:val="26"/>
        </w:rPr>
      </w:pPr>
      <w:r w:rsidRPr="00D629C0">
        <w:rPr>
          <w:sz w:val="26"/>
          <w:szCs w:val="26"/>
        </w:rPr>
        <w:t>Bộ thư viện khá nặng và tốn thời gian khi load chương trình lần đầu.</w:t>
      </w:r>
    </w:p>
    <w:p w14:paraId="08A5F819" w14:textId="6B7A0F15" w:rsidR="0077521C" w:rsidRPr="00D629C0" w:rsidRDefault="00FF782E" w:rsidP="00D629C0">
      <w:pPr>
        <w:spacing w:before="120" w:after="120" w:line="312" w:lineRule="auto"/>
        <w:ind w:firstLine="284"/>
        <w:rPr>
          <w:b/>
          <w:bCs/>
          <w:sz w:val="26"/>
          <w:szCs w:val="26"/>
        </w:rPr>
      </w:pPr>
      <w:r w:rsidRPr="00D629C0">
        <w:rPr>
          <w:sz w:val="26"/>
          <w:szCs w:val="26"/>
        </w:rPr>
        <w:lastRenderedPageBreak/>
        <w:t>Trong những bài sau mình sẽ nói chi tiết hơn về Gri</w:t>
      </w:r>
      <w:r w:rsidR="002B3114" w:rsidRPr="00D629C0">
        <w:rPr>
          <w:sz w:val="26"/>
          <w:szCs w:val="26"/>
        </w:rPr>
        <w:t>dControl và xây dựng một chương</w:t>
      </w:r>
      <w:r w:rsidR="00041170" w:rsidRPr="00D629C0">
        <w:rPr>
          <w:b/>
          <w:bCs/>
          <w:sz w:val="26"/>
          <w:szCs w:val="26"/>
        </w:rPr>
        <w:t xml:space="preserve"> </w:t>
      </w:r>
      <w:r w:rsidRPr="00D629C0">
        <w:rPr>
          <w:sz w:val="26"/>
          <w:szCs w:val="26"/>
        </w:rPr>
        <w:t>trình đầu tiên với DevExpress.</w:t>
      </w:r>
    </w:p>
    <w:p w14:paraId="3CAA2692" w14:textId="40C2B4FC" w:rsidR="002B3114" w:rsidRPr="00D629C0" w:rsidRDefault="002B3114" w:rsidP="00D629C0">
      <w:pPr>
        <w:spacing w:before="120" w:after="120" w:line="312" w:lineRule="auto"/>
        <w:rPr>
          <w:b/>
          <w:sz w:val="26"/>
          <w:szCs w:val="26"/>
        </w:rPr>
      </w:pPr>
      <w:r w:rsidRPr="00D629C0">
        <w:rPr>
          <w:b/>
          <w:bCs/>
          <w:sz w:val="26"/>
          <w:szCs w:val="26"/>
          <w:lang w:eastAsia="vi-VN"/>
        </w:rPr>
        <w:t xml:space="preserve">Data </w:t>
      </w:r>
      <w:r w:rsidRPr="00D629C0">
        <w:rPr>
          <w:b/>
          <w:sz w:val="26"/>
          <w:szCs w:val="26"/>
        </w:rPr>
        <w:t>Mining</w:t>
      </w:r>
    </w:p>
    <w:p w14:paraId="1B998372" w14:textId="2236A350" w:rsidR="00FF782E" w:rsidRPr="00D629C0" w:rsidRDefault="00FF782E" w:rsidP="00D629C0">
      <w:pPr>
        <w:spacing w:before="120" w:after="120" w:line="312" w:lineRule="auto"/>
        <w:ind w:firstLine="284"/>
        <w:rPr>
          <w:sz w:val="26"/>
          <w:szCs w:val="26"/>
        </w:rPr>
      </w:pPr>
      <w:r w:rsidRPr="00D629C0">
        <w:rPr>
          <w:sz w:val="26"/>
          <w:szCs w:val="26"/>
        </w:rPr>
        <w:t>Data mining</w:t>
      </w:r>
      <w:r w:rsidR="002B3114" w:rsidRPr="00D629C0">
        <w:rPr>
          <w:sz w:val="26"/>
          <w:szCs w:val="26"/>
        </w:rPr>
        <w:t> (K</w:t>
      </w:r>
      <w:r w:rsidRPr="00D629C0">
        <w:rPr>
          <w:sz w:val="26"/>
          <w:szCs w:val="26"/>
        </w:rPr>
        <w:t>hai phá dữ liệu</w:t>
      </w:r>
      <w:r w:rsidR="002B3114" w:rsidRPr="00D629C0">
        <w:rPr>
          <w:sz w:val="26"/>
          <w:szCs w:val="26"/>
        </w:rPr>
        <w:t>)</w:t>
      </w:r>
      <w:r w:rsidRPr="00D629C0">
        <w:rPr>
          <w:sz w:val="26"/>
          <w:szCs w:val="26"/>
        </w:rPr>
        <w:t xml:space="preserve"> là quá trình phân loại, sắp xếp các tập hợp dữ liệu lớn để xác định các mẫu và thiết lập các mối liên hệ nhằm giải quyết các vấn đề nhờ phân tích dữ liệu. Các thuật toán khai phá dữ liệu cho phép các doanh nghiệp có thể dự đoán được xu hướng tương lai</w:t>
      </w:r>
      <w:r w:rsidR="00780121" w:rsidRPr="00D629C0">
        <w:rPr>
          <w:sz w:val="26"/>
          <w:szCs w:val="26"/>
        </w:rPr>
        <w:t xml:space="preserve"> [6]</w:t>
      </w:r>
      <w:r w:rsidRPr="00D629C0">
        <w:rPr>
          <w:sz w:val="26"/>
          <w:szCs w:val="26"/>
        </w:rPr>
        <w:t>.</w:t>
      </w:r>
    </w:p>
    <w:p w14:paraId="6B545F70" w14:textId="72DD8BE3" w:rsidR="00FF782E" w:rsidRPr="00D629C0" w:rsidRDefault="00FF782E" w:rsidP="00D629C0">
      <w:pPr>
        <w:spacing w:before="120" w:after="120" w:line="312" w:lineRule="auto"/>
        <w:ind w:firstLine="284"/>
        <w:rPr>
          <w:sz w:val="26"/>
          <w:szCs w:val="26"/>
        </w:rPr>
      </w:pPr>
      <w:r w:rsidRPr="00D629C0">
        <w:rPr>
          <w:sz w:val="26"/>
          <w:szCs w:val="26"/>
        </w:rPr>
        <w:t>Quá trình khai phá dữ liệu là một quá trình phức tạp bao gồm kho dữ liệu chuyên sâu cũng như các công nghệ tính toán. Data Mining không chỉ giới hạn trong việc trích xuất dữ liệu mà còn được sử dụng để chuyển đổi, làm sạch, tích hợp dữ liệu và phân tích mẫu</w:t>
      </w:r>
      <w:r w:rsidR="00780121" w:rsidRPr="00D629C0">
        <w:rPr>
          <w:sz w:val="26"/>
          <w:szCs w:val="26"/>
        </w:rPr>
        <w:t xml:space="preserve"> [6]</w:t>
      </w:r>
      <w:r w:rsidRPr="00D629C0">
        <w:rPr>
          <w:sz w:val="26"/>
          <w:szCs w:val="26"/>
        </w:rPr>
        <w:t>.</w:t>
      </w:r>
    </w:p>
    <w:p w14:paraId="1EDE4047" w14:textId="18D38FF3" w:rsidR="00FF782E" w:rsidRPr="00D629C0" w:rsidRDefault="00FF782E" w:rsidP="00D629C0">
      <w:pPr>
        <w:spacing w:before="120" w:after="120" w:line="312" w:lineRule="auto"/>
        <w:ind w:firstLine="284"/>
        <w:rPr>
          <w:sz w:val="26"/>
          <w:szCs w:val="26"/>
        </w:rPr>
      </w:pPr>
      <w:r w:rsidRPr="00D629C0">
        <w:rPr>
          <w:sz w:val="26"/>
          <w:szCs w:val="26"/>
        </w:rPr>
        <w:t>Ứng dụng của Data Mining: Phân tích tài chính, bán lẻ và logistics, quản lý quan hệ khách hàng (CRM), sản xuất, môi</w:t>
      </w:r>
      <w:r w:rsidR="001E0A53" w:rsidRPr="00D629C0">
        <w:rPr>
          <w:sz w:val="26"/>
          <w:szCs w:val="26"/>
        </w:rPr>
        <w:t xml:space="preserve"> giới &amp; kinh doanh chứng khoán</w:t>
      </w:r>
      <w:r w:rsidR="00895178" w:rsidRPr="00D629C0">
        <w:rPr>
          <w:sz w:val="26"/>
          <w:szCs w:val="26"/>
        </w:rPr>
        <w:t xml:space="preserve"> [6].</w:t>
      </w:r>
    </w:p>
    <w:p w14:paraId="4F54AF8B" w14:textId="782B0194" w:rsidR="00FF782E" w:rsidRPr="00D629C0" w:rsidRDefault="00FF782E" w:rsidP="00D629C0">
      <w:pPr>
        <w:spacing w:before="120" w:after="120" w:line="312" w:lineRule="auto"/>
        <w:rPr>
          <w:b/>
          <w:sz w:val="26"/>
          <w:szCs w:val="26"/>
        </w:rPr>
      </w:pPr>
      <w:r w:rsidRPr="00D629C0">
        <w:rPr>
          <w:b/>
          <w:sz w:val="26"/>
          <w:szCs w:val="26"/>
        </w:rPr>
        <w:t>Các qu</w:t>
      </w:r>
      <w:r w:rsidR="00A132DD" w:rsidRPr="00D629C0">
        <w:rPr>
          <w:b/>
          <w:sz w:val="26"/>
          <w:szCs w:val="26"/>
        </w:rPr>
        <w:t>y</w:t>
      </w:r>
      <w:r w:rsidRPr="00D629C0">
        <w:rPr>
          <w:b/>
          <w:sz w:val="26"/>
          <w:szCs w:val="26"/>
        </w:rPr>
        <w:t xml:space="preserve"> trình khai thác dữ liệu:</w:t>
      </w:r>
    </w:p>
    <w:p w14:paraId="7EDF59D5" w14:textId="5DB684C3" w:rsidR="00FF782E" w:rsidRPr="00D629C0" w:rsidRDefault="00FF782E" w:rsidP="00D629C0">
      <w:pPr>
        <w:spacing w:before="120" w:after="120" w:line="312" w:lineRule="auto"/>
        <w:ind w:firstLine="284"/>
        <w:rPr>
          <w:color w:val="111111"/>
          <w:sz w:val="26"/>
          <w:szCs w:val="26"/>
          <w:shd w:val="clear" w:color="auto" w:fill="FFFFFF"/>
        </w:rPr>
      </w:pPr>
      <w:r w:rsidRPr="00D629C0">
        <w:rPr>
          <w:color w:val="111111"/>
          <w:sz w:val="26"/>
          <w:szCs w:val="26"/>
          <w:shd w:val="clear" w:color="auto" w:fill="FFFFFF"/>
        </w:rPr>
        <w:t>Qu</w:t>
      </w:r>
      <w:r w:rsidR="00A132DD" w:rsidRPr="00D629C0">
        <w:rPr>
          <w:color w:val="111111"/>
          <w:sz w:val="26"/>
          <w:szCs w:val="26"/>
          <w:shd w:val="clear" w:color="auto" w:fill="FFFFFF"/>
        </w:rPr>
        <w:t>y</w:t>
      </w:r>
      <w:r w:rsidRPr="00D629C0">
        <w:rPr>
          <w:color w:val="111111"/>
          <w:sz w:val="26"/>
          <w:szCs w:val="26"/>
          <w:shd w:val="clear" w:color="auto" w:fill="FFFFFF"/>
        </w:rPr>
        <w:t xml:space="preserve"> trình CRISP-DM</w:t>
      </w:r>
    </w:p>
    <w:p w14:paraId="598647A0" w14:textId="78624427" w:rsidR="00FF782E" w:rsidRPr="00D629C0" w:rsidRDefault="00FF782E" w:rsidP="00D629C0">
      <w:pPr>
        <w:spacing w:before="120" w:after="120" w:line="312" w:lineRule="auto"/>
        <w:ind w:left="284"/>
        <w:rPr>
          <w:noProof/>
          <w:color w:val="111111"/>
          <w:sz w:val="26"/>
          <w:szCs w:val="26"/>
          <w:shd w:val="clear" w:color="auto" w:fill="FFFFFF"/>
        </w:rPr>
      </w:pPr>
      <w:r w:rsidRPr="00D629C0">
        <w:rPr>
          <w:noProof/>
          <w:color w:val="111111"/>
          <w:sz w:val="26"/>
          <w:szCs w:val="26"/>
          <w:shd w:val="clear" w:color="auto" w:fill="FFFFFF"/>
          <w:lang w:val="en-SG" w:eastAsia="en-SG"/>
        </w:rPr>
        <w:drawing>
          <wp:inline distT="0" distB="0" distL="0" distR="0" wp14:anchorId="1D5D766B" wp14:editId="18BD60C4">
            <wp:extent cx="5477626" cy="3527425"/>
            <wp:effectExtent l="0" t="0" r="889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7626" cy="3527425"/>
                    </a:xfrm>
                    <a:prstGeom prst="rect">
                      <a:avLst/>
                    </a:prstGeom>
                    <a:noFill/>
                    <a:ln>
                      <a:noFill/>
                    </a:ln>
                  </pic:spPr>
                </pic:pic>
              </a:graphicData>
            </a:graphic>
          </wp:inline>
        </w:drawing>
      </w:r>
    </w:p>
    <w:p w14:paraId="05C9990F" w14:textId="69831668" w:rsidR="00A62966" w:rsidRPr="00D629C0" w:rsidRDefault="002A7C3B" w:rsidP="00D629C0">
      <w:pPr>
        <w:pStyle w:val="Caption"/>
        <w:spacing w:before="120" w:after="120" w:line="312" w:lineRule="auto"/>
        <w:ind w:left="1440" w:firstLine="720"/>
        <w:rPr>
          <w:i w:val="0"/>
          <w:iCs w:val="0"/>
          <w:color w:val="000000" w:themeColor="text1"/>
          <w:sz w:val="26"/>
          <w:szCs w:val="26"/>
        </w:rPr>
      </w:pPr>
      <w:bookmarkStart w:id="1549" w:name="_Toc90544415"/>
      <w:r w:rsidRPr="00D629C0">
        <w:rPr>
          <w:i w:val="0"/>
          <w:iCs w:val="0"/>
          <w:color w:val="000000" w:themeColor="text1"/>
          <w:sz w:val="26"/>
          <w:szCs w:val="26"/>
        </w:rPr>
        <w:t xml:space="preserve">Hình </w:t>
      </w:r>
      <w:r w:rsidR="00B57D28" w:rsidRPr="00D629C0">
        <w:rPr>
          <w:i w:val="0"/>
          <w:iCs w:val="0"/>
          <w:sz w:val="26"/>
          <w:szCs w:val="26"/>
        </w:rPr>
        <w:t>2.</w:t>
      </w:r>
      <w:r w:rsidR="00E13BC5" w:rsidRPr="00D629C0">
        <w:rPr>
          <w:i w:val="0"/>
          <w:iCs w:val="0"/>
          <w:sz w:val="26"/>
          <w:szCs w:val="26"/>
        </w:rPr>
        <w:t>7</w:t>
      </w:r>
      <w:ins w:id="1550" w:author="lenovo" w:date="2021-12-30T09:18:00Z">
        <w:r w:rsidR="00D534C2">
          <w:rPr>
            <w:i w:val="0"/>
            <w:iCs w:val="0"/>
            <w:sz w:val="26"/>
            <w:szCs w:val="26"/>
          </w:rPr>
          <w:t>.</w:t>
        </w:r>
      </w:ins>
      <w:r w:rsidR="00B57D28" w:rsidRPr="00D629C0">
        <w:rPr>
          <w:i w:val="0"/>
          <w:iCs w:val="0"/>
          <w:sz w:val="26"/>
          <w:szCs w:val="26"/>
        </w:rPr>
        <w:t xml:space="preserve"> </w:t>
      </w:r>
      <w:r w:rsidRPr="00D629C0">
        <w:rPr>
          <w:i w:val="0"/>
          <w:iCs w:val="0"/>
          <w:color w:val="000000" w:themeColor="text1"/>
          <w:sz w:val="26"/>
          <w:szCs w:val="26"/>
        </w:rPr>
        <w:t>Tổng quan quy trình CRISP-DM</w:t>
      </w:r>
      <w:bookmarkEnd w:id="1549"/>
      <w:r w:rsidR="00A62966" w:rsidRPr="00D629C0">
        <w:rPr>
          <w:i w:val="0"/>
          <w:iCs w:val="0"/>
          <w:color w:val="111111"/>
          <w:sz w:val="26"/>
          <w:szCs w:val="26"/>
          <w:shd w:val="clear" w:color="auto" w:fill="FFFFFF"/>
        </w:rPr>
        <w:br w:type="page"/>
      </w:r>
    </w:p>
    <w:p w14:paraId="0F7699B9" w14:textId="24E87B29" w:rsidR="00FF782E" w:rsidRPr="00D629C0" w:rsidRDefault="00FF782E" w:rsidP="00D629C0">
      <w:pPr>
        <w:spacing w:before="120" w:after="120" w:line="312" w:lineRule="auto"/>
        <w:ind w:firstLine="284"/>
        <w:rPr>
          <w:rFonts w:eastAsia="Calibri"/>
          <w:color w:val="111111"/>
          <w:sz w:val="26"/>
          <w:szCs w:val="26"/>
          <w:shd w:val="clear" w:color="auto" w:fill="FFFFFF"/>
        </w:rPr>
      </w:pPr>
      <w:r w:rsidRPr="00D629C0">
        <w:rPr>
          <w:color w:val="111111"/>
          <w:sz w:val="26"/>
          <w:szCs w:val="26"/>
          <w:shd w:val="clear" w:color="auto" w:fill="FFFFFF"/>
        </w:rPr>
        <w:lastRenderedPageBreak/>
        <w:t>Qu</w:t>
      </w:r>
      <w:r w:rsidR="00A132DD" w:rsidRPr="00D629C0">
        <w:rPr>
          <w:color w:val="111111"/>
          <w:sz w:val="26"/>
          <w:szCs w:val="26"/>
          <w:shd w:val="clear" w:color="auto" w:fill="FFFFFF"/>
        </w:rPr>
        <w:t>y</w:t>
      </w:r>
      <w:r w:rsidRPr="00D629C0">
        <w:rPr>
          <w:color w:val="111111"/>
          <w:sz w:val="26"/>
          <w:szCs w:val="26"/>
          <w:shd w:val="clear" w:color="auto" w:fill="FFFFFF"/>
        </w:rPr>
        <w:t xml:space="preserve"> trình SEMMA</w:t>
      </w:r>
    </w:p>
    <w:p w14:paraId="080A30CF" w14:textId="08AE4E07" w:rsidR="00F86CAE" w:rsidRPr="00D629C0" w:rsidRDefault="00FF782E" w:rsidP="00D629C0">
      <w:pPr>
        <w:spacing w:before="120" w:after="120" w:line="312" w:lineRule="auto"/>
        <w:ind w:left="1146"/>
        <w:jc w:val="both"/>
        <w:rPr>
          <w:noProof/>
          <w:color w:val="111111"/>
          <w:sz w:val="26"/>
          <w:szCs w:val="26"/>
          <w:shd w:val="clear" w:color="auto" w:fill="FFFFFF"/>
        </w:rPr>
      </w:pPr>
      <w:r w:rsidRPr="00D629C0">
        <w:rPr>
          <w:noProof/>
          <w:color w:val="111111"/>
          <w:sz w:val="26"/>
          <w:szCs w:val="26"/>
          <w:shd w:val="clear" w:color="auto" w:fill="FFFFFF"/>
          <w:lang w:val="en-SG" w:eastAsia="en-SG"/>
        </w:rPr>
        <w:drawing>
          <wp:inline distT="0" distB="0" distL="0" distR="0" wp14:anchorId="25949DA5" wp14:editId="7D89CBB8">
            <wp:extent cx="4672330" cy="30289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5319" cy="3030888"/>
                    </a:xfrm>
                    <a:prstGeom prst="rect">
                      <a:avLst/>
                    </a:prstGeom>
                    <a:noFill/>
                    <a:ln>
                      <a:noFill/>
                    </a:ln>
                  </pic:spPr>
                </pic:pic>
              </a:graphicData>
            </a:graphic>
          </wp:inline>
        </w:drawing>
      </w:r>
    </w:p>
    <w:p w14:paraId="30B92A73" w14:textId="5A3ABEF7" w:rsidR="005604A3" w:rsidRPr="00D629C0" w:rsidRDefault="005604A3" w:rsidP="00D629C0">
      <w:pPr>
        <w:pStyle w:val="Caption"/>
        <w:spacing w:before="120" w:after="120" w:line="312" w:lineRule="auto"/>
        <w:ind w:firstLine="2160"/>
        <w:rPr>
          <w:i w:val="0"/>
          <w:iCs w:val="0"/>
          <w:color w:val="auto"/>
          <w:sz w:val="26"/>
          <w:szCs w:val="26"/>
        </w:rPr>
      </w:pPr>
      <w:bookmarkStart w:id="1551" w:name="_Toc90654896"/>
      <w:r w:rsidRPr="00D629C0">
        <w:rPr>
          <w:i w:val="0"/>
          <w:iCs w:val="0"/>
          <w:color w:val="auto"/>
          <w:sz w:val="26"/>
          <w:szCs w:val="26"/>
        </w:rPr>
        <w:t xml:space="preserve">Hình </w:t>
      </w:r>
      <w:r w:rsidR="00AA03D6" w:rsidRPr="00D629C0">
        <w:rPr>
          <w:i w:val="0"/>
          <w:iCs w:val="0"/>
          <w:color w:val="auto"/>
          <w:sz w:val="26"/>
          <w:szCs w:val="26"/>
        </w:rPr>
        <w:t>2.8</w:t>
      </w:r>
      <w:ins w:id="1552" w:author="lenovo" w:date="2021-12-30T09:18:00Z">
        <w:r w:rsidR="00D534C2">
          <w:rPr>
            <w:i w:val="0"/>
            <w:iCs w:val="0"/>
            <w:color w:val="auto"/>
            <w:sz w:val="26"/>
            <w:szCs w:val="26"/>
          </w:rPr>
          <w:t>.</w:t>
        </w:r>
      </w:ins>
      <w:r w:rsidRPr="00D629C0">
        <w:rPr>
          <w:i w:val="0"/>
          <w:iCs w:val="0"/>
          <w:color w:val="auto"/>
          <w:sz w:val="26"/>
          <w:szCs w:val="26"/>
        </w:rPr>
        <w:t xml:space="preserve"> Tổng quan quy trình SEMMA</w:t>
      </w:r>
      <w:bookmarkEnd w:id="1551"/>
    </w:p>
    <w:p w14:paraId="3A1743F6" w14:textId="5E2EED3E" w:rsidR="002B3114" w:rsidRPr="00D629C0" w:rsidRDefault="00FF782E" w:rsidP="00D629C0">
      <w:pPr>
        <w:spacing w:before="120" w:after="120" w:line="312" w:lineRule="auto"/>
        <w:ind w:left="1146"/>
        <w:jc w:val="both"/>
        <w:rPr>
          <w:color w:val="111111"/>
          <w:sz w:val="26"/>
          <w:szCs w:val="26"/>
          <w:shd w:val="clear" w:color="auto" w:fill="FFFFFF"/>
        </w:rPr>
      </w:pPr>
      <w:r w:rsidRPr="00D629C0">
        <w:rPr>
          <w:noProof/>
          <w:color w:val="111111"/>
          <w:sz w:val="26"/>
          <w:szCs w:val="26"/>
          <w:shd w:val="clear" w:color="auto" w:fill="FFFFFF"/>
          <w:lang w:val="en-SG" w:eastAsia="en-SG"/>
        </w:rPr>
        <w:drawing>
          <wp:inline distT="0" distB="0" distL="0" distR="0" wp14:anchorId="51709450" wp14:editId="3727285B">
            <wp:extent cx="4629131" cy="4057650"/>
            <wp:effectExtent l="0" t="0" r="63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54950" cy="4080282"/>
                    </a:xfrm>
                    <a:prstGeom prst="rect">
                      <a:avLst/>
                    </a:prstGeom>
                    <a:noFill/>
                    <a:ln>
                      <a:noFill/>
                    </a:ln>
                  </pic:spPr>
                </pic:pic>
              </a:graphicData>
            </a:graphic>
          </wp:inline>
        </w:drawing>
      </w:r>
    </w:p>
    <w:p w14:paraId="69B41D03" w14:textId="199FC914" w:rsidR="005604A3" w:rsidRPr="00D629C0" w:rsidRDefault="002A7C3B" w:rsidP="00D629C0">
      <w:pPr>
        <w:pStyle w:val="Caption"/>
        <w:spacing w:before="120" w:after="120" w:line="312" w:lineRule="auto"/>
        <w:jc w:val="center"/>
        <w:rPr>
          <w:i w:val="0"/>
          <w:iCs w:val="0"/>
          <w:color w:val="auto"/>
          <w:sz w:val="26"/>
          <w:szCs w:val="26"/>
        </w:rPr>
      </w:pPr>
      <w:bookmarkStart w:id="1553" w:name="_Toc90544416"/>
      <w:bookmarkStart w:id="1554" w:name="_Toc90654897"/>
      <w:r w:rsidRPr="00D629C0">
        <w:rPr>
          <w:i w:val="0"/>
          <w:iCs w:val="0"/>
          <w:color w:val="auto"/>
          <w:sz w:val="26"/>
          <w:szCs w:val="26"/>
        </w:rPr>
        <w:t xml:space="preserve">Hình </w:t>
      </w:r>
      <w:r w:rsidR="00454026" w:rsidRPr="00D629C0">
        <w:rPr>
          <w:i w:val="0"/>
          <w:iCs w:val="0"/>
          <w:color w:val="auto"/>
          <w:sz w:val="26"/>
          <w:szCs w:val="26"/>
        </w:rPr>
        <w:t>2</w:t>
      </w:r>
      <w:r w:rsidR="005604A3" w:rsidRPr="00D629C0">
        <w:rPr>
          <w:i w:val="0"/>
          <w:iCs w:val="0"/>
          <w:color w:val="auto"/>
          <w:sz w:val="26"/>
          <w:szCs w:val="26"/>
        </w:rPr>
        <w:t>.</w:t>
      </w:r>
      <w:r w:rsidR="00E13BC5" w:rsidRPr="00D629C0">
        <w:rPr>
          <w:i w:val="0"/>
          <w:iCs w:val="0"/>
          <w:color w:val="auto"/>
          <w:sz w:val="26"/>
          <w:szCs w:val="26"/>
        </w:rPr>
        <w:t>9</w:t>
      </w:r>
      <w:ins w:id="1555" w:author="lenovo" w:date="2021-12-30T09:18:00Z">
        <w:r w:rsidR="00D534C2">
          <w:rPr>
            <w:i w:val="0"/>
            <w:iCs w:val="0"/>
            <w:color w:val="auto"/>
            <w:sz w:val="26"/>
            <w:szCs w:val="26"/>
          </w:rPr>
          <w:t>.</w:t>
        </w:r>
      </w:ins>
      <w:r w:rsidRPr="00D629C0">
        <w:rPr>
          <w:i w:val="0"/>
          <w:iCs w:val="0"/>
          <w:color w:val="auto"/>
          <w:sz w:val="26"/>
          <w:szCs w:val="26"/>
        </w:rPr>
        <w:t xml:space="preserve"> Tổng quan quy trình KD</w:t>
      </w:r>
      <w:bookmarkEnd w:id="1553"/>
      <w:r w:rsidR="005604A3" w:rsidRPr="00D629C0">
        <w:rPr>
          <w:i w:val="0"/>
          <w:iCs w:val="0"/>
          <w:color w:val="auto"/>
          <w:sz w:val="26"/>
          <w:szCs w:val="26"/>
        </w:rPr>
        <w:t>D</w:t>
      </w:r>
      <w:bookmarkEnd w:id="1554"/>
    </w:p>
    <w:p w14:paraId="26CB3B30" w14:textId="2EF68DEF" w:rsidR="005604A3" w:rsidRPr="00D629C0" w:rsidRDefault="005604A3" w:rsidP="00D629C0">
      <w:pPr>
        <w:spacing w:before="120" w:after="120" w:line="312" w:lineRule="auto"/>
        <w:rPr>
          <w:i/>
          <w:iCs/>
          <w:color w:val="44546A" w:themeColor="text2"/>
          <w:sz w:val="26"/>
          <w:szCs w:val="26"/>
        </w:rPr>
      </w:pPr>
      <w:r w:rsidRPr="00D629C0">
        <w:rPr>
          <w:sz w:val="26"/>
          <w:szCs w:val="26"/>
        </w:rPr>
        <w:br w:type="page"/>
      </w:r>
    </w:p>
    <w:p w14:paraId="6DE75B47" w14:textId="05B35EC8" w:rsidR="002B3114" w:rsidRPr="00D629C0" w:rsidRDefault="002B3114" w:rsidP="00F226C4">
      <w:pPr>
        <w:pStyle w:val="ListParagraph"/>
        <w:numPr>
          <w:ilvl w:val="0"/>
          <w:numId w:val="8"/>
        </w:numPr>
        <w:spacing w:before="120" w:after="120" w:line="312" w:lineRule="auto"/>
        <w:jc w:val="both"/>
        <w:rPr>
          <w:rFonts w:ascii="Times New Roman" w:hAnsi="Times New Roman"/>
          <w:noProof/>
          <w:color w:val="111111"/>
          <w:sz w:val="26"/>
          <w:szCs w:val="26"/>
          <w:shd w:val="clear" w:color="auto" w:fill="FFFFFF"/>
        </w:rPr>
      </w:pPr>
      <w:r w:rsidRPr="00D629C0">
        <w:rPr>
          <w:rFonts w:ascii="Times New Roman" w:hAnsi="Times New Roman"/>
          <w:color w:val="111111"/>
          <w:sz w:val="26"/>
          <w:szCs w:val="26"/>
          <w:shd w:val="clear" w:color="auto" w:fill="FFFFFF"/>
        </w:rPr>
        <w:lastRenderedPageBreak/>
        <w:t>L</w:t>
      </w:r>
      <w:r w:rsidR="00FF782E" w:rsidRPr="00D629C0">
        <w:rPr>
          <w:rFonts w:ascii="Times New Roman" w:hAnsi="Times New Roman"/>
          <w:color w:val="111111"/>
          <w:sz w:val="26"/>
          <w:szCs w:val="26"/>
          <w:shd w:val="clear" w:color="auto" w:fill="FFFFFF"/>
        </w:rPr>
        <w:t>àm sạch</w:t>
      </w:r>
      <w:r w:rsidRPr="00D629C0">
        <w:rPr>
          <w:rFonts w:ascii="Times New Roman" w:hAnsi="Times New Roman"/>
          <w:color w:val="111111"/>
          <w:sz w:val="26"/>
          <w:szCs w:val="26"/>
          <w:shd w:val="clear" w:color="auto" w:fill="FFFFFF"/>
        </w:rPr>
        <w:t>: L</w:t>
      </w:r>
      <w:r w:rsidR="00FF782E" w:rsidRPr="00D629C0">
        <w:rPr>
          <w:rFonts w:ascii="Times New Roman" w:hAnsi="Times New Roman"/>
          <w:color w:val="111111"/>
          <w:sz w:val="26"/>
          <w:szCs w:val="26"/>
          <w:shd w:val="clear" w:color="auto" w:fill="FFFFFF"/>
        </w:rPr>
        <w:t>oại bỏ dữ liệu nhiễu và không phù hợp.</w:t>
      </w:r>
    </w:p>
    <w:p w14:paraId="41D63839" w14:textId="19757F68" w:rsidR="00FF782E" w:rsidRPr="00D629C0" w:rsidRDefault="00FF782E" w:rsidP="00F226C4">
      <w:pPr>
        <w:pStyle w:val="ListParagraph"/>
        <w:numPr>
          <w:ilvl w:val="0"/>
          <w:numId w:val="8"/>
        </w:numPr>
        <w:spacing w:before="120" w:after="120" w:line="312" w:lineRule="auto"/>
        <w:jc w:val="both"/>
        <w:rPr>
          <w:rFonts w:ascii="Times New Roman" w:hAnsi="Times New Roman"/>
          <w:noProof/>
          <w:color w:val="111111"/>
          <w:sz w:val="26"/>
          <w:szCs w:val="26"/>
          <w:shd w:val="clear" w:color="auto" w:fill="FFFFFF"/>
        </w:rPr>
      </w:pPr>
      <w:r w:rsidRPr="00D629C0">
        <w:rPr>
          <w:rFonts w:ascii="Times New Roman" w:hAnsi="Times New Roman"/>
          <w:color w:val="111111"/>
          <w:sz w:val="26"/>
          <w:szCs w:val="26"/>
          <w:shd w:val="clear" w:color="auto" w:fill="FFFFFF"/>
        </w:rPr>
        <w:t>Tích hợp</w:t>
      </w:r>
      <w:r w:rsidR="002B3114" w:rsidRPr="00D629C0">
        <w:rPr>
          <w:rFonts w:ascii="Times New Roman" w:hAnsi="Times New Roman"/>
          <w:color w:val="111111"/>
          <w:sz w:val="26"/>
          <w:szCs w:val="26"/>
          <w:shd w:val="clear" w:color="auto" w:fill="FFFFFF"/>
        </w:rPr>
        <w:t xml:space="preserve"> : Lựa chọn các phương pháp sẵn có </w:t>
      </w:r>
      <w:r w:rsidR="00F86CAE" w:rsidRPr="00D629C0">
        <w:rPr>
          <w:rFonts w:ascii="Times New Roman" w:hAnsi="Times New Roman"/>
          <w:color w:val="111111"/>
          <w:sz w:val="26"/>
          <w:szCs w:val="26"/>
          <w:shd w:val="clear" w:color="auto" w:fill="FFFFFF"/>
        </w:rPr>
        <w:t>và những phương pháp mới</w:t>
      </w:r>
    </w:p>
    <w:p w14:paraId="73134B43" w14:textId="77777777" w:rsidR="00F86CAE" w:rsidRPr="00D629C0" w:rsidRDefault="00FF782E" w:rsidP="00F226C4">
      <w:pPr>
        <w:pStyle w:val="ListParagraph"/>
        <w:numPr>
          <w:ilvl w:val="0"/>
          <w:numId w:val="8"/>
        </w:numPr>
        <w:spacing w:before="120" w:after="120" w:line="312" w:lineRule="auto"/>
        <w:jc w:val="both"/>
        <w:rPr>
          <w:rFonts w:ascii="Times New Roman" w:hAnsi="Times New Roman"/>
          <w:color w:val="111111"/>
          <w:sz w:val="26"/>
          <w:szCs w:val="26"/>
          <w:shd w:val="clear" w:color="auto" w:fill="FFFFFF"/>
        </w:rPr>
      </w:pPr>
      <w:r w:rsidRPr="00D629C0">
        <w:rPr>
          <w:rFonts w:ascii="Times New Roman" w:hAnsi="Times New Roman"/>
          <w:color w:val="111111"/>
          <w:sz w:val="26"/>
          <w:szCs w:val="26"/>
          <w:shd w:val="clear" w:color="auto" w:fill="FFFFFF"/>
        </w:rPr>
        <w:t>Chọn lọc</w:t>
      </w:r>
      <w:r w:rsidR="002B3114" w:rsidRPr="00D629C0">
        <w:rPr>
          <w:rFonts w:ascii="Times New Roman" w:hAnsi="Times New Roman"/>
          <w:color w:val="111111"/>
          <w:sz w:val="26"/>
          <w:szCs w:val="26"/>
          <w:shd w:val="clear" w:color="auto" w:fill="FFFFFF"/>
        </w:rPr>
        <w:t>: L</w:t>
      </w:r>
      <w:r w:rsidRPr="00D629C0">
        <w:rPr>
          <w:rFonts w:ascii="Times New Roman" w:hAnsi="Times New Roman"/>
          <w:color w:val="111111"/>
          <w:sz w:val="26"/>
          <w:szCs w:val="26"/>
          <w:shd w:val="clear" w:color="auto" w:fill="FFFFFF"/>
        </w:rPr>
        <w:t>ấy ra những dữ liệu có liên quan tới phân tích.</w:t>
      </w:r>
    </w:p>
    <w:p w14:paraId="5897F169" w14:textId="77777777" w:rsidR="00F86CAE" w:rsidRPr="00D629C0" w:rsidRDefault="00FF782E" w:rsidP="00F226C4">
      <w:pPr>
        <w:pStyle w:val="ListParagraph"/>
        <w:numPr>
          <w:ilvl w:val="0"/>
          <w:numId w:val="8"/>
        </w:numPr>
        <w:spacing w:before="120" w:after="120" w:line="312" w:lineRule="auto"/>
        <w:jc w:val="both"/>
        <w:rPr>
          <w:rFonts w:ascii="Times New Roman" w:hAnsi="Times New Roman"/>
          <w:color w:val="111111"/>
          <w:sz w:val="26"/>
          <w:szCs w:val="26"/>
          <w:shd w:val="clear" w:color="auto" w:fill="FFFFFF"/>
        </w:rPr>
      </w:pPr>
      <w:r w:rsidRPr="00D629C0">
        <w:rPr>
          <w:rFonts w:ascii="Times New Roman" w:hAnsi="Times New Roman"/>
          <w:color w:val="111111"/>
          <w:sz w:val="26"/>
          <w:szCs w:val="26"/>
          <w:shd w:val="clear" w:color="auto" w:fill="FFFFFF"/>
        </w:rPr>
        <w:t>Biến đổi</w:t>
      </w:r>
      <w:r w:rsidR="002B3114" w:rsidRPr="00D629C0">
        <w:rPr>
          <w:rFonts w:ascii="Times New Roman" w:hAnsi="Times New Roman"/>
          <w:color w:val="111111"/>
          <w:sz w:val="26"/>
          <w:szCs w:val="26"/>
          <w:shd w:val="clear" w:color="auto" w:fill="FFFFFF"/>
        </w:rPr>
        <w:t>: B</w:t>
      </w:r>
      <w:r w:rsidRPr="00D629C0">
        <w:rPr>
          <w:rFonts w:ascii="Times New Roman" w:hAnsi="Times New Roman"/>
          <w:color w:val="111111"/>
          <w:sz w:val="26"/>
          <w:szCs w:val="26"/>
          <w:shd w:val="clear" w:color="auto" w:fill="FFFFFF"/>
        </w:rPr>
        <w:t>iến đổi và hợp nhất thành dạng phù hợp với thuật toán</w:t>
      </w:r>
      <w:r w:rsidR="00F65959" w:rsidRPr="00D629C0">
        <w:rPr>
          <w:rFonts w:ascii="Times New Roman" w:hAnsi="Times New Roman"/>
          <w:color w:val="111111"/>
          <w:sz w:val="26"/>
          <w:szCs w:val="26"/>
          <w:shd w:val="clear" w:color="auto" w:fill="FFFFFF"/>
        </w:rPr>
        <w:t xml:space="preserve"> </w:t>
      </w:r>
      <w:r w:rsidR="00F86CAE" w:rsidRPr="00D629C0">
        <w:rPr>
          <w:rFonts w:ascii="Times New Roman" w:hAnsi="Times New Roman"/>
          <w:color w:val="111111"/>
          <w:sz w:val="26"/>
          <w:szCs w:val="26"/>
          <w:shd w:val="clear" w:color="auto" w:fill="FFFFFF"/>
        </w:rPr>
        <w:t>khai thác dữ liệu.</w:t>
      </w:r>
    </w:p>
    <w:p w14:paraId="71A98A8F" w14:textId="77777777" w:rsidR="00F86CAE" w:rsidRPr="00D629C0" w:rsidRDefault="00FF782E" w:rsidP="00D629C0">
      <w:pPr>
        <w:spacing w:before="120" w:after="120" w:line="312" w:lineRule="auto"/>
        <w:ind w:firstLine="284"/>
        <w:jc w:val="both"/>
        <w:rPr>
          <w:color w:val="111111"/>
          <w:sz w:val="26"/>
          <w:szCs w:val="26"/>
          <w:shd w:val="clear" w:color="auto" w:fill="FFFFFF"/>
        </w:rPr>
      </w:pPr>
      <w:r w:rsidRPr="00D629C0">
        <w:rPr>
          <w:color w:val="111111"/>
          <w:sz w:val="26"/>
          <w:szCs w:val="26"/>
          <w:shd w:val="clear" w:color="auto" w:fill="FFFFFF"/>
        </w:rPr>
        <w:t>Khai thác</w:t>
      </w:r>
      <w:r w:rsidR="002B3114" w:rsidRPr="00D629C0">
        <w:rPr>
          <w:color w:val="111111"/>
          <w:sz w:val="26"/>
          <w:szCs w:val="26"/>
          <w:shd w:val="clear" w:color="auto" w:fill="FFFFFF"/>
        </w:rPr>
        <w:t>: C</w:t>
      </w:r>
      <w:r w:rsidRPr="00D629C0">
        <w:rPr>
          <w:color w:val="111111"/>
          <w:sz w:val="26"/>
          <w:szCs w:val="26"/>
          <w:shd w:val="clear" w:color="auto" w:fill="FFFFFF"/>
        </w:rPr>
        <w:t>ác phương pháp thông minh được áp dụng để rút trích</w:t>
      </w:r>
      <w:r w:rsidR="00F65959" w:rsidRPr="00D629C0">
        <w:rPr>
          <w:color w:val="111111"/>
          <w:sz w:val="26"/>
          <w:szCs w:val="26"/>
          <w:shd w:val="clear" w:color="auto" w:fill="FFFFFF"/>
        </w:rPr>
        <w:t xml:space="preserve"> </w:t>
      </w:r>
      <w:r w:rsidRPr="00D629C0">
        <w:rPr>
          <w:color w:val="111111"/>
          <w:sz w:val="26"/>
          <w:szCs w:val="26"/>
          <w:shd w:val="clear" w:color="auto" w:fill="FFFFFF"/>
        </w:rPr>
        <w:t>mẫu.</w:t>
      </w:r>
    </w:p>
    <w:p w14:paraId="3B1C9680" w14:textId="103572A2" w:rsidR="00F86CAE" w:rsidRPr="00D629C0" w:rsidRDefault="00FF782E" w:rsidP="00D629C0">
      <w:pPr>
        <w:spacing w:before="120" w:after="120" w:line="312" w:lineRule="auto"/>
        <w:ind w:firstLine="284"/>
        <w:jc w:val="both"/>
        <w:rPr>
          <w:color w:val="111111"/>
          <w:sz w:val="26"/>
          <w:szCs w:val="26"/>
          <w:shd w:val="clear" w:color="auto" w:fill="FFFFFF"/>
        </w:rPr>
      </w:pPr>
      <w:r w:rsidRPr="00D629C0">
        <w:rPr>
          <w:color w:val="111111"/>
          <w:sz w:val="26"/>
          <w:szCs w:val="26"/>
          <w:shd w:val="clear" w:color="auto" w:fill="FFFFFF"/>
        </w:rPr>
        <w:t>Các thuật toán Data Mining:</w:t>
      </w:r>
      <w:r w:rsidR="00F86CAE" w:rsidRPr="00D629C0">
        <w:rPr>
          <w:color w:val="111111"/>
          <w:sz w:val="26"/>
          <w:szCs w:val="26"/>
          <w:shd w:val="clear" w:color="auto" w:fill="FFFFFF"/>
        </w:rPr>
        <w:t xml:space="preserve"> </w:t>
      </w:r>
      <w:r w:rsidRPr="00D629C0">
        <w:rPr>
          <w:color w:val="111111"/>
          <w:sz w:val="26"/>
          <w:szCs w:val="26"/>
          <w:shd w:val="clear" w:color="auto" w:fill="FFFFFF"/>
        </w:rPr>
        <w:t>Association Rule</w:t>
      </w:r>
      <w:r w:rsidR="00B35EA7" w:rsidRPr="00D629C0">
        <w:rPr>
          <w:color w:val="111111"/>
          <w:sz w:val="26"/>
          <w:szCs w:val="26"/>
          <w:shd w:val="clear" w:color="auto" w:fill="FFFFFF"/>
        </w:rPr>
        <w:t xml:space="preserve">, </w:t>
      </w:r>
      <w:r w:rsidRPr="00D629C0">
        <w:rPr>
          <w:color w:val="111111"/>
          <w:sz w:val="26"/>
          <w:szCs w:val="26"/>
          <w:shd w:val="clear" w:color="auto" w:fill="FFFFFF"/>
        </w:rPr>
        <w:t>Clustering</w:t>
      </w:r>
      <w:r w:rsidR="00B35EA7" w:rsidRPr="00D629C0">
        <w:rPr>
          <w:color w:val="111111"/>
          <w:sz w:val="26"/>
          <w:szCs w:val="26"/>
          <w:shd w:val="clear" w:color="auto" w:fill="FFFFFF"/>
        </w:rPr>
        <w:t xml:space="preserve">, </w:t>
      </w:r>
      <w:r w:rsidRPr="00D629C0">
        <w:rPr>
          <w:color w:val="111111"/>
          <w:sz w:val="26"/>
          <w:szCs w:val="26"/>
          <w:shd w:val="clear" w:color="auto" w:fill="FFFFFF"/>
        </w:rPr>
        <w:t>Decision Tree</w:t>
      </w:r>
      <w:r w:rsidR="00B35EA7" w:rsidRPr="00D629C0">
        <w:rPr>
          <w:color w:val="111111"/>
          <w:sz w:val="26"/>
          <w:szCs w:val="26"/>
          <w:shd w:val="clear" w:color="auto" w:fill="FFFFFF"/>
        </w:rPr>
        <w:t xml:space="preserve">, </w:t>
      </w:r>
      <w:r w:rsidRPr="00D629C0">
        <w:rPr>
          <w:color w:val="111111"/>
          <w:sz w:val="26"/>
          <w:szCs w:val="26"/>
          <w:shd w:val="clear" w:color="auto" w:fill="FFFFFF"/>
        </w:rPr>
        <w:t>Native Bayes</w:t>
      </w:r>
      <w:r w:rsidR="00F86CAE" w:rsidRPr="00D629C0">
        <w:rPr>
          <w:color w:val="111111"/>
          <w:sz w:val="26"/>
          <w:szCs w:val="26"/>
          <w:shd w:val="clear" w:color="auto" w:fill="FFFFFF"/>
        </w:rPr>
        <w:t xml:space="preserve">, </w:t>
      </w:r>
      <w:r w:rsidRPr="00D629C0">
        <w:rPr>
          <w:color w:val="111111"/>
          <w:sz w:val="26"/>
          <w:szCs w:val="26"/>
          <w:shd w:val="clear" w:color="auto" w:fill="FFFFFF"/>
        </w:rPr>
        <w:t>Neural Network</w:t>
      </w:r>
      <w:r w:rsidR="00F86CAE" w:rsidRPr="00D629C0">
        <w:rPr>
          <w:color w:val="111111"/>
          <w:sz w:val="26"/>
          <w:szCs w:val="26"/>
          <w:shd w:val="clear" w:color="auto" w:fill="FFFFFF"/>
        </w:rPr>
        <w:t>.</w:t>
      </w:r>
    </w:p>
    <w:p w14:paraId="35C89335" w14:textId="77777777" w:rsidR="00F86CAE" w:rsidRPr="00D629C0" w:rsidRDefault="00FF782E" w:rsidP="00D629C0">
      <w:pPr>
        <w:spacing w:before="120" w:after="120" w:line="312" w:lineRule="auto"/>
        <w:jc w:val="both"/>
        <w:rPr>
          <w:color w:val="111111"/>
          <w:sz w:val="26"/>
          <w:szCs w:val="26"/>
          <w:shd w:val="clear" w:color="auto" w:fill="FFFFFF"/>
        </w:rPr>
      </w:pPr>
      <w:r w:rsidRPr="00D629C0">
        <w:rPr>
          <w:b/>
          <w:bCs/>
          <w:color w:val="111111"/>
          <w:sz w:val="26"/>
          <w:szCs w:val="26"/>
          <w:shd w:val="clear" w:color="auto" w:fill="FFFFFF"/>
        </w:rPr>
        <w:t>Association Rule</w:t>
      </w:r>
    </w:p>
    <w:p w14:paraId="5A64CC43" w14:textId="6F390075" w:rsidR="00FF782E" w:rsidRPr="00D629C0" w:rsidRDefault="00B35EA7" w:rsidP="00D629C0">
      <w:pPr>
        <w:spacing w:before="120" w:after="120" w:line="312" w:lineRule="auto"/>
        <w:ind w:firstLine="284"/>
        <w:jc w:val="both"/>
        <w:rPr>
          <w:color w:val="111111"/>
          <w:sz w:val="26"/>
          <w:szCs w:val="26"/>
          <w:shd w:val="clear" w:color="auto" w:fill="FFFFFF"/>
        </w:rPr>
      </w:pPr>
      <w:r w:rsidRPr="00D629C0">
        <w:rPr>
          <w:color w:val="111111"/>
          <w:sz w:val="26"/>
          <w:szCs w:val="26"/>
          <w:shd w:val="clear" w:color="auto" w:fill="FFFFFF"/>
        </w:rPr>
        <w:t xml:space="preserve">Association Rule </w:t>
      </w:r>
      <w:r w:rsidR="00FF782E" w:rsidRPr="00D629C0">
        <w:rPr>
          <w:color w:val="111111"/>
          <w:sz w:val="26"/>
          <w:szCs w:val="26"/>
          <w:shd w:val="clear" w:color="auto" w:fill="FFFFFF"/>
        </w:rPr>
        <w:t xml:space="preserve">là phương pháp khai phá các quy luật kết hợp hay liên kết tiềm ẩn, hay khả năng đi chung với nhau giữa các đối tượng dữ liệu, từ đó đưa ra những kết luận “Nếu … Thì …”. Và các kết luận phải được kiểm chứng về xác suất xảy ra, về độ tin cậy. </w:t>
      </w:r>
      <w:r w:rsidR="00FF782E" w:rsidRPr="00D629C0">
        <w:rPr>
          <w:b/>
          <w:bCs/>
          <w:color w:val="111111"/>
          <w:sz w:val="26"/>
          <w:szCs w:val="26"/>
          <w:shd w:val="clear" w:color="auto" w:fill="FFFFFF"/>
        </w:rPr>
        <w:t>Association Rule</w:t>
      </w:r>
      <w:r w:rsidR="00FF782E" w:rsidRPr="00D629C0">
        <w:rPr>
          <w:color w:val="111111"/>
          <w:sz w:val="26"/>
          <w:szCs w:val="26"/>
          <w:shd w:val="clear" w:color="auto" w:fill="FFFFFF"/>
        </w:rPr>
        <w:t xml:space="preserve"> còn được gọi là “</w:t>
      </w:r>
      <w:r w:rsidR="00FF782E" w:rsidRPr="00D629C0">
        <w:rPr>
          <w:b/>
          <w:bCs/>
          <w:color w:val="111111"/>
          <w:sz w:val="26"/>
          <w:szCs w:val="26"/>
          <w:shd w:val="clear" w:color="auto" w:fill="FFFFFF"/>
        </w:rPr>
        <w:t>Affinity Analysis</w:t>
      </w:r>
      <w:r w:rsidR="00FF782E" w:rsidRPr="00D629C0">
        <w:rPr>
          <w:color w:val="111111"/>
          <w:sz w:val="26"/>
          <w:szCs w:val="26"/>
          <w:shd w:val="clear" w:color="auto" w:fill="FFFFFF"/>
        </w:rPr>
        <w:t>” với ý nghĩa tương tự và “</w:t>
      </w:r>
      <w:r w:rsidR="00FF782E" w:rsidRPr="00D629C0">
        <w:rPr>
          <w:b/>
          <w:bCs/>
          <w:color w:val="111111"/>
          <w:sz w:val="26"/>
          <w:szCs w:val="26"/>
          <w:shd w:val="clear" w:color="auto" w:fill="FFFFFF"/>
        </w:rPr>
        <w:t>Market Basket Analysis</w:t>
      </w:r>
      <w:r w:rsidR="00FF782E" w:rsidRPr="00D629C0">
        <w:rPr>
          <w:color w:val="111111"/>
          <w:sz w:val="26"/>
          <w:szCs w:val="26"/>
          <w:shd w:val="clear" w:color="auto" w:fill="FFFFFF"/>
        </w:rPr>
        <w:t>” theo ứng dụng phổ biến, mà nổi tiếng nhất chính là hỗ trợ các công ty tìm ra những nhóm các sản phẩm có thể kết hợp mà khách hàng sẽ mua</w:t>
      </w:r>
      <w:r w:rsidR="002B12DC" w:rsidRPr="00D629C0">
        <w:rPr>
          <w:color w:val="111111"/>
          <w:sz w:val="26"/>
          <w:szCs w:val="26"/>
          <w:shd w:val="clear" w:color="auto" w:fill="FFFFFF"/>
        </w:rPr>
        <w:t xml:space="preserve"> [7]</w:t>
      </w:r>
      <w:r w:rsidR="00FF782E" w:rsidRPr="00D629C0">
        <w:rPr>
          <w:color w:val="111111"/>
          <w:sz w:val="26"/>
          <w:szCs w:val="26"/>
          <w:shd w:val="clear" w:color="auto" w:fill="FFFFFF"/>
        </w:rPr>
        <w:t>.</w:t>
      </w:r>
    </w:p>
    <w:p w14:paraId="3970A490" w14:textId="48BAD6F2" w:rsidR="00FF782E" w:rsidRPr="00D629C0" w:rsidRDefault="00FF782E" w:rsidP="00D629C0">
      <w:pPr>
        <w:spacing w:before="120" w:after="120" w:line="312" w:lineRule="auto"/>
        <w:ind w:firstLine="284"/>
        <w:jc w:val="both"/>
        <w:rPr>
          <w:color w:val="111111"/>
          <w:sz w:val="26"/>
          <w:szCs w:val="26"/>
          <w:shd w:val="clear" w:color="auto" w:fill="FFFFFF"/>
        </w:rPr>
      </w:pPr>
      <w:r w:rsidRPr="00D629C0">
        <w:rPr>
          <w:color w:val="111111"/>
          <w:sz w:val="26"/>
          <w:szCs w:val="26"/>
          <w:shd w:val="clear" w:color="auto" w:fill="FFFFFF"/>
        </w:rPr>
        <w:t>Các ứng dụng của Association Rule:</w:t>
      </w:r>
      <w:r w:rsidR="00B35EA7" w:rsidRPr="00D629C0">
        <w:rPr>
          <w:color w:val="111111"/>
          <w:sz w:val="26"/>
          <w:szCs w:val="26"/>
          <w:shd w:val="clear" w:color="auto" w:fill="FFFFFF"/>
        </w:rPr>
        <w:t xml:space="preserve"> </w:t>
      </w:r>
      <w:r w:rsidRPr="00D629C0">
        <w:rPr>
          <w:color w:val="111111"/>
          <w:sz w:val="26"/>
          <w:szCs w:val="26"/>
          <w:shd w:val="clear" w:color="auto" w:fill="FFFFFF"/>
        </w:rPr>
        <w:t>Market Basket Analysis</w:t>
      </w:r>
      <w:r w:rsidR="00B35EA7" w:rsidRPr="00D629C0">
        <w:rPr>
          <w:color w:val="111111"/>
          <w:sz w:val="26"/>
          <w:szCs w:val="26"/>
          <w:shd w:val="clear" w:color="auto" w:fill="FFFFFF"/>
        </w:rPr>
        <w:t xml:space="preserve">, </w:t>
      </w:r>
      <w:r w:rsidRPr="00D629C0">
        <w:rPr>
          <w:color w:val="111111"/>
          <w:sz w:val="26"/>
          <w:szCs w:val="26"/>
          <w:shd w:val="clear" w:color="auto" w:fill="FFFFFF"/>
        </w:rPr>
        <w:t>Chuẩn đoán bệnh trong y tế</w:t>
      </w:r>
      <w:r w:rsidR="00B35EA7" w:rsidRPr="00D629C0">
        <w:rPr>
          <w:color w:val="111111"/>
          <w:sz w:val="26"/>
          <w:szCs w:val="26"/>
          <w:shd w:val="clear" w:color="auto" w:fill="FFFFFF"/>
        </w:rPr>
        <w:t xml:space="preserve">, </w:t>
      </w:r>
      <w:r w:rsidRPr="00D629C0">
        <w:rPr>
          <w:color w:val="111111"/>
          <w:sz w:val="26"/>
          <w:szCs w:val="26"/>
          <w:shd w:val="clear" w:color="auto" w:fill="FFFFFF"/>
        </w:rPr>
        <w:t>Ứng dụng trong sinh học để phân tích chuỗi/ trình tự (Sequences) của Protein</w:t>
      </w:r>
      <w:r w:rsidR="00B35EA7" w:rsidRPr="00D629C0">
        <w:rPr>
          <w:color w:val="111111"/>
          <w:sz w:val="26"/>
          <w:szCs w:val="26"/>
          <w:shd w:val="clear" w:color="auto" w:fill="FFFFFF"/>
        </w:rPr>
        <w:t xml:space="preserve">, </w:t>
      </w:r>
      <w:r w:rsidRPr="00D629C0">
        <w:rPr>
          <w:color w:val="111111"/>
          <w:sz w:val="26"/>
          <w:szCs w:val="26"/>
          <w:shd w:val="clear" w:color="auto" w:fill="FFFFFF"/>
        </w:rPr>
        <w:t>Phân tích dữ liệu điều tra dân số (Census data)</w:t>
      </w:r>
      <w:r w:rsidR="00B35EA7" w:rsidRPr="00D629C0">
        <w:rPr>
          <w:color w:val="111111"/>
          <w:sz w:val="26"/>
          <w:szCs w:val="26"/>
          <w:shd w:val="clear" w:color="auto" w:fill="FFFFFF"/>
        </w:rPr>
        <w:t xml:space="preserve">, </w:t>
      </w:r>
      <w:r w:rsidRPr="00D629C0">
        <w:rPr>
          <w:color w:val="111111"/>
          <w:sz w:val="26"/>
          <w:szCs w:val="26"/>
          <w:shd w:val="clear" w:color="auto" w:fill="FFFFFF"/>
        </w:rPr>
        <w:t>Ứng dụng hỗ trợ hoạt động CRM trong công ty tài chính, tín dụng</w:t>
      </w:r>
      <w:r w:rsidR="00B35EA7" w:rsidRPr="00D629C0">
        <w:rPr>
          <w:color w:val="111111"/>
          <w:sz w:val="26"/>
          <w:szCs w:val="26"/>
          <w:shd w:val="clear" w:color="auto" w:fill="FFFFFF"/>
        </w:rPr>
        <w:t>.</w:t>
      </w:r>
      <w:r w:rsidR="004D60BF" w:rsidRPr="00D629C0">
        <w:rPr>
          <w:color w:val="111111"/>
          <w:sz w:val="26"/>
          <w:szCs w:val="26"/>
          <w:shd w:val="clear" w:color="auto" w:fill="FFFFFF"/>
        </w:rPr>
        <w:t xml:space="preserve"> </w:t>
      </w:r>
      <w:r w:rsidRPr="00D629C0">
        <w:rPr>
          <w:color w:val="111111"/>
          <w:sz w:val="26"/>
          <w:szCs w:val="26"/>
          <w:shd w:val="clear" w:color="auto" w:fill="FFFFFF"/>
        </w:rPr>
        <w:t>Công thức tổng quát:</w:t>
      </w:r>
      <w:r w:rsidR="004D60BF" w:rsidRPr="00D629C0">
        <w:rPr>
          <w:color w:val="111111"/>
          <w:sz w:val="26"/>
          <w:szCs w:val="26"/>
          <w:shd w:val="clear" w:color="auto" w:fill="FFFFFF"/>
        </w:rPr>
        <w:t xml:space="preserve"> </w:t>
      </w:r>
      <m:oMath>
        <m:r>
          <m:rPr>
            <m:sty m:val="b"/>
          </m:rPr>
          <w:rPr>
            <w:rFonts w:ascii="Cambria Math" w:hAnsi="Cambria Math"/>
            <w:color w:val="111111"/>
            <w:sz w:val="26"/>
            <w:szCs w:val="26"/>
            <w:shd w:val="clear" w:color="auto" w:fill="FFFFFF"/>
          </w:rPr>
          <m:t>Confidence=P</m:t>
        </m:r>
        <m:d>
          <m:dPr>
            <m:ctrlPr>
              <w:rPr>
                <w:rFonts w:ascii="Cambria Math" w:hAnsi="Cambria Math"/>
                <w:b/>
                <w:bCs/>
                <w:iCs/>
                <w:color w:val="111111"/>
                <w:sz w:val="26"/>
                <w:szCs w:val="26"/>
                <w:shd w:val="clear" w:color="auto" w:fill="FFFFFF"/>
              </w:rPr>
            </m:ctrlPr>
          </m:dPr>
          <m:e>
            <m:r>
              <m:rPr>
                <m:sty m:val="b"/>
              </m:rPr>
              <w:rPr>
                <w:rFonts w:ascii="Cambria Math" w:hAnsi="Cambria Math"/>
                <w:color w:val="111111"/>
                <w:sz w:val="26"/>
                <w:szCs w:val="26"/>
                <w:shd w:val="clear" w:color="auto" w:fill="FFFFFF"/>
              </w:rPr>
              <m:t>B</m:t>
            </m:r>
          </m:e>
          <m:e>
            <m:r>
              <m:rPr>
                <m:sty m:val="b"/>
              </m:rPr>
              <w:rPr>
                <w:rFonts w:ascii="Cambria Math" w:hAnsi="Cambria Math"/>
                <w:color w:val="111111"/>
                <w:sz w:val="26"/>
                <w:szCs w:val="26"/>
                <w:shd w:val="clear" w:color="auto" w:fill="FFFFFF"/>
              </w:rPr>
              <m:t>A</m:t>
            </m:r>
          </m:e>
        </m:d>
        <m:r>
          <m:rPr>
            <m:sty m:val="bi"/>
          </m:rPr>
          <w:rPr>
            <w:rFonts w:ascii="Cambria Math" w:hAnsi="Cambria Math"/>
            <w:color w:val="111111"/>
            <w:sz w:val="26"/>
            <w:szCs w:val="26"/>
            <w:shd w:val="clear" w:color="auto" w:fill="FFFFFF"/>
          </w:rPr>
          <m:t xml:space="preserve">= </m:t>
        </m:r>
        <m:f>
          <m:fPr>
            <m:ctrlPr>
              <w:rPr>
                <w:rFonts w:ascii="Cambria Math" w:hAnsi="Cambria Math"/>
                <w:b/>
                <w:bCs/>
                <w:i/>
                <w:iCs/>
                <w:color w:val="111111"/>
                <w:sz w:val="26"/>
                <w:szCs w:val="26"/>
                <w:shd w:val="clear" w:color="auto" w:fill="FFFFFF"/>
              </w:rPr>
            </m:ctrlPr>
          </m:fPr>
          <m:num>
            <m:r>
              <m:rPr>
                <m:sty m:val="bi"/>
              </m:rPr>
              <w:rPr>
                <w:rFonts w:ascii="Cambria Math" w:hAnsi="Cambria Math"/>
                <w:color w:val="111111"/>
                <w:sz w:val="26"/>
                <w:szCs w:val="26"/>
                <w:shd w:val="clear" w:color="auto" w:fill="FFFFFF"/>
              </w:rPr>
              <m:t>P(A∩B)</m:t>
            </m:r>
          </m:num>
          <m:den>
            <m:r>
              <m:rPr>
                <m:sty m:val="bi"/>
              </m:rPr>
              <w:rPr>
                <w:rFonts w:ascii="Cambria Math" w:hAnsi="Cambria Math"/>
                <w:color w:val="111111"/>
                <w:sz w:val="26"/>
                <w:szCs w:val="26"/>
                <w:shd w:val="clear" w:color="auto" w:fill="FFFFFF"/>
              </w:rPr>
              <m:t>P(A)</m:t>
            </m:r>
          </m:den>
        </m:f>
      </m:oMath>
      <w:r w:rsidR="004D60BF" w:rsidRPr="00D629C0">
        <w:rPr>
          <w:b/>
          <w:bCs/>
          <w:iCs/>
          <w:color w:val="111111"/>
          <w:sz w:val="26"/>
          <w:szCs w:val="26"/>
          <w:shd w:val="clear" w:color="auto" w:fill="FFFFFF"/>
        </w:rPr>
        <w:t xml:space="preserve"> </w:t>
      </w:r>
      <w:r w:rsidR="004D60BF" w:rsidRPr="00D629C0">
        <w:rPr>
          <w:iCs/>
          <w:color w:val="111111"/>
          <w:sz w:val="26"/>
          <w:szCs w:val="26"/>
          <w:shd w:val="clear" w:color="auto" w:fill="FFFFFF"/>
        </w:rPr>
        <w:t>[</w:t>
      </w:r>
      <w:r w:rsidR="00183FD1" w:rsidRPr="00D629C0">
        <w:rPr>
          <w:iCs/>
          <w:color w:val="111111"/>
          <w:sz w:val="26"/>
          <w:szCs w:val="26"/>
          <w:shd w:val="clear" w:color="auto" w:fill="FFFFFF"/>
        </w:rPr>
        <w:t>7</w:t>
      </w:r>
      <w:r w:rsidR="004D60BF" w:rsidRPr="00D629C0">
        <w:rPr>
          <w:iCs/>
          <w:color w:val="111111"/>
          <w:sz w:val="26"/>
          <w:szCs w:val="26"/>
          <w:shd w:val="clear" w:color="auto" w:fill="FFFFFF"/>
        </w:rPr>
        <w:t>].</w:t>
      </w:r>
    </w:p>
    <w:p w14:paraId="31660A52" w14:textId="77777777" w:rsidR="00FF782E" w:rsidRPr="00D629C0" w:rsidRDefault="00FF782E" w:rsidP="00D629C0">
      <w:pPr>
        <w:spacing w:before="120" w:after="120" w:line="312" w:lineRule="auto"/>
        <w:jc w:val="both"/>
        <w:rPr>
          <w:color w:val="111111"/>
          <w:sz w:val="26"/>
          <w:szCs w:val="26"/>
          <w:shd w:val="clear" w:color="auto" w:fill="FFFFFF"/>
        </w:rPr>
      </w:pPr>
      <w:r w:rsidRPr="00D629C0">
        <w:rPr>
          <w:b/>
          <w:bCs/>
          <w:color w:val="111111"/>
          <w:sz w:val="26"/>
          <w:szCs w:val="26"/>
          <w:shd w:val="clear" w:color="auto" w:fill="FFFFFF"/>
        </w:rPr>
        <w:t>Clustering (Gom cụm)</w:t>
      </w:r>
    </w:p>
    <w:p w14:paraId="32A6B5BF" w14:textId="779F4A1D" w:rsidR="00FF782E" w:rsidRPr="00D629C0" w:rsidRDefault="00FF782E" w:rsidP="00D629C0">
      <w:pPr>
        <w:spacing w:before="120" w:after="120" w:line="312" w:lineRule="auto"/>
        <w:ind w:firstLine="284"/>
        <w:jc w:val="both"/>
        <w:rPr>
          <w:color w:val="111111"/>
          <w:sz w:val="26"/>
          <w:szCs w:val="26"/>
          <w:shd w:val="clear" w:color="auto" w:fill="FFFFFF"/>
        </w:rPr>
      </w:pPr>
      <w:r w:rsidRPr="00D629C0">
        <w:rPr>
          <w:color w:val="111111"/>
          <w:sz w:val="26"/>
          <w:szCs w:val="26"/>
          <w:shd w:val="clear" w:color="auto" w:fill="FFFFFF"/>
        </w:rPr>
        <w:t>Clustering là phương pháp phân tích qua đó tập dữ liệu sẽ được phân thành nhiều cụm/ nhóm khác nhau, trong mỗi cụm/ nhóm các điểm dữ liệu hay các quan sát sẽ giống nhau, và giữa các cụm/ nhóm có sự khác biệt (các quan sát trong nhóm này khác với các quan sát còn lại ở những nhóm khác)</w:t>
      </w:r>
      <w:r w:rsidR="0078639B" w:rsidRPr="00D629C0">
        <w:rPr>
          <w:color w:val="111111"/>
          <w:sz w:val="26"/>
          <w:szCs w:val="26"/>
          <w:shd w:val="clear" w:color="auto" w:fill="FFFFFF"/>
        </w:rPr>
        <w:t xml:space="preserve"> [8]</w:t>
      </w:r>
      <w:r w:rsidRPr="00D629C0">
        <w:rPr>
          <w:color w:val="111111"/>
          <w:sz w:val="26"/>
          <w:szCs w:val="26"/>
          <w:shd w:val="clear" w:color="auto" w:fill="FFFFFF"/>
        </w:rPr>
        <w:t>.</w:t>
      </w:r>
    </w:p>
    <w:p w14:paraId="40971E94" w14:textId="4C254966" w:rsidR="00FF782E" w:rsidRPr="00D629C0" w:rsidRDefault="00FF782E" w:rsidP="00D629C0">
      <w:pPr>
        <w:spacing w:before="120" w:after="120" w:line="312" w:lineRule="auto"/>
        <w:jc w:val="both"/>
        <w:rPr>
          <w:noProof/>
          <w:color w:val="111111"/>
          <w:sz w:val="26"/>
          <w:szCs w:val="26"/>
          <w:shd w:val="clear" w:color="auto" w:fill="FFFFFF"/>
        </w:rPr>
      </w:pPr>
      <w:r w:rsidRPr="00D629C0">
        <w:rPr>
          <w:noProof/>
          <w:sz w:val="26"/>
          <w:szCs w:val="26"/>
          <w:shd w:val="clear" w:color="auto" w:fill="FFFFFF"/>
          <w:lang w:val="en-SG" w:eastAsia="en-SG"/>
        </w:rPr>
        <w:lastRenderedPageBreak/>
        <w:drawing>
          <wp:inline distT="0" distB="0" distL="0" distR="0" wp14:anchorId="1F229043" wp14:editId="6BE3A0CE">
            <wp:extent cx="5591175" cy="200977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1175" cy="2009775"/>
                    </a:xfrm>
                    <a:prstGeom prst="rect">
                      <a:avLst/>
                    </a:prstGeom>
                    <a:noFill/>
                    <a:ln>
                      <a:noFill/>
                    </a:ln>
                  </pic:spPr>
                </pic:pic>
              </a:graphicData>
            </a:graphic>
          </wp:inline>
        </w:drawing>
      </w:r>
    </w:p>
    <w:p w14:paraId="5C72D0AF" w14:textId="1FD65C43" w:rsidR="002A7C3B" w:rsidRPr="00D629C0" w:rsidRDefault="002A7C3B" w:rsidP="00D629C0">
      <w:pPr>
        <w:pStyle w:val="Caption"/>
        <w:spacing w:before="120" w:after="120" w:line="312" w:lineRule="auto"/>
        <w:ind w:firstLine="2160"/>
        <w:rPr>
          <w:i w:val="0"/>
          <w:iCs w:val="0"/>
          <w:noProof/>
          <w:color w:val="auto"/>
          <w:sz w:val="26"/>
          <w:szCs w:val="26"/>
          <w:shd w:val="clear" w:color="auto" w:fill="FFFFFF"/>
        </w:rPr>
      </w:pPr>
      <w:bookmarkStart w:id="1556" w:name="_Toc90544417"/>
      <w:r w:rsidRPr="00D629C0">
        <w:rPr>
          <w:i w:val="0"/>
          <w:iCs w:val="0"/>
          <w:color w:val="auto"/>
          <w:sz w:val="26"/>
          <w:szCs w:val="26"/>
        </w:rPr>
        <w:t xml:space="preserve">Hình </w:t>
      </w:r>
      <w:r w:rsidR="005604A3" w:rsidRPr="00D629C0">
        <w:rPr>
          <w:i w:val="0"/>
          <w:iCs w:val="0"/>
          <w:color w:val="auto"/>
          <w:sz w:val="26"/>
          <w:szCs w:val="26"/>
        </w:rPr>
        <w:t>2.</w:t>
      </w:r>
      <w:r w:rsidR="00E13BC5" w:rsidRPr="00D629C0">
        <w:rPr>
          <w:i w:val="0"/>
          <w:iCs w:val="0"/>
          <w:color w:val="auto"/>
          <w:sz w:val="26"/>
          <w:szCs w:val="26"/>
        </w:rPr>
        <w:t>10</w:t>
      </w:r>
      <w:ins w:id="1557" w:author="lenovo" w:date="2021-12-30T09:18:00Z">
        <w:r w:rsidR="00D534C2">
          <w:rPr>
            <w:i w:val="0"/>
            <w:iCs w:val="0"/>
            <w:color w:val="auto"/>
            <w:sz w:val="26"/>
            <w:szCs w:val="26"/>
          </w:rPr>
          <w:t>.</w:t>
        </w:r>
      </w:ins>
      <w:r w:rsidRPr="00D629C0">
        <w:rPr>
          <w:i w:val="0"/>
          <w:iCs w:val="0"/>
          <w:color w:val="auto"/>
          <w:sz w:val="26"/>
          <w:szCs w:val="26"/>
        </w:rPr>
        <w:t xml:space="preserve"> Thuật toán gom cụm (Clustering)</w:t>
      </w:r>
      <w:bookmarkEnd w:id="1556"/>
    </w:p>
    <w:p w14:paraId="007CE478" w14:textId="77777777" w:rsidR="00FF782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 xml:space="preserve">Clustering còn có tên gọi khác là </w:t>
      </w:r>
      <w:r w:rsidRPr="00D629C0">
        <w:rPr>
          <w:b/>
          <w:bCs/>
          <w:noProof/>
          <w:color w:val="111111"/>
          <w:sz w:val="26"/>
          <w:szCs w:val="26"/>
          <w:shd w:val="clear" w:color="auto" w:fill="FFFFFF"/>
        </w:rPr>
        <w:t>segmentation analysis</w:t>
      </w:r>
      <w:r w:rsidRPr="00D629C0">
        <w:rPr>
          <w:noProof/>
          <w:color w:val="111111"/>
          <w:sz w:val="26"/>
          <w:szCs w:val="26"/>
          <w:shd w:val="clear" w:color="auto" w:fill="FFFFFF"/>
        </w:rPr>
        <w:t>, phân tích phân khúc, vì thuật toán này được ứng dụng khá nhiều trong marketing, sales, và CRM với nhiệm vụ xác định các phân khúc khách hàng để đưa ra các chiến lược quảng cáo, bán hàng nhằm mục tiêu hiệu quả.</w:t>
      </w:r>
    </w:p>
    <w:p w14:paraId="525574C2" w14:textId="39DD6683" w:rsidR="00FF782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 xml:space="preserve">Clustering được gọi là </w:t>
      </w:r>
      <w:r w:rsidRPr="00D629C0">
        <w:rPr>
          <w:b/>
          <w:bCs/>
          <w:noProof/>
          <w:color w:val="111111"/>
          <w:sz w:val="26"/>
          <w:szCs w:val="26"/>
          <w:shd w:val="clear" w:color="auto" w:fill="FFFFFF"/>
        </w:rPr>
        <w:t>unsupervised classification</w:t>
      </w:r>
      <w:r w:rsidRPr="00D629C0">
        <w:rPr>
          <w:noProof/>
          <w:color w:val="111111"/>
          <w:sz w:val="26"/>
          <w:szCs w:val="26"/>
          <w:shd w:val="clear" w:color="auto" w:fill="FFFFFF"/>
        </w:rPr>
        <w:t xml:space="preserve"> (phân loại không giám sát) là phương pháp trong </w:t>
      </w:r>
      <w:r w:rsidRPr="00D629C0">
        <w:rPr>
          <w:b/>
          <w:bCs/>
          <w:noProof/>
          <w:color w:val="111111"/>
          <w:sz w:val="26"/>
          <w:szCs w:val="26"/>
          <w:shd w:val="clear" w:color="auto" w:fill="FFFFFF"/>
        </w:rPr>
        <w:t>unsupervised learning</w:t>
      </w:r>
      <w:r w:rsidRPr="00D629C0">
        <w:rPr>
          <w:noProof/>
          <w:color w:val="111111"/>
          <w:sz w:val="26"/>
          <w:szCs w:val="26"/>
          <w:shd w:val="clear" w:color="auto" w:fill="FFFFFF"/>
        </w:rPr>
        <w:t xml:space="preserve"> (học không giám sát) – phương pháp xây dựng các model phân tích – dựa trên tập dữ liệu “không có nhãn”, các điểm dữ liệu chưa được phân loại – mục đích tìm hiểu và trích xuất được những thông tin giá trị về đặc điểm, tính chất của những quan sát bên trong. Khác với </w:t>
      </w:r>
      <w:r w:rsidRPr="00D629C0">
        <w:rPr>
          <w:b/>
          <w:bCs/>
          <w:noProof/>
          <w:color w:val="111111"/>
          <w:sz w:val="26"/>
          <w:szCs w:val="26"/>
          <w:shd w:val="clear" w:color="auto" w:fill="FFFFFF"/>
        </w:rPr>
        <w:t xml:space="preserve">supervised learning </w:t>
      </w:r>
      <w:r w:rsidRPr="00D629C0">
        <w:rPr>
          <w:noProof/>
          <w:color w:val="111111"/>
          <w:sz w:val="26"/>
          <w:szCs w:val="26"/>
          <w:shd w:val="clear" w:color="auto" w:fill="FFFFFF"/>
        </w:rPr>
        <w:t>(học có giám sát), clustering không cố gắng phân loại (classify), không cố gắng ước lượng (estimate), hay dự báo (predict) giá trị của biến mục tiêu</w:t>
      </w:r>
      <w:r w:rsidR="0078639B" w:rsidRPr="00D629C0">
        <w:rPr>
          <w:noProof/>
          <w:color w:val="111111"/>
          <w:sz w:val="26"/>
          <w:szCs w:val="26"/>
          <w:shd w:val="clear" w:color="auto" w:fill="FFFFFF"/>
        </w:rPr>
        <w:t xml:space="preserve"> [8]</w:t>
      </w:r>
      <w:r w:rsidRPr="00D629C0">
        <w:rPr>
          <w:noProof/>
          <w:color w:val="111111"/>
          <w:sz w:val="26"/>
          <w:szCs w:val="26"/>
          <w:shd w:val="clear" w:color="auto" w:fill="FFFFFF"/>
        </w:rPr>
        <w:t>.</w:t>
      </w:r>
    </w:p>
    <w:p w14:paraId="336D13EA" w14:textId="77777777" w:rsidR="00FF782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Clustering giúp phân cụm tối ưu chính là dựa vào các thuộc tính, các biến, … nằm trong tập dữ liệu, đặc điểm và chất lượng của dữ liệu.</w:t>
      </w:r>
    </w:p>
    <w:p w14:paraId="7F59484D" w14:textId="11E4DD78" w:rsidR="00FF782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Ứng dụng của Clustering:</w:t>
      </w:r>
      <w:r w:rsidR="00521D13" w:rsidRPr="00D629C0">
        <w:rPr>
          <w:noProof/>
          <w:color w:val="111111"/>
          <w:sz w:val="26"/>
          <w:szCs w:val="26"/>
          <w:shd w:val="clear" w:color="auto" w:fill="FFFFFF"/>
        </w:rPr>
        <w:t xml:space="preserve"> </w:t>
      </w:r>
      <w:r w:rsidRPr="00D629C0">
        <w:rPr>
          <w:noProof/>
          <w:color w:val="111111"/>
          <w:sz w:val="26"/>
          <w:szCs w:val="26"/>
          <w:shd w:val="clear" w:color="auto" w:fill="FFFFFF"/>
        </w:rPr>
        <w:t>Kinh tế</w:t>
      </w:r>
      <w:r w:rsidR="00521D13" w:rsidRPr="00D629C0">
        <w:rPr>
          <w:noProof/>
          <w:color w:val="111111"/>
          <w:sz w:val="26"/>
          <w:szCs w:val="26"/>
          <w:shd w:val="clear" w:color="auto" w:fill="FFFFFF"/>
        </w:rPr>
        <w:t xml:space="preserve">, </w:t>
      </w:r>
      <w:r w:rsidRPr="00D629C0">
        <w:rPr>
          <w:noProof/>
          <w:color w:val="111111"/>
          <w:sz w:val="26"/>
          <w:szCs w:val="26"/>
          <w:shd w:val="clear" w:color="auto" w:fill="FFFFFF"/>
        </w:rPr>
        <w:t>Y tế</w:t>
      </w:r>
      <w:r w:rsidR="00521D13" w:rsidRPr="00D629C0">
        <w:rPr>
          <w:noProof/>
          <w:color w:val="111111"/>
          <w:sz w:val="26"/>
          <w:szCs w:val="26"/>
          <w:shd w:val="clear" w:color="auto" w:fill="FFFFFF"/>
        </w:rPr>
        <w:t xml:space="preserve">, </w:t>
      </w:r>
      <w:r w:rsidRPr="00D629C0">
        <w:rPr>
          <w:noProof/>
          <w:color w:val="111111"/>
          <w:sz w:val="26"/>
          <w:szCs w:val="26"/>
          <w:shd w:val="clear" w:color="auto" w:fill="FFFFFF"/>
        </w:rPr>
        <w:t>Khoa học xã hội</w:t>
      </w:r>
      <w:r w:rsidR="00521D13" w:rsidRPr="00D629C0">
        <w:rPr>
          <w:noProof/>
          <w:color w:val="111111"/>
          <w:sz w:val="26"/>
          <w:szCs w:val="26"/>
          <w:shd w:val="clear" w:color="auto" w:fill="FFFFFF"/>
        </w:rPr>
        <w:t>, …</w:t>
      </w:r>
    </w:p>
    <w:p w14:paraId="5E875863" w14:textId="6AE935B2" w:rsidR="00A132DD" w:rsidRPr="00D629C0" w:rsidRDefault="00FF782E" w:rsidP="00D629C0">
      <w:pPr>
        <w:pStyle w:val="ListParagraph"/>
        <w:spacing w:before="120" w:after="120" w:line="312" w:lineRule="auto"/>
        <w:ind w:left="0" w:firstLine="284"/>
        <w:jc w:val="both"/>
        <w:rPr>
          <w:rFonts w:ascii="Times New Roman" w:hAnsi="Times New Roman"/>
          <w:noProof/>
          <w:color w:val="111111"/>
          <w:sz w:val="26"/>
          <w:szCs w:val="26"/>
          <w:shd w:val="clear" w:color="auto" w:fill="FFFFFF"/>
        </w:rPr>
      </w:pPr>
      <w:r w:rsidRPr="00D629C0">
        <w:rPr>
          <w:rFonts w:ascii="Times New Roman" w:hAnsi="Times New Roman"/>
          <w:noProof/>
          <w:color w:val="111111"/>
          <w:sz w:val="26"/>
          <w:szCs w:val="26"/>
          <w:shd w:val="clear" w:color="auto" w:fill="FFFFFF"/>
        </w:rPr>
        <w:t>Công thức Euclidean:</w:t>
      </w:r>
      <w:r w:rsidR="004D60BF" w:rsidRPr="00D629C0">
        <w:rPr>
          <w:rFonts w:ascii="Times New Roman" w:hAnsi="Times New Roman"/>
          <w:noProof/>
          <w:color w:val="111111"/>
          <w:sz w:val="26"/>
          <w:szCs w:val="26"/>
          <w:shd w:val="clear" w:color="auto" w:fill="FFFFFF"/>
        </w:rPr>
        <w:t xml:space="preserve"> </w:t>
      </w:r>
      <m:oMath>
        <m:sSub>
          <m:sSubPr>
            <m:ctrlPr>
              <w:rPr>
                <w:rFonts w:ascii="Cambria Math" w:hAnsi="Cambria Math"/>
                <w:b/>
                <w:bCs/>
                <w:i/>
                <w:noProof/>
                <w:color w:val="111111"/>
                <w:sz w:val="26"/>
                <w:szCs w:val="26"/>
                <w:shd w:val="clear" w:color="auto" w:fill="FFFFFF"/>
              </w:rPr>
            </m:ctrlPr>
          </m:sSubPr>
          <m:e>
            <m:r>
              <m:rPr>
                <m:sty m:val="bi"/>
              </m:rPr>
              <w:rPr>
                <w:rFonts w:ascii="Cambria Math" w:hAnsi="Cambria Math"/>
                <w:noProof/>
                <w:color w:val="111111"/>
                <w:sz w:val="26"/>
                <w:szCs w:val="26"/>
                <w:shd w:val="clear" w:color="auto" w:fill="FFFFFF"/>
              </w:rPr>
              <m:t>d</m:t>
            </m:r>
          </m:e>
          <m:sub>
            <m:r>
              <m:rPr>
                <m:sty m:val="bi"/>
              </m:rPr>
              <w:rPr>
                <w:rFonts w:ascii="Cambria Math" w:hAnsi="Cambria Math"/>
                <w:noProof/>
                <w:color w:val="111111"/>
                <w:sz w:val="26"/>
                <w:szCs w:val="26"/>
                <w:shd w:val="clear" w:color="auto" w:fill="FFFFFF"/>
              </w:rPr>
              <m:t>Euclidean</m:t>
            </m:r>
          </m:sub>
        </m:sSub>
        <m:d>
          <m:dPr>
            <m:ctrlPr>
              <w:rPr>
                <w:rFonts w:ascii="Cambria Math" w:hAnsi="Cambria Math"/>
                <w:b/>
                <w:bCs/>
                <w:i/>
                <w:noProof/>
                <w:color w:val="111111"/>
                <w:sz w:val="26"/>
                <w:szCs w:val="26"/>
                <w:shd w:val="clear" w:color="auto" w:fill="FFFFFF"/>
              </w:rPr>
            </m:ctrlPr>
          </m:dPr>
          <m:e>
            <m:r>
              <m:rPr>
                <m:sty m:val="bi"/>
              </m:rPr>
              <w:rPr>
                <w:rFonts w:ascii="Cambria Math" w:hAnsi="Cambria Math"/>
                <w:noProof/>
                <w:color w:val="111111"/>
                <w:sz w:val="26"/>
                <w:szCs w:val="26"/>
                <w:shd w:val="clear" w:color="auto" w:fill="FFFFFF"/>
              </w:rPr>
              <m:t>x,y</m:t>
            </m:r>
          </m:e>
        </m:d>
        <m:r>
          <m:rPr>
            <m:sty m:val="bi"/>
          </m:rPr>
          <w:rPr>
            <w:rFonts w:ascii="Cambria Math" w:hAnsi="Cambria Math"/>
            <w:noProof/>
            <w:color w:val="111111"/>
            <w:sz w:val="26"/>
            <w:szCs w:val="26"/>
            <w:shd w:val="clear" w:color="auto" w:fill="FFFFFF"/>
          </w:rPr>
          <m:t xml:space="preserve">= </m:t>
        </m:r>
        <m:rad>
          <m:radPr>
            <m:degHide m:val="1"/>
            <m:ctrlPr>
              <w:rPr>
                <w:rFonts w:ascii="Cambria Math" w:hAnsi="Cambria Math"/>
                <w:b/>
                <w:bCs/>
                <w:i/>
                <w:noProof/>
                <w:color w:val="111111"/>
                <w:sz w:val="26"/>
                <w:szCs w:val="26"/>
                <w:shd w:val="clear" w:color="auto" w:fill="FFFFFF"/>
              </w:rPr>
            </m:ctrlPr>
          </m:radPr>
          <m:deg/>
          <m:e>
            <m:nary>
              <m:naryPr>
                <m:chr m:val="∑"/>
                <m:limLoc m:val="undOvr"/>
                <m:supHide m:val="1"/>
                <m:ctrlPr>
                  <w:rPr>
                    <w:rFonts w:ascii="Cambria Math" w:hAnsi="Cambria Math"/>
                    <w:b/>
                    <w:bCs/>
                    <w:i/>
                    <w:noProof/>
                    <w:color w:val="111111"/>
                    <w:sz w:val="26"/>
                    <w:szCs w:val="26"/>
                    <w:shd w:val="clear" w:color="auto" w:fill="FFFFFF"/>
                  </w:rPr>
                </m:ctrlPr>
              </m:naryPr>
              <m:sub>
                <m:r>
                  <m:rPr>
                    <m:sty m:val="bi"/>
                  </m:rPr>
                  <w:rPr>
                    <w:rFonts w:ascii="Cambria Math" w:hAnsi="Cambria Math"/>
                    <w:noProof/>
                    <w:color w:val="111111"/>
                    <w:sz w:val="26"/>
                    <w:szCs w:val="26"/>
                    <w:shd w:val="clear" w:color="auto" w:fill="FFFFFF"/>
                  </w:rPr>
                  <m:t>i</m:t>
                </m:r>
              </m:sub>
              <m:sup/>
              <m:e>
                <m:sSup>
                  <m:sSupPr>
                    <m:ctrlPr>
                      <w:rPr>
                        <w:rFonts w:ascii="Cambria Math" w:hAnsi="Cambria Math"/>
                        <w:b/>
                        <w:bCs/>
                        <w:i/>
                        <w:noProof/>
                        <w:color w:val="111111"/>
                        <w:sz w:val="26"/>
                        <w:szCs w:val="26"/>
                        <w:shd w:val="clear" w:color="auto" w:fill="FFFFFF"/>
                      </w:rPr>
                    </m:ctrlPr>
                  </m:sSupPr>
                  <m:e>
                    <m:r>
                      <m:rPr>
                        <m:sty m:val="bi"/>
                      </m:rPr>
                      <w:rPr>
                        <w:rFonts w:ascii="Cambria Math" w:hAnsi="Cambria Math"/>
                        <w:noProof/>
                        <w:color w:val="111111"/>
                        <w:sz w:val="26"/>
                        <w:szCs w:val="26"/>
                        <w:shd w:val="clear" w:color="auto" w:fill="FFFFFF"/>
                      </w:rPr>
                      <m:t>(</m:t>
                    </m:r>
                    <m:sSub>
                      <m:sSubPr>
                        <m:ctrlPr>
                          <w:rPr>
                            <w:rFonts w:ascii="Cambria Math" w:hAnsi="Cambria Math"/>
                            <w:b/>
                            <w:bCs/>
                            <w:i/>
                            <w:noProof/>
                            <w:color w:val="111111"/>
                            <w:sz w:val="26"/>
                            <w:szCs w:val="26"/>
                            <w:shd w:val="clear" w:color="auto" w:fill="FFFFFF"/>
                          </w:rPr>
                        </m:ctrlPr>
                      </m:sSubPr>
                      <m:e>
                        <m:r>
                          <m:rPr>
                            <m:sty m:val="bi"/>
                          </m:rPr>
                          <w:rPr>
                            <w:rFonts w:ascii="Cambria Math" w:hAnsi="Cambria Math"/>
                            <w:noProof/>
                            <w:color w:val="111111"/>
                            <w:sz w:val="26"/>
                            <w:szCs w:val="26"/>
                            <w:shd w:val="clear" w:color="auto" w:fill="FFFFFF"/>
                          </w:rPr>
                          <m:t>x</m:t>
                        </m:r>
                      </m:e>
                      <m:sub>
                        <m:r>
                          <m:rPr>
                            <m:sty m:val="bi"/>
                          </m:rPr>
                          <w:rPr>
                            <w:rFonts w:ascii="Cambria Math" w:hAnsi="Cambria Math"/>
                            <w:noProof/>
                            <w:color w:val="111111"/>
                            <w:sz w:val="26"/>
                            <w:szCs w:val="26"/>
                            <w:shd w:val="clear" w:color="auto" w:fill="FFFFFF"/>
                          </w:rPr>
                          <m:t>i</m:t>
                        </m:r>
                      </m:sub>
                    </m:sSub>
                    <m:r>
                      <m:rPr>
                        <m:sty m:val="bi"/>
                      </m:rPr>
                      <w:rPr>
                        <w:rFonts w:ascii="Cambria Math" w:hAnsi="Cambria Math"/>
                        <w:noProof/>
                        <w:color w:val="111111"/>
                        <w:sz w:val="26"/>
                        <w:szCs w:val="26"/>
                        <w:shd w:val="clear" w:color="auto" w:fill="FFFFFF"/>
                      </w:rPr>
                      <m:t>-</m:t>
                    </m:r>
                    <m:sSub>
                      <m:sSubPr>
                        <m:ctrlPr>
                          <w:rPr>
                            <w:rFonts w:ascii="Cambria Math" w:hAnsi="Cambria Math"/>
                            <w:b/>
                            <w:bCs/>
                            <w:i/>
                            <w:noProof/>
                            <w:color w:val="111111"/>
                            <w:sz w:val="26"/>
                            <w:szCs w:val="26"/>
                            <w:shd w:val="clear" w:color="auto" w:fill="FFFFFF"/>
                          </w:rPr>
                        </m:ctrlPr>
                      </m:sSubPr>
                      <m:e>
                        <m:r>
                          <m:rPr>
                            <m:sty m:val="bi"/>
                          </m:rPr>
                          <w:rPr>
                            <w:rFonts w:ascii="Cambria Math" w:hAnsi="Cambria Math"/>
                            <w:noProof/>
                            <w:color w:val="111111"/>
                            <w:sz w:val="26"/>
                            <w:szCs w:val="26"/>
                            <w:shd w:val="clear" w:color="auto" w:fill="FFFFFF"/>
                          </w:rPr>
                          <m:t>y</m:t>
                        </m:r>
                      </m:e>
                      <m:sub>
                        <m:r>
                          <m:rPr>
                            <m:sty m:val="bi"/>
                          </m:rPr>
                          <w:rPr>
                            <w:rFonts w:ascii="Cambria Math" w:hAnsi="Cambria Math"/>
                            <w:noProof/>
                            <w:color w:val="111111"/>
                            <w:sz w:val="26"/>
                            <w:szCs w:val="26"/>
                            <w:shd w:val="clear" w:color="auto" w:fill="FFFFFF"/>
                          </w:rPr>
                          <m:t>i</m:t>
                        </m:r>
                      </m:sub>
                    </m:sSub>
                    <m:r>
                      <m:rPr>
                        <m:sty m:val="bi"/>
                      </m:rPr>
                      <w:rPr>
                        <w:rFonts w:ascii="Cambria Math" w:hAnsi="Cambria Math"/>
                        <w:noProof/>
                        <w:color w:val="111111"/>
                        <w:sz w:val="26"/>
                        <w:szCs w:val="26"/>
                        <w:shd w:val="clear" w:color="auto" w:fill="FFFFFF"/>
                      </w:rPr>
                      <m:t>)</m:t>
                    </m:r>
                  </m:e>
                  <m:sup>
                    <m:r>
                      <m:rPr>
                        <m:sty m:val="bi"/>
                      </m:rPr>
                      <w:rPr>
                        <w:rFonts w:ascii="Cambria Math" w:hAnsi="Cambria Math"/>
                        <w:noProof/>
                        <w:color w:val="111111"/>
                        <w:sz w:val="26"/>
                        <w:szCs w:val="26"/>
                        <w:shd w:val="clear" w:color="auto" w:fill="FFFFFF"/>
                      </w:rPr>
                      <m:t>2</m:t>
                    </m:r>
                  </m:sup>
                </m:sSup>
              </m:e>
            </m:nary>
          </m:e>
        </m:rad>
      </m:oMath>
      <w:r w:rsidR="00101543" w:rsidRPr="00D629C0">
        <w:rPr>
          <w:rFonts w:ascii="Times New Roman" w:hAnsi="Times New Roman"/>
          <w:b/>
          <w:bCs/>
          <w:noProof/>
          <w:color w:val="111111"/>
          <w:sz w:val="26"/>
          <w:szCs w:val="26"/>
          <w:shd w:val="clear" w:color="auto" w:fill="FFFFFF"/>
        </w:rPr>
        <w:t xml:space="preserve"> </w:t>
      </w:r>
      <w:r w:rsidR="004D60BF" w:rsidRPr="00D629C0">
        <w:rPr>
          <w:rFonts w:ascii="Times New Roman" w:hAnsi="Times New Roman"/>
          <w:noProof/>
          <w:color w:val="111111"/>
          <w:sz w:val="26"/>
          <w:szCs w:val="26"/>
          <w:shd w:val="clear" w:color="auto" w:fill="FFFFFF"/>
        </w:rPr>
        <w:t>[</w:t>
      </w:r>
      <w:r w:rsidR="00183FD1" w:rsidRPr="00D629C0">
        <w:rPr>
          <w:rFonts w:ascii="Times New Roman" w:hAnsi="Times New Roman"/>
          <w:noProof/>
          <w:color w:val="111111"/>
          <w:sz w:val="26"/>
          <w:szCs w:val="26"/>
          <w:shd w:val="clear" w:color="auto" w:fill="FFFFFF"/>
        </w:rPr>
        <w:t>8</w:t>
      </w:r>
      <w:r w:rsidR="004D60BF" w:rsidRPr="00D629C0">
        <w:rPr>
          <w:rFonts w:ascii="Times New Roman" w:hAnsi="Times New Roman"/>
          <w:noProof/>
          <w:color w:val="111111"/>
          <w:sz w:val="26"/>
          <w:szCs w:val="26"/>
          <w:shd w:val="clear" w:color="auto" w:fill="FFFFFF"/>
        </w:rPr>
        <w:t>].</w:t>
      </w:r>
    </w:p>
    <w:p w14:paraId="60D48C45" w14:textId="6A767C31" w:rsidR="00A132DD" w:rsidRPr="00D629C0" w:rsidRDefault="00FF782E" w:rsidP="00D629C0">
      <w:pPr>
        <w:spacing w:before="120" w:after="120" w:line="312" w:lineRule="auto"/>
        <w:jc w:val="both"/>
        <w:rPr>
          <w:b/>
          <w:bCs/>
          <w:noProof/>
          <w:color w:val="111111"/>
          <w:sz w:val="26"/>
          <w:szCs w:val="26"/>
          <w:shd w:val="clear" w:color="auto" w:fill="FFFFFF"/>
        </w:rPr>
      </w:pPr>
      <w:r w:rsidRPr="00D629C0">
        <w:rPr>
          <w:b/>
          <w:bCs/>
          <w:noProof/>
          <w:color w:val="111111"/>
          <w:sz w:val="26"/>
          <w:szCs w:val="26"/>
          <w:shd w:val="clear" w:color="auto" w:fill="FFFFFF"/>
        </w:rPr>
        <w:t>Decision Tree</w:t>
      </w:r>
    </w:p>
    <w:p w14:paraId="336BBE9A" w14:textId="625D29A4" w:rsidR="00FF782E" w:rsidRPr="00D629C0" w:rsidRDefault="00FF782E" w:rsidP="00D629C0">
      <w:pPr>
        <w:spacing w:before="120" w:after="120" w:line="312" w:lineRule="auto"/>
        <w:ind w:firstLine="284"/>
        <w:rPr>
          <w:b/>
          <w:bCs/>
          <w:noProof/>
          <w:color w:val="111111"/>
          <w:sz w:val="26"/>
          <w:szCs w:val="26"/>
          <w:shd w:val="clear" w:color="auto" w:fill="FFFFFF"/>
        </w:rPr>
      </w:pPr>
      <w:r w:rsidRPr="00D629C0">
        <w:rPr>
          <w:noProof/>
          <w:color w:val="111111"/>
          <w:sz w:val="26"/>
          <w:szCs w:val="26"/>
          <w:shd w:val="clear" w:color="auto" w:fill="FFFFFF"/>
        </w:rPr>
        <w:t>Decision Tree là thuật toán được xây dựng trên mô hình một các cây mục đích để thể hiện kết cấu, sự cấu trúc của một hệ thống ra quyết định, hay nói các khác là cách con người tư duy, logic ra sao để đi đến quyết định cuối cùng</w:t>
      </w:r>
      <w:r w:rsidR="0078639B" w:rsidRPr="00D629C0">
        <w:rPr>
          <w:noProof/>
          <w:color w:val="111111"/>
          <w:sz w:val="26"/>
          <w:szCs w:val="26"/>
          <w:shd w:val="clear" w:color="auto" w:fill="FFFFFF"/>
        </w:rPr>
        <w:t xml:space="preserve"> [9]</w:t>
      </w:r>
      <w:r w:rsidRPr="00D629C0">
        <w:rPr>
          <w:noProof/>
          <w:color w:val="111111"/>
          <w:sz w:val="26"/>
          <w:szCs w:val="26"/>
          <w:shd w:val="clear" w:color="auto" w:fill="FFFFFF"/>
        </w:rPr>
        <w:t>.</w:t>
      </w:r>
    </w:p>
    <w:p w14:paraId="477BE2A0" w14:textId="3B483B94" w:rsidR="00FF782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 xml:space="preserve">Decision Tree có khả năng thể hiện cả mối liên hệ phi tuyến giữa các biến dữ liệu một cách hiệu quả do đó được ứng dụng trong mọi khía cạnh của lĩnh vực khoa học </w:t>
      </w:r>
      <w:r w:rsidRPr="00D629C0">
        <w:rPr>
          <w:noProof/>
          <w:color w:val="111111"/>
          <w:sz w:val="26"/>
          <w:szCs w:val="26"/>
          <w:shd w:val="clear" w:color="auto" w:fill="FFFFFF"/>
        </w:rPr>
        <w:lastRenderedPageBreak/>
        <w:t>dữ liệu, và là mảng kiến thức quan trọng mà bất kỳ chuyên gia phân tích nào cũng phải có</w:t>
      </w:r>
      <w:r w:rsidR="0078639B" w:rsidRPr="00D629C0">
        <w:rPr>
          <w:noProof/>
          <w:color w:val="111111"/>
          <w:sz w:val="26"/>
          <w:szCs w:val="26"/>
          <w:shd w:val="clear" w:color="auto" w:fill="FFFFFF"/>
        </w:rPr>
        <w:t xml:space="preserve"> [9]</w:t>
      </w:r>
      <w:r w:rsidRPr="00D629C0">
        <w:rPr>
          <w:noProof/>
          <w:color w:val="111111"/>
          <w:sz w:val="26"/>
          <w:szCs w:val="26"/>
          <w:shd w:val="clear" w:color="auto" w:fill="FFFFFF"/>
        </w:rPr>
        <w:t>.</w:t>
      </w:r>
    </w:p>
    <w:p w14:paraId="76B1F54E" w14:textId="77777777" w:rsidR="00FF782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Những điều cần phải thỏa mãn trước khi triển khai thuật toán Decision Tree:</w:t>
      </w:r>
    </w:p>
    <w:p w14:paraId="241CA1BB" w14:textId="1C5CE917" w:rsidR="00FF782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Tập dữ liệu phải đạt đủ chất lượng trước khi đưa vào phân tích, được chia thành các tập training và test sao cho phù hợp, với tập training thì phải có đầy đủ biến phân loại, biến mục tiêu (target variable), còn test data thì không có</w:t>
      </w:r>
      <w:r w:rsidR="0078639B" w:rsidRPr="00D629C0">
        <w:rPr>
          <w:noProof/>
          <w:color w:val="111111"/>
          <w:sz w:val="26"/>
          <w:szCs w:val="26"/>
          <w:shd w:val="clear" w:color="auto" w:fill="FFFFFF"/>
        </w:rPr>
        <w:t xml:space="preserve"> [9]</w:t>
      </w:r>
      <w:r w:rsidRPr="00D629C0">
        <w:rPr>
          <w:noProof/>
          <w:color w:val="111111"/>
          <w:sz w:val="26"/>
          <w:szCs w:val="26"/>
          <w:shd w:val="clear" w:color="auto" w:fill="FFFFFF"/>
        </w:rPr>
        <w:t>.</w:t>
      </w:r>
    </w:p>
    <w:p w14:paraId="79754817" w14:textId="77777777" w:rsidR="00FF782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Tập dữ liệu training phải dồi dào, đa dạng về các biến, thuộc tính dữ liệu để quá trình huấn luyện cho mô hình diễn ra tối ưu và kết quả phân loại chính xác.</w:t>
      </w:r>
    </w:p>
    <w:p w14:paraId="235B8D4C" w14:textId="1E170077" w:rsidR="00FF782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Các lớp, các nhóm hay giá trị của biến mục tiêu phải rời rạc, rõ ràng. Thông thường không thể áp dụng phân tích cây quyết định cho một biến mục tiêu liên tục (continuous variable). Thay vào đó, biến mục tiêu phải nhận các giá trị được phân định rõ ràng là thuộc về một lớp, nhóm cụ thể nào đó không thuộc về một lớp, nhóm cụ thể nào đó</w:t>
      </w:r>
      <w:r w:rsidR="0078639B" w:rsidRPr="00D629C0">
        <w:rPr>
          <w:noProof/>
          <w:color w:val="111111"/>
          <w:sz w:val="26"/>
          <w:szCs w:val="26"/>
          <w:shd w:val="clear" w:color="auto" w:fill="FFFFFF"/>
        </w:rPr>
        <w:t xml:space="preserve"> [9]</w:t>
      </w:r>
      <w:r w:rsidRPr="00D629C0">
        <w:rPr>
          <w:noProof/>
          <w:color w:val="111111"/>
          <w:sz w:val="26"/>
          <w:szCs w:val="26"/>
          <w:shd w:val="clear" w:color="auto" w:fill="FFFFFF"/>
        </w:rPr>
        <w:t>.</w:t>
      </w:r>
    </w:p>
    <w:p w14:paraId="16E4033F" w14:textId="1B4163E6" w:rsidR="00FF782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Công thức tổng quát:</w:t>
      </w:r>
      <w:r w:rsidR="004D60BF" w:rsidRPr="00D629C0">
        <w:rPr>
          <w:noProof/>
          <w:color w:val="111111"/>
          <w:sz w:val="26"/>
          <w:szCs w:val="26"/>
          <w:shd w:val="clear" w:color="auto" w:fill="FFFFFF"/>
        </w:rPr>
        <w:t xml:space="preserve"> </w:t>
      </w:r>
      <m:oMath>
        <m:r>
          <m:rPr>
            <m:sty m:val="b"/>
          </m:rPr>
          <w:rPr>
            <w:rFonts w:ascii="Cambria Math" w:hAnsi="Cambria Math"/>
            <w:noProof/>
            <w:color w:val="111111"/>
            <w:sz w:val="26"/>
            <w:szCs w:val="26"/>
            <w:shd w:val="clear" w:color="auto" w:fill="FFFFFF"/>
          </w:rPr>
          <m:t>Φ</m:t>
        </m:r>
        <m:d>
          <m:dPr>
            <m:ctrlPr>
              <w:rPr>
                <w:rFonts w:ascii="Cambria Math" w:hAnsi="Cambria Math"/>
                <w:b/>
                <w:bCs/>
                <w:i/>
                <w:noProof/>
                <w:color w:val="111111"/>
                <w:sz w:val="26"/>
                <w:szCs w:val="26"/>
                <w:shd w:val="clear" w:color="auto" w:fill="FFFFFF"/>
              </w:rPr>
            </m:ctrlPr>
          </m:dPr>
          <m:e>
            <m:r>
              <m:rPr>
                <m:sty m:val="bi"/>
              </m:rPr>
              <w:rPr>
                <w:rFonts w:ascii="Cambria Math" w:hAnsi="Cambria Math"/>
                <w:noProof/>
                <w:color w:val="111111"/>
                <w:sz w:val="26"/>
                <w:szCs w:val="26"/>
                <w:shd w:val="clear" w:color="auto" w:fill="FFFFFF"/>
              </w:rPr>
              <m:t>s</m:t>
            </m:r>
          </m:e>
          <m:e>
            <m:r>
              <m:rPr>
                <m:sty m:val="bi"/>
              </m:rPr>
              <w:rPr>
                <w:rFonts w:ascii="Cambria Math" w:hAnsi="Cambria Math"/>
                <w:noProof/>
                <w:color w:val="111111"/>
                <w:sz w:val="26"/>
                <w:szCs w:val="26"/>
                <w:shd w:val="clear" w:color="auto" w:fill="FFFFFF"/>
              </w:rPr>
              <m:t>t</m:t>
            </m:r>
          </m:e>
        </m:d>
        <m:r>
          <m:rPr>
            <m:sty m:val="bi"/>
          </m:rPr>
          <w:rPr>
            <w:rFonts w:ascii="Cambria Math" w:hAnsi="Cambria Math"/>
            <w:noProof/>
            <w:color w:val="111111"/>
            <w:sz w:val="26"/>
            <w:szCs w:val="26"/>
            <w:shd w:val="clear" w:color="auto" w:fill="FFFFFF"/>
          </w:rPr>
          <m:t>=2</m:t>
        </m:r>
        <m:sSub>
          <m:sSubPr>
            <m:ctrlPr>
              <w:rPr>
                <w:rFonts w:ascii="Cambria Math" w:hAnsi="Cambria Math"/>
                <w:b/>
                <w:bCs/>
                <w:i/>
                <w:noProof/>
                <w:color w:val="111111"/>
                <w:sz w:val="26"/>
                <w:szCs w:val="26"/>
                <w:shd w:val="clear" w:color="auto" w:fill="FFFFFF"/>
              </w:rPr>
            </m:ctrlPr>
          </m:sSubPr>
          <m:e>
            <m:r>
              <m:rPr>
                <m:sty m:val="bi"/>
              </m:rPr>
              <w:rPr>
                <w:rFonts w:ascii="Cambria Math" w:hAnsi="Cambria Math"/>
                <w:noProof/>
                <w:color w:val="111111"/>
                <w:sz w:val="26"/>
                <w:szCs w:val="26"/>
                <w:shd w:val="clear" w:color="auto" w:fill="FFFFFF"/>
              </w:rPr>
              <m:t>P</m:t>
            </m:r>
          </m:e>
          <m:sub>
            <m:r>
              <m:rPr>
                <m:sty m:val="bi"/>
              </m:rPr>
              <w:rPr>
                <w:rFonts w:ascii="Cambria Math" w:hAnsi="Cambria Math"/>
                <w:noProof/>
                <w:color w:val="111111"/>
                <w:sz w:val="26"/>
                <w:szCs w:val="26"/>
                <w:shd w:val="clear" w:color="auto" w:fill="FFFFFF"/>
              </w:rPr>
              <m:t>L</m:t>
            </m:r>
          </m:sub>
        </m:sSub>
        <m:sSub>
          <m:sSubPr>
            <m:ctrlPr>
              <w:rPr>
                <w:rFonts w:ascii="Cambria Math" w:hAnsi="Cambria Math"/>
                <w:b/>
                <w:bCs/>
                <w:i/>
                <w:noProof/>
                <w:color w:val="111111"/>
                <w:sz w:val="26"/>
                <w:szCs w:val="26"/>
                <w:shd w:val="clear" w:color="auto" w:fill="FFFFFF"/>
              </w:rPr>
            </m:ctrlPr>
          </m:sSubPr>
          <m:e>
            <m:r>
              <m:rPr>
                <m:sty m:val="bi"/>
              </m:rPr>
              <w:rPr>
                <w:rFonts w:ascii="Cambria Math" w:hAnsi="Cambria Math"/>
                <w:noProof/>
                <w:color w:val="111111"/>
                <w:sz w:val="26"/>
                <w:szCs w:val="26"/>
                <w:shd w:val="clear" w:color="auto" w:fill="FFFFFF"/>
              </w:rPr>
              <m:t>P</m:t>
            </m:r>
          </m:e>
          <m:sub>
            <m:r>
              <m:rPr>
                <m:sty m:val="bi"/>
              </m:rPr>
              <w:rPr>
                <w:rFonts w:ascii="Cambria Math" w:hAnsi="Cambria Math"/>
                <w:noProof/>
                <w:color w:val="111111"/>
                <w:sz w:val="26"/>
                <w:szCs w:val="26"/>
                <w:shd w:val="clear" w:color="auto" w:fill="FFFFFF"/>
              </w:rPr>
              <m:t>R</m:t>
            </m:r>
          </m:sub>
        </m:sSub>
        <m:nary>
          <m:naryPr>
            <m:chr m:val="∑"/>
            <m:limLoc m:val="undOvr"/>
            <m:ctrlPr>
              <w:rPr>
                <w:rFonts w:ascii="Cambria Math" w:hAnsi="Cambria Math"/>
                <w:b/>
                <w:bCs/>
                <w:i/>
                <w:noProof/>
                <w:color w:val="111111"/>
                <w:sz w:val="26"/>
                <w:szCs w:val="26"/>
                <w:shd w:val="clear" w:color="auto" w:fill="FFFFFF"/>
              </w:rPr>
            </m:ctrlPr>
          </m:naryPr>
          <m:sub>
            <m:r>
              <m:rPr>
                <m:sty m:val="bi"/>
              </m:rPr>
              <w:rPr>
                <w:rFonts w:ascii="Cambria Math" w:hAnsi="Cambria Math"/>
                <w:noProof/>
                <w:color w:val="111111"/>
                <w:sz w:val="26"/>
                <w:szCs w:val="26"/>
                <w:shd w:val="clear" w:color="auto" w:fill="FFFFFF"/>
              </w:rPr>
              <m:t>j=1</m:t>
            </m:r>
          </m:sub>
          <m:sup>
            <m:r>
              <m:rPr>
                <m:sty m:val="bi"/>
              </m:rPr>
              <w:rPr>
                <w:rFonts w:ascii="Cambria Math" w:hAnsi="Cambria Math"/>
                <w:noProof/>
                <w:color w:val="111111"/>
                <w:sz w:val="26"/>
                <w:szCs w:val="26"/>
                <w:shd w:val="clear" w:color="auto" w:fill="FFFFFF"/>
              </w:rPr>
              <m:t>#classes</m:t>
            </m:r>
          </m:sup>
          <m:e>
            <m:r>
              <m:rPr>
                <m:sty m:val="bi"/>
              </m:rPr>
              <w:rPr>
                <w:rFonts w:ascii="Cambria Math" w:hAnsi="Cambria Math"/>
                <w:noProof/>
                <w:color w:val="111111"/>
                <w:sz w:val="26"/>
                <w:szCs w:val="26"/>
                <w:shd w:val="clear" w:color="auto" w:fill="FFFFFF"/>
              </w:rPr>
              <m:t>|P(j|</m:t>
            </m:r>
            <m:sSub>
              <m:sSubPr>
                <m:ctrlPr>
                  <w:rPr>
                    <w:rFonts w:ascii="Cambria Math" w:hAnsi="Cambria Math"/>
                    <w:b/>
                    <w:bCs/>
                    <w:i/>
                    <w:noProof/>
                    <w:color w:val="111111"/>
                    <w:sz w:val="26"/>
                    <w:szCs w:val="26"/>
                    <w:shd w:val="clear" w:color="auto" w:fill="FFFFFF"/>
                  </w:rPr>
                </m:ctrlPr>
              </m:sSubPr>
              <m:e>
                <m:r>
                  <m:rPr>
                    <m:sty m:val="bi"/>
                  </m:rPr>
                  <w:rPr>
                    <w:rFonts w:ascii="Cambria Math" w:hAnsi="Cambria Math"/>
                    <w:noProof/>
                    <w:color w:val="111111"/>
                    <w:sz w:val="26"/>
                    <w:szCs w:val="26"/>
                    <w:shd w:val="clear" w:color="auto" w:fill="FFFFFF"/>
                  </w:rPr>
                  <m:t>t</m:t>
                </m:r>
              </m:e>
              <m:sub>
                <m:r>
                  <m:rPr>
                    <m:sty m:val="bi"/>
                  </m:rPr>
                  <w:rPr>
                    <w:rFonts w:ascii="Cambria Math" w:hAnsi="Cambria Math"/>
                    <w:noProof/>
                    <w:color w:val="111111"/>
                    <w:sz w:val="26"/>
                    <w:szCs w:val="26"/>
                    <w:shd w:val="clear" w:color="auto" w:fill="FFFFFF"/>
                  </w:rPr>
                  <m:t>L</m:t>
                </m:r>
              </m:sub>
            </m:sSub>
          </m:e>
        </m:nary>
        <m:r>
          <m:rPr>
            <m:sty m:val="bi"/>
          </m:rPr>
          <w:rPr>
            <w:rFonts w:ascii="Cambria Math" w:hAnsi="Cambria Math"/>
            <w:noProof/>
            <w:color w:val="111111"/>
            <w:sz w:val="26"/>
            <w:szCs w:val="26"/>
            <w:shd w:val="clear" w:color="auto" w:fill="FFFFFF"/>
          </w:rPr>
          <m:t>)-P</m:t>
        </m:r>
        <m:d>
          <m:dPr>
            <m:ctrlPr>
              <w:rPr>
                <w:rFonts w:ascii="Cambria Math" w:hAnsi="Cambria Math"/>
                <w:b/>
                <w:bCs/>
                <w:i/>
                <w:noProof/>
                <w:color w:val="111111"/>
                <w:sz w:val="26"/>
                <w:szCs w:val="26"/>
                <w:shd w:val="clear" w:color="auto" w:fill="FFFFFF"/>
              </w:rPr>
            </m:ctrlPr>
          </m:dPr>
          <m:e>
            <m:r>
              <m:rPr>
                <m:sty m:val="bi"/>
              </m:rPr>
              <w:rPr>
                <w:rFonts w:ascii="Cambria Math" w:hAnsi="Cambria Math"/>
                <w:noProof/>
                <w:color w:val="111111"/>
                <w:sz w:val="26"/>
                <w:szCs w:val="26"/>
                <w:shd w:val="clear" w:color="auto" w:fill="FFFFFF"/>
              </w:rPr>
              <m:t>j</m:t>
            </m:r>
          </m:e>
          <m:e>
            <m:sSub>
              <m:sSubPr>
                <m:ctrlPr>
                  <w:rPr>
                    <w:rFonts w:ascii="Cambria Math" w:hAnsi="Cambria Math"/>
                    <w:b/>
                    <w:bCs/>
                    <w:i/>
                    <w:noProof/>
                    <w:color w:val="111111"/>
                    <w:sz w:val="26"/>
                    <w:szCs w:val="26"/>
                    <w:shd w:val="clear" w:color="auto" w:fill="FFFFFF"/>
                  </w:rPr>
                </m:ctrlPr>
              </m:sSubPr>
              <m:e>
                <m:r>
                  <m:rPr>
                    <m:sty m:val="bi"/>
                  </m:rPr>
                  <w:rPr>
                    <w:rFonts w:ascii="Cambria Math" w:hAnsi="Cambria Math"/>
                    <w:noProof/>
                    <w:color w:val="111111"/>
                    <w:sz w:val="26"/>
                    <w:szCs w:val="26"/>
                    <w:shd w:val="clear" w:color="auto" w:fill="FFFFFF"/>
                  </w:rPr>
                  <m:t>t</m:t>
                </m:r>
              </m:e>
              <m:sub>
                <m:r>
                  <m:rPr>
                    <m:sty m:val="bi"/>
                  </m:rPr>
                  <w:rPr>
                    <w:rFonts w:ascii="Cambria Math" w:hAnsi="Cambria Math"/>
                    <w:noProof/>
                    <w:color w:val="111111"/>
                    <w:sz w:val="26"/>
                    <w:szCs w:val="26"/>
                    <w:shd w:val="clear" w:color="auto" w:fill="FFFFFF"/>
                  </w:rPr>
                  <m:t>R</m:t>
                </m:r>
              </m:sub>
            </m:sSub>
          </m:e>
        </m:d>
        <m:r>
          <m:rPr>
            <m:sty m:val="bi"/>
          </m:rPr>
          <w:rPr>
            <w:rFonts w:ascii="Cambria Math" w:hAnsi="Cambria Math"/>
            <w:noProof/>
            <w:color w:val="111111"/>
            <w:sz w:val="26"/>
            <w:szCs w:val="26"/>
            <w:shd w:val="clear" w:color="auto" w:fill="FFFFFF"/>
          </w:rPr>
          <m:t>|</m:t>
        </m:r>
      </m:oMath>
      <w:r w:rsidR="00D11108" w:rsidRPr="00D629C0">
        <w:rPr>
          <w:b/>
          <w:bCs/>
          <w:noProof/>
          <w:color w:val="111111"/>
          <w:sz w:val="26"/>
          <w:szCs w:val="26"/>
          <w:shd w:val="clear" w:color="auto" w:fill="FFFFFF"/>
        </w:rPr>
        <w:t xml:space="preserve"> </w:t>
      </w:r>
      <w:r w:rsidR="004D60BF" w:rsidRPr="00D629C0">
        <w:rPr>
          <w:noProof/>
          <w:color w:val="111111"/>
          <w:sz w:val="26"/>
          <w:szCs w:val="26"/>
          <w:shd w:val="clear" w:color="auto" w:fill="FFFFFF"/>
        </w:rPr>
        <w:t>[</w:t>
      </w:r>
      <w:r w:rsidR="00183FD1" w:rsidRPr="00D629C0">
        <w:rPr>
          <w:noProof/>
          <w:color w:val="111111"/>
          <w:sz w:val="26"/>
          <w:szCs w:val="26"/>
          <w:shd w:val="clear" w:color="auto" w:fill="FFFFFF"/>
        </w:rPr>
        <w:t>9</w:t>
      </w:r>
      <w:r w:rsidR="004D60BF" w:rsidRPr="00D629C0">
        <w:rPr>
          <w:noProof/>
          <w:color w:val="111111"/>
          <w:sz w:val="26"/>
          <w:szCs w:val="26"/>
          <w:shd w:val="clear" w:color="auto" w:fill="FFFFFF"/>
        </w:rPr>
        <w:t>].</w:t>
      </w:r>
    </w:p>
    <w:p w14:paraId="445D5849" w14:textId="77777777" w:rsidR="00FF782E" w:rsidRPr="00D629C0" w:rsidRDefault="00FF782E" w:rsidP="00D629C0">
      <w:pPr>
        <w:spacing w:before="120" w:after="120" w:line="312" w:lineRule="auto"/>
        <w:jc w:val="both"/>
        <w:rPr>
          <w:noProof/>
          <w:color w:val="111111"/>
          <w:sz w:val="26"/>
          <w:szCs w:val="26"/>
          <w:shd w:val="clear" w:color="auto" w:fill="FFFFFF"/>
        </w:rPr>
      </w:pPr>
      <w:r w:rsidRPr="00D629C0">
        <w:rPr>
          <w:b/>
          <w:bCs/>
          <w:noProof/>
          <w:color w:val="111111"/>
          <w:sz w:val="26"/>
          <w:szCs w:val="26"/>
          <w:shd w:val="clear" w:color="auto" w:fill="FFFFFF"/>
        </w:rPr>
        <w:t>Naive Bayes</w:t>
      </w:r>
    </w:p>
    <w:p w14:paraId="4C10BE89" w14:textId="2231D89D" w:rsidR="00FF782E" w:rsidRPr="00D629C0" w:rsidRDefault="00FF782E" w:rsidP="00D629C0">
      <w:pPr>
        <w:spacing w:before="120" w:after="120" w:line="312" w:lineRule="auto"/>
        <w:ind w:firstLine="284"/>
        <w:jc w:val="both"/>
        <w:rPr>
          <w:noProof/>
          <w:color w:val="111111"/>
          <w:sz w:val="26"/>
          <w:szCs w:val="26"/>
          <w:shd w:val="clear" w:color="auto" w:fill="FFFFFF"/>
        </w:rPr>
      </w:pPr>
      <w:bookmarkStart w:id="1558" w:name="_Hlk90310427"/>
      <w:r w:rsidRPr="00D629C0">
        <w:rPr>
          <w:b/>
          <w:bCs/>
          <w:noProof/>
          <w:color w:val="111111"/>
          <w:sz w:val="26"/>
          <w:szCs w:val="26"/>
          <w:shd w:val="clear" w:color="auto" w:fill="FFFFFF"/>
        </w:rPr>
        <w:t>Naive Bayes Classification</w:t>
      </w:r>
      <w:bookmarkEnd w:id="1558"/>
      <w:r w:rsidRPr="00D629C0">
        <w:rPr>
          <w:noProof/>
          <w:color w:val="111111"/>
          <w:sz w:val="26"/>
          <w:szCs w:val="26"/>
          <w:shd w:val="clear" w:color="auto" w:fill="FFFFFF"/>
        </w:rPr>
        <w:t xml:space="preserve"> (</w:t>
      </w:r>
      <w:bookmarkStart w:id="1559" w:name="_Hlk90310421"/>
      <w:r w:rsidRPr="00D629C0">
        <w:rPr>
          <w:noProof/>
          <w:color w:val="111111"/>
          <w:sz w:val="26"/>
          <w:szCs w:val="26"/>
          <w:shd w:val="clear" w:color="auto" w:fill="FFFFFF"/>
        </w:rPr>
        <w:t>NBC</w:t>
      </w:r>
      <w:bookmarkEnd w:id="1559"/>
      <w:r w:rsidRPr="00D629C0">
        <w:rPr>
          <w:noProof/>
          <w:color w:val="111111"/>
          <w:sz w:val="26"/>
          <w:szCs w:val="26"/>
          <w:shd w:val="clear" w:color="auto" w:fill="FFFFFF"/>
        </w:rPr>
        <w:t xml:space="preserve">) – </w:t>
      </w:r>
      <w:bookmarkStart w:id="1560" w:name="_Hlk90310437"/>
      <w:r w:rsidRPr="00D629C0">
        <w:rPr>
          <w:noProof/>
          <w:color w:val="111111"/>
          <w:sz w:val="26"/>
          <w:szCs w:val="26"/>
          <w:shd w:val="clear" w:color="auto" w:fill="FFFFFF"/>
        </w:rPr>
        <w:t>thuật toán phân loại Naive Bayes</w:t>
      </w:r>
      <w:bookmarkEnd w:id="1560"/>
      <w:r w:rsidRPr="00D629C0">
        <w:rPr>
          <w:noProof/>
          <w:color w:val="111111"/>
          <w:sz w:val="26"/>
          <w:szCs w:val="26"/>
          <w:shd w:val="clear" w:color="auto" w:fill="FFFFFF"/>
        </w:rPr>
        <w:t xml:space="preserve"> - là một thuật toán dựa trên định lý Bayes về lý thuyết xác suất để đưa ra các phán đoán cũng như phân loại dữ liệu dựa trên các dữ liệu được quan sát và thống kê, được ứng dụng rất nhiều trong các lĩnh vực Machine learning dùng để đưa các dự đoán có độ chính xác cao, dựa trên một tập dữ liệu đã được thu thập. NBC thuộc vào nhóm học máy có giám sát</w:t>
      </w:r>
      <w:r w:rsidR="0078639B" w:rsidRPr="00D629C0">
        <w:rPr>
          <w:noProof/>
          <w:color w:val="111111"/>
          <w:sz w:val="26"/>
          <w:szCs w:val="26"/>
          <w:shd w:val="clear" w:color="auto" w:fill="FFFFFF"/>
        </w:rPr>
        <w:t xml:space="preserve"> [10]</w:t>
      </w:r>
      <w:r w:rsidRPr="00D629C0">
        <w:rPr>
          <w:noProof/>
          <w:color w:val="111111"/>
          <w:sz w:val="26"/>
          <w:szCs w:val="26"/>
          <w:shd w:val="clear" w:color="auto" w:fill="FFFFFF"/>
        </w:rPr>
        <w:t>.</w:t>
      </w:r>
    </w:p>
    <w:p w14:paraId="1960004E" w14:textId="5C8039E9" w:rsidR="00F86CAE" w:rsidRPr="00D629C0" w:rsidRDefault="00FF782E" w:rsidP="00D629C0">
      <w:pPr>
        <w:spacing w:before="120" w:after="120" w:line="312" w:lineRule="auto"/>
        <w:ind w:firstLine="284"/>
        <w:jc w:val="both"/>
        <w:rPr>
          <w:noProof/>
          <w:color w:val="111111"/>
          <w:sz w:val="26"/>
          <w:szCs w:val="26"/>
          <w:shd w:val="clear" w:color="auto" w:fill="FFFFFF"/>
        </w:rPr>
      </w:pPr>
      <w:r w:rsidRPr="00D629C0">
        <w:rPr>
          <w:b/>
          <w:bCs/>
          <w:noProof/>
          <w:color w:val="111111"/>
          <w:sz w:val="26"/>
          <w:szCs w:val="26"/>
          <w:shd w:val="clear" w:color="auto" w:fill="FFFFFF"/>
        </w:rPr>
        <w:t>Định lý Bayes</w:t>
      </w:r>
      <w:r w:rsidRPr="00D629C0">
        <w:rPr>
          <w:noProof/>
          <w:color w:val="111111"/>
          <w:sz w:val="26"/>
          <w:szCs w:val="26"/>
          <w:shd w:val="clear" w:color="auto" w:fill="FFFFFF"/>
        </w:rPr>
        <w:t xml:space="preserve"> cho phép tính xác suất xảy ra của một sự kiện ngẫu nhiên A khi biết sự kiện liên quan B đã xảy ra. Xác suất này được ký hiệu là P(A|B), và đọc là “xác suất của A nếu có B”. Đại lượng này được gọi xác suất có điều kiện hay xác suất hậu nghiệm vì nó được rút ra từ giá trị được cho của B hoặc phụ thuộc vào giá trị đó</w:t>
      </w:r>
      <w:r w:rsidR="0078639B" w:rsidRPr="00D629C0">
        <w:rPr>
          <w:noProof/>
          <w:color w:val="111111"/>
          <w:sz w:val="26"/>
          <w:szCs w:val="26"/>
          <w:shd w:val="clear" w:color="auto" w:fill="FFFFFF"/>
        </w:rPr>
        <w:t xml:space="preserve"> [10]</w:t>
      </w:r>
      <w:r w:rsidRPr="00D629C0">
        <w:rPr>
          <w:noProof/>
          <w:color w:val="111111"/>
          <w:sz w:val="26"/>
          <w:szCs w:val="26"/>
          <w:shd w:val="clear" w:color="auto" w:fill="FFFFFF"/>
        </w:rPr>
        <w:t>.</w:t>
      </w:r>
    </w:p>
    <w:p w14:paraId="4517FAAF" w14:textId="12F879B2" w:rsidR="00FF782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Định lý Bayes:</w:t>
      </w:r>
    </w:p>
    <w:p w14:paraId="43F8ED0E" w14:textId="0F80F98A" w:rsidR="00FF782E" w:rsidRPr="00D629C0" w:rsidRDefault="00F1335D" w:rsidP="00D629C0">
      <w:pPr>
        <w:spacing w:before="120" w:after="120" w:line="312" w:lineRule="auto"/>
        <w:ind w:left="720"/>
        <w:jc w:val="both"/>
        <w:rPr>
          <w:b/>
          <w:bCs/>
          <w:iCs/>
          <w:noProof/>
          <w:color w:val="111111"/>
          <w:sz w:val="26"/>
          <w:szCs w:val="26"/>
          <w:shd w:val="clear" w:color="auto" w:fill="FFFFFF"/>
        </w:rPr>
      </w:pPr>
      <m:oMath>
        <m:r>
          <m:rPr>
            <m:sty m:val="b"/>
          </m:rPr>
          <w:rPr>
            <w:rFonts w:ascii="Cambria Math" w:hAnsi="Cambria Math"/>
            <w:noProof/>
            <w:color w:val="111111"/>
            <w:sz w:val="26"/>
            <w:szCs w:val="26"/>
            <w:shd w:val="clear" w:color="auto" w:fill="FFFFFF"/>
          </w:rPr>
          <m:t>P</m:t>
        </m:r>
        <m:d>
          <m:dPr>
            <m:ctrlPr>
              <w:rPr>
                <w:rFonts w:ascii="Cambria Math" w:hAnsi="Cambria Math"/>
                <w:b/>
                <w:bCs/>
                <w:iCs/>
                <w:noProof/>
                <w:color w:val="111111"/>
                <w:sz w:val="26"/>
                <w:szCs w:val="26"/>
                <w:shd w:val="clear" w:color="auto" w:fill="FFFFFF"/>
              </w:rPr>
            </m:ctrlPr>
          </m:dPr>
          <m:e>
            <m:r>
              <m:rPr>
                <m:sty m:val="b"/>
              </m:rPr>
              <w:rPr>
                <w:rFonts w:ascii="Cambria Math" w:hAnsi="Cambria Math"/>
                <w:noProof/>
                <w:color w:val="111111"/>
                <w:sz w:val="26"/>
                <w:szCs w:val="26"/>
                <w:shd w:val="clear" w:color="auto" w:fill="FFFFFF"/>
              </w:rPr>
              <m:t>A</m:t>
            </m:r>
          </m:e>
          <m:e>
            <m:r>
              <m:rPr>
                <m:sty m:val="b"/>
              </m:rPr>
              <w:rPr>
                <w:rFonts w:ascii="Cambria Math" w:hAnsi="Cambria Math"/>
                <w:noProof/>
                <w:color w:val="111111"/>
                <w:sz w:val="26"/>
                <w:szCs w:val="26"/>
                <w:shd w:val="clear" w:color="auto" w:fill="FFFFFF"/>
              </w:rPr>
              <m:t>B</m:t>
            </m:r>
          </m:e>
        </m:d>
        <m:r>
          <m:rPr>
            <m:sty m:val="b"/>
          </m:rPr>
          <w:rPr>
            <w:rFonts w:ascii="Cambria Math" w:hAnsi="Cambria Math"/>
            <w:noProof/>
            <w:color w:val="111111"/>
            <w:sz w:val="26"/>
            <w:szCs w:val="26"/>
            <w:shd w:val="clear" w:color="auto" w:fill="FFFFFF"/>
          </w:rPr>
          <m:t>=</m:t>
        </m:r>
        <m:f>
          <m:fPr>
            <m:ctrlPr>
              <w:rPr>
                <w:rFonts w:ascii="Cambria Math" w:hAnsi="Cambria Math"/>
                <w:b/>
                <w:bCs/>
                <w:iCs/>
                <w:noProof/>
                <w:color w:val="111111"/>
                <w:sz w:val="26"/>
                <w:szCs w:val="26"/>
                <w:shd w:val="clear" w:color="auto" w:fill="FFFFFF"/>
              </w:rPr>
            </m:ctrlPr>
          </m:fPr>
          <m:num>
            <m:r>
              <m:rPr>
                <m:sty m:val="b"/>
              </m:rPr>
              <w:rPr>
                <w:rFonts w:ascii="Cambria Math" w:hAnsi="Cambria Math"/>
                <w:noProof/>
                <w:color w:val="111111"/>
                <w:sz w:val="26"/>
                <w:szCs w:val="26"/>
                <w:shd w:val="clear" w:color="auto" w:fill="FFFFFF"/>
              </w:rPr>
              <m:t>P</m:t>
            </m:r>
            <m:d>
              <m:dPr>
                <m:ctrlPr>
                  <w:rPr>
                    <w:rFonts w:ascii="Cambria Math" w:hAnsi="Cambria Math"/>
                    <w:b/>
                    <w:bCs/>
                    <w:iCs/>
                    <w:noProof/>
                    <w:color w:val="111111"/>
                    <w:sz w:val="26"/>
                    <w:szCs w:val="26"/>
                    <w:shd w:val="clear" w:color="auto" w:fill="FFFFFF"/>
                  </w:rPr>
                </m:ctrlPr>
              </m:dPr>
              <m:e>
                <m:r>
                  <m:rPr>
                    <m:sty m:val="b"/>
                  </m:rPr>
                  <w:rPr>
                    <w:rFonts w:ascii="Cambria Math" w:hAnsi="Cambria Math"/>
                    <w:noProof/>
                    <w:color w:val="111111"/>
                    <w:sz w:val="26"/>
                    <w:szCs w:val="26"/>
                    <w:shd w:val="clear" w:color="auto" w:fill="FFFFFF"/>
                  </w:rPr>
                  <m:t>B</m:t>
                </m:r>
              </m:e>
              <m:e>
                <m:r>
                  <m:rPr>
                    <m:sty m:val="b"/>
                  </m:rPr>
                  <w:rPr>
                    <w:rFonts w:ascii="Cambria Math" w:hAnsi="Cambria Math"/>
                    <w:noProof/>
                    <w:color w:val="111111"/>
                    <w:sz w:val="26"/>
                    <w:szCs w:val="26"/>
                    <w:shd w:val="clear" w:color="auto" w:fill="FFFFFF"/>
                  </w:rPr>
                  <m:t>A</m:t>
                </m:r>
              </m:e>
            </m:d>
            <m:r>
              <m:rPr>
                <m:sty m:val="b"/>
              </m:rPr>
              <w:rPr>
                <w:rFonts w:ascii="Cambria Math" w:hAnsi="Cambria Math"/>
                <w:noProof/>
                <w:color w:val="111111"/>
                <w:sz w:val="26"/>
                <w:szCs w:val="26"/>
                <w:shd w:val="clear" w:color="auto" w:fill="FFFFFF"/>
              </w:rPr>
              <m:t>×P(A)</m:t>
            </m:r>
          </m:num>
          <m:den>
            <m:r>
              <m:rPr>
                <m:sty m:val="b"/>
              </m:rPr>
              <w:rPr>
                <w:rFonts w:ascii="Cambria Math" w:hAnsi="Cambria Math"/>
                <w:noProof/>
                <w:color w:val="111111"/>
                <w:sz w:val="26"/>
                <w:szCs w:val="26"/>
                <w:shd w:val="clear" w:color="auto" w:fill="FFFFFF"/>
              </w:rPr>
              <m:t>P(B)</m:t>
            </m:r>
          </m:den>
        </m:f>
      </m:oMath>
      <w:r w:rsidRPr="00D629C0">
        <w:rPr>
          <w:b/>
          <w:bCs/>
          <w:iCs/>
          <w:noProof/>
          <w:color w:val="111111"/>
          <w:sz w:val="26"/>
          <w:szCs w:val="26"/>
          <w:shd w:val="clear" w:color="auto" w:fill="FFFFFF"/>
        </w:rPr>
        <w:t xml:space="preserve"> </w:t>
      </w:r>
    </w:p>
    <w:p w14:paraId="3FAB17FD" w14:textId="77777777" w:rsidR="00FF782E" w:rsidRPr="00D629C0" w:rsidRDefault="00FF782E" w:rsidP="00D629C0">
      <w:pPr>
        <w:spacing w:before="120" w:after="120" w:line="312" w:lineRule="auto"/>
        <w:ind w:left="993"/>
        <w:jc w:val="both"/>
        <w:rPr>
          <w:noProof/>
          <w:color w:val="111111"/>
          <w:sz w:val="26"/>
          <w:szCs w:val="26"/>
          <w:shd w:val="clear" w:color="auto" w:fill="FFFFFF"/>
        </w:rPr>
      </w:pPr>
      <w:r w:rsidRPr="00D629C0">
        <w:rPr>
          <w:noProof/>
          <w:color w:val="111111"/>
          <w:sz w:val="26"/>
          <w:szCs w:val="26"/>
          <w:shd w:val="clear" w:color="auto" w:fill="FFFFFF"/>
        </w:rPr>
        <w:t>Theo định lí Bayes, P(A|B) sẽ phụ thuộc vào 3 yếu tố:</w:t>
      </w:r>
    </w:p>
    <w:p w14:paraId="21C41FF3" w14:textId="77777777" w:rsidR="00FF782E" w:rsidRPr="00D629C0" w:rsidRDefault="00FF782E" w:rsidP="00F226C4">
      <w:pPr>
        <w:pStyle w:val="ListParagraph"/>
        <w:numPr>
          <w:ilvl w:val="0"/>
          <w:numId w:val="7"/>
        </w:numPr>
        <w:spacing w:before="120" w:after="120" w:line="312" w:lineRule="auto"/>
        <w:ind w:left="1276" w:hanging="283"/>
        <w:jc w:val="both"/>
        <w:rPr>
          <w:rFonts w:ascii="Times New Roman" w:hAnsi="Times New Roman"/>
          <w:noProof/>
          <w:color w:val="111111"/>
          <w:sz w:val="26"/>
          <w:szCs w:val="26"/>
          <w:shd w:val="clear" w:color="auto" w:fill="FFFFFF"/>
        </w:rPr>
      </w:pPr>
      <w:r w:rsidRPr="00D629C0">
        <w:rPr>
          <w:rFonts w:ascii="Times New Roman" w:hAnsi="Times New Roman"/>
          <w:noProof/>
          <w:color w:val="111111"/>
          <w:sz w:val="26"/>
          <w:szCs w:val="26"/>
          <w:shd w:val="clear" w:color="auto" w:fill="FFFFFF"/>
        </w:rPr>
        <w:t>Xác suất xảy ra A của riêng nó, không quan tâm đến B. Kí hiệu là P(A).</w:t>
      </w:r>
    </w:p>
    <w:p w14:paraId="7C0A7B59" w14:textId="77777777" w:rsidR="00FF782E" w:rsidRPr="00D629C0" w:rsidRDefault="00FF782E" w:rsidP="00F226C4">
      <w:pPr>
        <w:pStyle w:val="ListParagraph"/>
        <w:numPr>
          <w:ilvl w:val="0"/>
          <w:numId w:val="7"/>
        </w:numPr>
        <w:spacing w:before="120" w:after="120" w:line="312" w:lineRule="auto"/>
        <w:ind w:left="1276" w:hanging="283"/>
        <w:jc w:val="both"/>
        <w:rPr>
          <w:rFonts w:ascii="Times New Roman" w:hAnsi="Times New Roman"/>
          <w:noProof/>
          <w:color w:val="111111"/>
          <w:sz w:val="26"/>
          <w:szCs w:val="26"/>
          <w:shd w:val="clear" w:color="auto" w:fill="FFFFFF"/>
        </w:rPr>
      </w:pPr>
      <w:r w:rsidRPr="00D629C0">
        <w:rPr>
          <w:rFonts w:ascii="Times New Roman" w:hAnsi="Times New Roman"/>
          <w:noProof/>
          <w:color w:val="111111"/>
          <w:sz w:val="26"/>
          <w:szCs w:val="26"/>
          <w:shd w:val="clear" w:color="auto" w:fill="FFFFFF"/>
        </w:rPr>
        <w:lastRenderedPageBreak/>
        <w:t>Xác suất xảy ra B của riêng nó, không quan tâm đến A. Kí hiệu là P(B).</w:t>
      </w:r>
    </w:p>
    <w:p w14:paraId="392B0FE0" w14:textId="77777777" w:rsidR="00FF782E" w:rsidRPr="00D629C0" w:rsidRDefault="00FF782E" w:rsidP="00F226C4">
      <w:pPr>
        <w:pStyle w:val="ListParagraph"/>
        <w:numPr>
          <w:ilvl w:val="0"/>
          <w:numId w:val="7"/>
        </w:numPr>
        <w:spacing w:before="120" w:after="120" w:line="312" w:lineRule="auto"/>
        <w:ind w:left="1276" w:hanging="283"/>
        <w:jc w:val="both"/>
        <w:rPr>
          <w:rFonts w:ascii="Times New Roman" w:hAnsi="Times New Roman"/>
          <w:noProof/>
          <w:color w:val="111111"/>
          <w:sz w:val="26"/>
          <w:szCs w:val="26"/>
          <w:shd w:val="clear" w:color="auto" w:fill="FFFFFF"/>
        </w:rPr>
      </w:pPr>
      <w:r w:rsidRPr="00D629C0">
        <w:rPr>
          <w:rFonts w:ascii="Times New Roman" w:hAnsi="Times New Roman"/>
          <w:noProof/>
          <w:color w:val="111111"/>
          <w:sz w:val="26"/>
          <w:szCs w:val="26"/>
          <w:shd w:val="clear" w:color="auto" w:fill="FFFFFF"/>
        </w:rPr>
        <w:t>Xác suất xảy ra B khi biết A xảy ra. Kí hiệu là P(B|A). Đại lượng này gọi là khả năng (likelihood) xảy ra B khi biết A đã xảy ra.</w:t>
      </w:r>
    </w:p>
    <w:p w14:paraId="3700E302" w14:textId="34660112" w:rsidR="00DF2608"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Ứng dụng:</w:t>
      </w:r>
      <w:r w:rsidR="00103A2B" w:rsidRPr="00D629C0">
        <w:rPr>
          <w:noProof/>
          <w:color w:val="111111"/>
          <w:sz w:val="26"/>
          <w:szCs w:val="26"/>
          <w:shd w:val="clear" w:color="auto" w:fill="FFFFFF"/>
        </w:rPr>
        <w:t xml:space="preserve"> </w:t>
      </w:r>
      <w:r w:rsidRPr="00D629C0">
        <w:rPr>
          <w:noProof/>
          <w:color w:val="111111"/>
          <w:sz w:val="26"/>
          <w:szCs w:val="26"/>
          <w:shd w:val="clear" w:color="auto" w:fill="FFFFFF"/>
        </w:rPr>
        <w:t>Real time Prediction (Ứng dụng chạy thời gian thực)</w:t>
      </w:r>
      <w:r w:rsidR="00103A2B" w:rsidRPr="00D629C0">
        <w:rPr>
          <w:noProof/>
          <w:color w:val="111111"/>
          <w:sz w:val="26"/>
          <w:szCs w:val="26"/>
          <w:shd w:val="clear" w:color="auto" w:fill="FFFFFF"/>
        </w:rPr>
        <w:t xml:space="preserve">, </w:t>
      </w:r>
      <w:r w:rsidRPr="00D629C0">
        <w:rPr>
          <w:noProof/>
          <w:color w:val="111111"/>
          <w:sz w:val="26"/>
          <w:szCs w:val="26"/>
          <w:shd w:val="clear" w:color="auto" w:fill="FFFFFF"/>
        </w:rPr>
        <w:t>Multi class Prediction (Ứng dụng đa dự đoán)</w:t>
      </w:r>
      <w:r w:rsidR="00103A2B" w:rsidRPr="00D629C0">
        <w:rPr>
          <w:noProof/>
          <w:color w:val="111111"/>
          <w:sz w:val="26"/>
          <w:szCs w:val="26"/>
          <w:shd w:val="clear" w:color="auto" w:fill="FFFFFF"/>
        </w:rPr>
        <w:t xml:space="preserve">, </w:t>
      </w:r>
      <w:r w:rsidRPr="00D629C0">
        <w:rPr>
          <w:noProof/>
          <w:color w:val="111111"/>
          <w:sz w:val="26"/>
          <w:szCs w:val="26"/>
          <w:shd w:val="clear" w:color="auto" w:fill="FFFFFF"/>
        </w:rPr>
        <w:t>Text classification/ Spam Filtering/ Sentiment Analysis (Phân loại văn bản hay ngôn ngữ tự nhiên)</w:t>
      </w:r>
      <w:r w:rsidR="00103A2B" w:rsidRPr="00D629C0">
        <w:rPr>
          <w:noProof/>
          <w:color w:val="111111"/>
          <w:sz w:val="26"/>
          <w:szCs w:val="26"/>
          <w:shd w:val="clear" w:color="auto" w:fill="FFFFFF"/>
        </w:rPr>
        <w:t xml:space="preserve">, </w:t>
      </w:r>
      <w:r w:rsidRPr="00D629C0">
        <w:rPr>
          <w:noProof/>
          <w:color w:val="111111"/>
          <w:sz w:val="26"/>
          <w:szCs w:val="26"/>
          <w:shd w:val="clear" w:color="auto" w:fill="FFFFFF"/>
        </w:rPr>
        <w:t>Recommendation System (Hệ thống gợi ý)</w:t>
      </w:r>
      <w:r w:rsidR="009A30CC" w:rsidRPr="00D629C0">
        <w:rPr>
          <w:noProof/>
          <w:color w:val="111111"/>
          <w:sz w:val="26"/>
          <w:szCs w:val="26"/>
          <w:shd w:val="clear" w:color="auto" w:fill="FFFFFF"/>
        </w:rPr>
        <w:t xml:space="preserve"> [</w:t>
      </w:r>
      <w:r w:rsidR="00120372" w:rsidRPr="00D629C0">
        <w:rPr>
          <w:noProof/>
          <w:color w:val="111111"/>
          <w:sz w:val="26"/>
          <w:szCs w:val="26"/>
          <w:shd w:val="clear" w:color="auto" w:fill="FFFFFF"/>
        </w:rPr>
        <w:t>10</w:t>
      </w:r>
      <w:r w:rsidR="009A30CC" w:rsidRPr="00D629C0">
        <w:rPr>
          <w:noProof/>
          <w:color w:val="111111"/>
          <w:sz w:val="26"/>
          <w:szCs w:val="26"/>
          <w:shd w:val="clear" w:color="auto" w:fill="FFFFFF"/>
        </w:rPr>
        <w:t>].</w:t>
      </w:r>
    </w:p>
    <w:p w14:paraId="6348BAEB" w14:textId="77777777" w:rsidR="00FF782E" w:rsidRPr="00D629C0" w:rsidRDefault="00FF782E" w:rsidP="00D629C0">
      <w:pPr>
        <w:spacing w:before="120" w:after="120" w:line="312" w:lineRule="auto"/>
        <w:jc w:val="both"/>
        <w:rPr>
          <w:noProof/>
          <w:color w:val="111111"/>
          <w:sz w:val="26"/>
          <w:szCs w:val="26"/>
          <w:shd w:val="clear" w:color="auto" w:fill="FFFFFF"/>
        </w:rPr>
      </w:pPr>
      <w:r w:rsidRPr="00D629C0">
        <w:rPr>
          <w:b/>
          <w:bCs/>
          <w:noProof/>
          <w:color w:val="111111"/>
          <w:sz w:val="26"/>
          <w:szCs w:val="26"/>
          <w:shd w:val="clear" w:color="auto" w:fill="FFFFFF"/>
        </w:rPr>
        <w:t>Neural Network</w:t>
      </w:r>
    </w:p>
    <w:p w14:paraId="7837C021" w14:textId="5DB9CEE7" w:rsidR="00FF782E" w:rsidRPr="00D629C0" w:rsidRDefault="00FF782E" w:rsidP="00D629C0">
      <w:pPr>
        <w:spacing w:before="120" w:after="120" w:line="312" w:lineRule="auto"/>
        <w:ind w:firstLine="284"/>
        <w:jc w:val="both"/>
        <w:rPr>
          <w:noProof/>
          <w:color w:val="111111"/>
          <w:sz w:val="26"/>
          <w:szCs w:val="26"/>
          <w:shd w:val="clear" w:color="auto" w:fill="FFFFFF"/>
        </w:rPr>
      </w:pPr>
      <w:r w:rsidRPr="00D629C0">
        <w:rPr>
          <w:b/>
          <w:bCs/>
          <w:noProof/>
          <w:color w:val="111111"/>
          <w:sz w:val="26"/>
          <w:szCs w:val="26"/>
          <w:shd w:val="clear" w:color="auto" w:fill="FFFFFF"/>
        </w:rPr>
        <w:t>Neural Network</w:t>
      </w:r>
      <w:r w:rsidRPr="00D629C0">
        <w:rPr>
          <w:noProof/>
          <w:color w:val="111111"/>
          <w:sz w:val="26"/>
          <w:szCs w:val="26"/>
          <w:shd w:val="clear" w:color="auto" w:fill="FFFFFF"/>
        </w:rPr>
        <w:t xml:space="preserve"> </w:t>
      </w:r>
      <w:r w:rsidR="00F1335D" w:rsidRPr="00D629C0">
        <w:rPr>
          <w:noProof/>
          <w:color w:val="111111"/>
          <w:sz w:val="26"/>
          <w:szCs w:val="26"/>
          <w:shd w:val="clear" w:color="auto" w:fill="FFFFFF"/>
        </w:rPr>
        <w:t>(</w:t>
      </w:r>
      <w:r w:rsidRPr="00D629C0">
        <w:rPr>
          <w:noProof/>
          <w:color w:val="111111"/>
          <w:sz w:val="26"/>
          <w:szCs w:val="26"/>
          <w:shd w:val="clear" w:color="auto" w:fill="FFFFFF"/>
        </w:rPr>
        <w:t>Mạng nơ-ron nhân tạo</w:t>
      </w:r>
      <w:r w:rsidR="00F1335D" w:rsidRPr="00D629C0">
        <w:rPr>
          <w:noProof/>
          <w:color w:val="111111"/>
          <w:sz w:val="26"/>
          <w:szCs w:val="26"/>
          <w:shd w:val="clear" w:color="auto" w:fill="FFFFFF"/>
        </w:rPr>
        <w:t>)</w:t>
      </w:r>
      <w:r w:rsidRPr="00D629C0">
        <w:rPr>
          <w:noProof/>
          <w:color w:val="111111"/>
          <w:sz w:val="26"/>
          <w:szCs w:val="26"/>
          <w:shd w:val="clear" w:color="auto" w:fill="FFFFFF"/>
        </w:rPr>
        <w:t xml:space="preserve"> là một chuỗi những thuật toán được đưa ra để tìm kiếm các mối quan hệ cơ bản trong tập hợp các dữ liệu. Thông qua việc bắt bước cách thức hoạt động từ não bộ con người. Mạng nơ ron nhân tạo được xem là hệ thống của các tế bào thần kinh nhân tạo. Đây có thể là hữu cơ hoặc nhân tạo về bản chất</w:t>
      </w:r>
      <w:r w:rsidR="001A00A5" w:rsidRPr="00D629C0">
        <w:rPr>
          <w:noProof/>
          <w:color w:val="111111"/>
          <w:sz w:val="26"/>
          <w:szCs w:val="26"/>
          <w:shd w:val="clear" w:color="auto" w:fill="FFFFFF"/>
        </w:rPr>
        <w:t xml:space="preserve"> [11]</w:t>
      </w:r>
      <w:r w:rsidRPr="00D629C0">
        <w:rPr>
          <w:noProof/>
          <w:color w:val="111111"/>
          <w:sz w:val="26"/>
          <w:szCs w:val="26"/>
          <w:shd w:val="clear" w:color="auto" w:fill="FFFFFF"/>
        </w:rPr>
        <w:t>.</w:t>
      </w:r>
    </w:p>
    <w:p w14:paraId="0DD2AE5F" w14:textId="29DE5D68" w:rsidR="00FF782E" w:rsidRPr="00D629C0" w:rsidRDefault="00FF782E" w:rsidP="00D629C0">
      <w:pPr>
        <w:spacing w:before="120" w:after="120" w:line="312" w:lineRule="auto"/>
        <w:ind w:firstLine="284"/>
        <w:jc w:val="both"/>
        <w:rPr>
          <w:noProof/>
          <w:color w:val="111111"/>
          <w:sz w:val="26"/>
          <w:szCs w:val="26"/>
          <w:shd w:val="clear" w:color="auto" w:fill="FFFFFF"/>
        </w:rPr>
      </w:pPr>
      <w:r w:rsidRPr="00D629C0">
        <w:rPr>
          <w:b/>
          <w:bCs/>
          <w:noProof/>
          <w:color w:val="111111"/>
          <w:sz w:val="26"/>
          <w:szCs w:val="26"/>
          <w:shd w:val="clear" w:color="auto" w:fill="FFFFFF"/>
        </w:rPr>
        <w:t>Neural Network</w:t>
      </w:r>
      <w:r w:rsidRPr="00D629C0">
        <w:rPr>
          <w:noProof/>
          <w:color w:val="111111"/>
          <w:sz w:val="26"/>
          <w:szCs w:val="26"/>
          <w:shd w:val="clear" w:color="auto" w:fill="FFFFFF"/>
        </w:rPr>
        <w:t xml:space="preserve"> có khả năng thích ứng được với mọi thay đổi từ đầu vào. Do vậy, nó có thể đưa ra được mọi kết quả một cách tốt nhất có thể mà bạn không cần phải thiết kế lại những tiêu chí đầu ra</w:t>
      </w:r>
      <w:r w:rsidR="001A00A5" w:rsidRPr="00D629C0">
        <w:rPr>
          <w:noProof/>
          <w:color w:val="111111"/>
          <w:sz w:val="26"/>
          <w:szCs w:val="26"/>
          <w:shd w:val="clear" w:color="auto" w:fill="FFFFFF"/>
        </w:rPr>
        <w:t xml:space="preserve"> [11]</w:t>
      </w:r>
      <w:r w:rsidRPr="00D629C0">
        <w:rPr>
          <w:noProof/>
          <w:color w:val="111111"/>
          <w:sz w:val="26"/>
          <w:szCs w:val="26"/>
          <w:shd w:val="clear" w:color="auto" w:fill="FFFFFF"/>
        </w:rPr>
        <w:t>.</w:t>
      </w:r>
    </w:p>
    <w:p w14:paraId="7EBC2341" w14:textId="77777777" w:rsidR="00F86CA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Mạng Neural Network là sự kết hợp của những tầng perceptron hay còn gọi là perceptron đa tầng. Và mỗi một mạng Neural Network thường bao gồm 3 kiểu tầng là:</w:t>
      </w:r>
    </w:p>
    <w:p w14:paraId="7A4BFAFB" w14:textId="77777777" w:rsidR="00F86CA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Tầng input layer (tầng vào): Tầng này nằm bên trái cùng của mạng, thể hiện cho các đầu vào</w:t>
      </w:r>
      <w:r w:rsidR="00F86CAE" w:rsidRPr="00D629C0">
        <w:rPr>
          <w:noProof/>
          <w:color w:val="111111"/>
          <w:sz w:val="26"/>
          <w:szCs w:val="26"/>
          <w:shd w:val="clear" w:color="auto" w:fill="FFFFFF"/>
        </w:rPr>
        <w:t xml:space="preserve"> của mạng.</w:t>
      </w:r>
    </w:p>
    <w:p w14:paraId="6EB588A0" w14:textId="77777777" w:rsidR="00F86CA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Tầng output layer (tầng ra): Là tầng bên phải cùng và nó thể hiện cho nh</w:t>
      </w:r>
      <w:r w:rsidR="00F86CAE" w:rsidRPr="00D629C0">
        <w:rPr>
          <w:noProof/>
          <w:color w:val="111111"/>
          <w:sz w:val="26"/>
          <w:szCs w:val="26"/>
          <w:shd w:val="clear" w:color="auto" w:fill="FFFFFF"/>
        </w:rPr>
        <w:t>ững đầu ra của mạng.</w:t>
      </w:r>
    </w:p>
    <w:p w14:paraId="539E97E2" w14:textId="45474422" w:rsidR="00FF782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Tầng hidden layer (tầng ẩn): Tầng này nằm giữa tầng vào và tầng ra nó thể hiện cho quá trình suy luận logic của mạng.</w:t>
      </w:r>
    </w:p>
    <w:p w14:paraId="06359425" w14:textId="77777777" w:rsidR="00FF782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Mỗi một Neural Network chỉ có duy nhất một tầng vào và 1 tầng ra nhưng lại có rất nhiều tầng ẩn.</w:t>
      </w:r>
    </w:p>
    <w:p w14:paraId="5080F727" w14:textId="1FE242BE" w:rsidR="00FF782E" w:rsidRPr="00D629C0" w:rsidRDefault="00FF782E" w:rsidP="00D629C0">
      <w:pPr>
        <w:spacing w:before="120" w:after="120" w:line="312" w:lineRule="auto"/>
        <w:ind w:left="720"/>
        <w:jc w:val="both"/>
        <w:rPr>
          <w:noProof/>
          <w:color w:val="111111"/>
          <w:sz w:val="26"/>
          <w:szCs w:val="26"/>
          <w:shd w:val="clear" w:color="auto" w:fill="FFFFFF"/>
        </w:rPr>
      </w:pPr>
      <w:r w:rsidRPr="00D629C0">
        <w:rPr>
          <w:noProof/>
          <w:color w:val="111111"/>
          <w:sz w:val="26"/>
          <w:szCs w:val="26"/>
          <w:shd w:val="clear" w:color="auto" w:fill="FFFFFF"/>
          <w:lang w:val="en-SG" w:eastAsia="en-SG"/>
        </w:rPr>
        <w:lastRenderedPageBreak/>
        <w:drawing>
          <wp:inline distT="0" distB="0" distL="0" distR="0" wp14:anchorId="1EF40653" wp14:editId="6BDF62CA">
            <wp:extent cx="5038725" cy="30099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8725" cy="3009900"/>
                    </a:xfrm>
                    <a:prstGeom prst="rect">
                      <a:avLst/>
                    </a:prstGeom>
                    <a:noFill/>
                    <a:ln>
                      <a:noFill/>
                    </a:ln>
                  </pic:spPr>
                </pic:pic>
              </a:graphicData>
            </a:graphic>
          </wp:inline>
        </w:drawing>
      </w:r>
    </w:p>
    <w:p w14:paraId="6094AE2F" w14:textId="18187F22" w:rsidR="002A7C3B" w:rsidRPr="00D629C0" w:rsidRDefault="002A7C3B" w:rsidP="00D629C0">
      <w:pPr>
        <w:pStyle w:val="Caption"/>
        <w:spacing w:before="120" w:after="120" w:line="312" w:lineRule="auto"/>
        <w:rPr>
          <w:i w:val="0"/>
          <w:iCs w:val="0"/>
          <w:noProof/>
          <w:color w:val="111111"/>
          <w:sz w:val="26"/>
          <w:szCs w:val="26"/>
          <w:shd w:val="clear" w:color="auto" w:fill="FFFFFF"/>
        </w:rPr>
      </w:pPr>
      <w:r w:rsidRPr="00D629C0">
        <w:rPr>
          <w:noProof/>
          <w:color w:val="111111"/>
          <w:sz w:val="26"/>
          <w:szCs w:val="26"/>
          <w:shd w:val="clear" w:color="auto" w:fill="FFFFFF"/>
        </w:rPr>
        <w:tab/>
      </w:r>
      <w:r w:rsidRPr="00D629C0">
        <w:rPr>
          <w:noProof/>
          <w:color w:val="111111"/>
          <w:sz w:val="26"/>
          <w:szCs w:val="26"/>
          <w:shd w:val="clear" w:color="auto" w:fill="FFFFFF"/>
        </w:rPr>
        <w:tab/>
      </w:r>
      <w:r w:rsidRPr="00D629C0">
        <w:rPr>
          <w:noProof/>
          <w:color w:val="111111"/>
          <w:sz w:val="26"/>
          <w:szCs w:val="26"/>
          <w:shd w:val="clear" w:color="auto" w:fill="FFFFFF"/>
        </w:rPr>
        <w:tab/>
      </w:r>
      <w:r w:rsidRPr="00D629C0">
        <w:rPr>
          <w:noProof/>
          <w:color w:val="111111"/>
          <w:sz w:val="26"/>
          <w:szCs w:val="26"/>
          <w:shd w:val="clear" w:color="auto" w:fill="FFFFFF"/>
        </w:rPr>
        <w:tab/>
      </w:r>
      <w:bookmarkStart w:id="1561" w:name="_Toc90544418"/>
      <w:r w:rsidRPr="00D629C0">
        <w:rPr>
          <w:i w:val="0"/>
          <w:iCs w:val="0"/>
          <w:color w:val="auto"/>
          <w:sz w:val="26"/>
          <w:szCs w:val="26"/>
        </w:rPr>
        <w:t xml:space="preserve">Hình </w:t>
      </w:r>
      <w:r w:rsidR="005604A3" w:rsidRPr="00D629C0">
        <w:rPr>
          <w:i w:val="0"/>
          <w:iCs w:val="0"/>
          <w:color w:val="auto"/>
          <w:sz w:val="26"/>
          <w:szCs w:val="26"/>
        </w:rPr>
        <w:t>2</w:t>
      </w:r>
      <w:r w:rsidR="009D2D59" w:rsidRPr="00D629C0">
        <w:rPr>
          <w:i w:val="0"/>
          <w:iCs w:val="0"/>
          <w:color w:val="auto"/>
          <w:sz w:val="26"/>
          <w:szCs w:val="26"/>
        </w:rPr>
        <w:t>.</w:t>
      </w:r>
      <w:r w:rsidR="00E13BC5" w:rsidRPr="00D629C0">
        <w:rPr>
          <w:i w:val="0"/>
          <w:iCs w:val="0"/>
          <w:color w:val="auto"/>
          <w:sz w:val="26"/>
          <w:szCs w:val="26"/>
        </w:rPr>
        <w:t>11</w:t>
      </w:r>
      <w:ins w:id="1562" w:author="lenovo" w:date="2021-12-30T09:18:00Z">
        <w:r w:rsidR="00D534C2">
          <w:rPr>
            <w:i w:val="0"/>
            <w:iCs w:val="0"/>
            <w:color w:val="auto"/>
            <w:sz w:val="26"/>
            <w:szCs w:val="26"/>
          </w:rPr>
          <w:t>.</w:t>
        </w:r>
      </w:ins>
      <w:r w:rsidRPr="00D629C0">
        <w:rPr>
          <w:i w:val="0"/>
          <w:iCs w:val="0"/>
          <w:color w:val="auto"/>
          <w:sz w:val="26"/>
          <w:szCs w:val="26"/>
        </w:rPr>
        <w:t xml:space="preserve"> Mạng Neural</w:t>
      </w:r>
      <w:bookmarkEnd w:id="1561"/>
    </w:p>
    <w:p w14:paraId="7E967758" w14:textId="77777777" w:rsidR="00FF782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Với mạng Neural Network thì mỗi nút mạng là một sigmoid nơron nhưng chúng lại có hàm kích hoạt khác nhau. Thực tế, người ta thường sử dụng có cùng loại với nhau để việc tính toán thuận lợi hơn.</w:t>
      </w:r>
    </w:p>
    <w:p w14:paraId="6D6D658D" w14:textId="341C16EF" w:rsidR="00FF782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Tại mỗi tầng, số lượng nút mạng có thể khác nhau còn tùy vào bài toán hoặc cách giải quyết. Tuy nhiên, khi làm việc người ta sẽ để các tầng ẩn số với số lượng</w:t>
      </w:r>
      <w:r w:rsidR="00F1335D" w:rsidRPr="00D629C0">
        <w:rPr>
          <w:noProof/>
          <w:color w:val="111111"/>
          <w:sz w:val="26"/>
          <w:szCs w:val="26"/>
          <w:shd w:val="clear" w:color="auto" w:fill="FFFFFF"/>
        </w:rPr>
        <w:t xml:space="preserve"> nơ-ron</w:t>
      </w:r>
      <w:r w:rsidRPr="00D629C0">
        <w:rPr>
          <w:noProof/>
          <w:color w:val="111111"/>
          <w:sz w:val="26"/>
          <w:szCs w:val="26"/>
          <w:shd w:val="clear" w:color="auto" w:fill="FFFFFF"/>
        </w:rPr>
        <w:t xml:space="preserve"> khác nhau. Ngoài ra, những nơron nằm ở tầng thường sẽ liên kết đôi với nhau để tạo thành mạng kết nối đầy đủ nhất. Khi đó, người dùng có thể tính toán được kích cỡ của mạng dựa vào tầng và số lượng nơ ron</w:t>
      </w:r>
      <w:r w:rsidR="001A00A5" w:rsidRPr="00D629C0">
        <w:rPr>
          <w:noProof/>
          <w:color w:val="111111"/>
          <w:sz w:val="26"/>
          <w:szCs w:val="26"/>
          <w:shd w:val="clear" w:color="auto" w:fill="FFFFFF"/>
        </w:rPr>
        <w:t xml:space="preserve"> [11]</w:t>
      </w:r>
      <w:r w:rsidRPr="00D629C0">
        <w:rPr>
          <w:noProof/>
          <w:color w:val="111111"/>
          <w:sz w:val="26"/>
          <w:szCs w:val="26"/>
          <w:shd w:val="clear" w:color="auto" w:fill="FFFFFF"/>
        </w:rPr>
        <w:t>.</w:t>
      </w:r>
    </w:p>
    <w:p w14:paraId="04CB25B1" w14:textId="661B1482" w:rsidR="00FF782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Ứng dụng:</w:t>
      </w:r>
      <w:r w:rsidR="00526354" w:rsidRPr="00D629C0">
        <w:rPr>
          <w:noProof/>
          <w:color w:val="111111"/>
          <w:sz w:val="26"/>
          <w:szCs w:val="26"/>
          <w:shd w:val="clear" w:color="auto" w:fill="FFFFFF"/>
        </w:rPr>
        <w:t xml:space="preserve"> </w:t>
      </w:r>
      <w:r w:rsidRPr="00D629C0">
        <w:rPr>
          <w:noProof/>
          <w:color w:val="111111"/>
          <w:sz w:val="26"/>
          <w:szCs w:val="26"/>
          <w:shd w:val="clear" w:color="auto" w:fill="FFFFFF"/>
        </w:rPr>
        <w:t>Tài chính</w:t>
      </w:r>
      <w:r w:rsidR="00526354" w:rsidRPr="00D629C0">
        <w:rPr>
          <w:noProof/>
          <w:color w:val="111111"/>
          <w:sz w:val="26"/>
          <w:szCs w:val="26"/>
          <w:shd w:val="clear" w:color="auto" w:fill="FFFFFF"/>
        </w:rPr>
        <w:t xml:space="preserve">, </w:t>
      </w:r>
      <w:r w:rsidRPr="00D629C0">
        <w:rPr>
          <w:noProof/>
          <w:color w:val="111111"/>
          <w:sz w:val="26"/>
          <w:szCs w:val="26"/>
          <w:shd w:val="clear" w:color="auto" w:fill="FFFFFF"/>
        </w:rPr>
        <w:t>Giao dịch</w:t>
      </w:r>
      <w:r w:rsidR="00526354" w:rsidRPr="00D629C0">
        <w:rPr>
          <w:noProof/>
          <w:color w:val="111111"/>
          <w:sz w:val="26"/>
          <w:szCs w:val="26"/>
          <w:shd w:val="clear" w:color="auto" w:fill="FFFFFF"/>
        </w:rPr>
        <w:t xml:space="preserve">, </w:t>
      </w:r>
      <w:r w:rsidRPr="00D629C0">
        <w:rPr>
          <w:noProof/>
          <w:color w:val="111111"/>
          <w:sz w:val="26"/>
          <w:szCs w:val="26"/>
          <w:shd w:val="clear" w:color="auto" w:fill="FFFFFF"/>
        </w:rPr>
        <w:t>Phân tích kinh doanh</w:t>
      </w:r>
      <w:r w:rsidR="00526354" w:rsidRPr="00D629C0">
        <w:rPr>
          <w:noProof/>
          <w:color w:val="111111"/>
          <w:sz w:val="26"/>
          <w:szCs w:val="26"/>
          <w:shd w:val="clear" w:color="auto" w:fill="FFFFFF"/>
        </w:rPr>
        <w:t xml:space="preserve">, </w:t>
      </w:r>
      <w:r w:rsidRPr="00D629C0">
        <w:rPr>
          <w:noProof/>
          <w:color w:val="111111"/>
          <w:sz w:val="26"/>
          <w:szCs w:val="26"/>
          <w:shd w:val="clear" w:color="auto" w:fill="FFFFFF"/>
        </w:rPr>
        <w:t>Lập kế hoạch cho doanh nghiệp</w:t>
      </w:r>
      <w:r w:rsidR="00526354" w:rsidRPr="00D629C0">
        <w:rPr>
          <w:noProof/>
          <w:color w:val="111111"/>
          <w:sz w:val="26"/>
          <w:szCs w:val="26"/>
          <w:shd w:val="clear" w:color="auto" w:fill="FFFFFF"/>
        </w:rPr>
        <w:t xml:space="preserve">, </w:t>
      </w:r>
      <w:r w:rsidRPr="00D629C0">
        <w:rPr>
          <w:noProof/>
          <w:color w:val="111111"/>
          <w:sz w:val="26"/>
          <w:szCs w:val="26"/>
          <w:shd w:val="clear" w:color="auto" w:fill="FFFFFF"/>
        </w:rPr>
        <w:t>Bảo trì sản phẩm</w:t>
      </w:r>
      <w:r w:rsidR="00526354" w:rsidRPr="00D629C0">
        <w:rPr>
          <w:noProof/>
          <w:color w:val="111111"/>
          <w:sz w:val="26"/>
          <w:szCs w:val="26"/>
          <w:shd w:val="clear" w:color="auto" w:fill="FFFFFF"/>
        </w:rPr>
        <w:t xml:space="preserve">, </w:t>
      </w:r>
      <w:r w:rsidRPr="00D629C0">
        <w:rPr>
          <w:noProof/>
          <w:color w:val="111111"/>
          <w:sz w:val="26"/>
          <w:szCs w:val="26"/>
          <w:shd w:val="clear" w:color="auto" w:fill="FFFFFF"/>
        </w:rPr>
        <w:t>Dự báo thời tiết</w:t>
      </w:r>
      <w:r w:rsidR="00526354" w:rsidRPr="00D629C0">
        <w:rPr>
          <w:noProof/>
          <w:color w:val="111111"/>
          <w:sz w:val="26"/>
          <w:szCs w:val="26"/>
          <w:shd w:val="clear" w:color="auto" w:fill="FFFFFF"/>
        </w:rPr>
        <w:t>, …</w:t>
      </w:r>
    </w:p>
    <w:p w14:paraId="0071B891" w14:textId="77777777" w:rsidR="00FF782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Lan truyền tiến trong Neural Network</w:t>
      </w:r>
    </w:p>
    <w:p w14:paraId="25C24E2C" w14:textId="77777777" w:rsidR="00FF782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Trong toàn bộ các nốt mạng nơ ron đều có thể kết hợp đôi một với nhau theo một chiều duy nhất từ tầng vào đến tầng ra. Có nghĩa là, mỗi nốt ở một tầng sẽ nhận đầu vào là tất cả các nốt ở tầng trước đó và ngược lại.</w:t>
      </w:r>
    </w:p>
    <w:p w14:paraId="2A3DAA01" w14:textId="77777777" w:rsidR="00FF782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Việc suy luận Neural Network là dạng suy luận tiến (feedforward).</w:t>
      </w:r>
    </w:p>
    <w:p w14:paraId="1AAFBA4D" w14:textId="77777777" w:rsidR="00FF782E" w:rsidRPr="00D629C0" w:rsidRDefault="00FF782E" w:rsidP="00D629C0">
      <w:pPr>
        <w:spacing w:before="120" w:after="120" w:line="312" w:lineRule="auto"/>
        <w:ind w:firstLine="284"/>
        <w:jc w:val="both"/>
        <w:rPr>
          <w:noProof/>
          <w:color w:val="111111"/>
          <w:sz w:val="26"/>
          <w:szCs w:val="26"/>
          <w:shd w:val="clear" w:color="auto" w:fill="FFFFFF"/>
        </w:rPr>
      </w:pPr>
      <w:r w:rsidRPr="00D629C0">
        <w:rPr>
          <w:noProof/>
          <w:color w:val="111111"/>
          <w:sz w:val="26"/>
          <w:szCs w:val="26"/>
          <w:shd w:val="clear" w:color="auto" w:fill="FFFFFF"/>
        </w:rPr>
        <w:t>Sử dụng Neural Network</w:t>
      </w:r>
    </w:p>
    <w:p w14:paraId="58FC142C" w14:textId="77777777" w:rsidR="00F86CAE" w:rsidRPr="00D629C0" w:rsidRDefault="00FF782E" w:rsidP="00D629C0">
      <w:pPr>
        <w:pStyle w:val="ListParagraph"/>
        <w:spacing w:before="120" w:after="120" w:line="312" w:lineRule="auto"/>
        <w:ind w:left="0" w:firstLine="284"/>
        <w:jc w:val="both"/>
        <w:rPr>
          <w:rFonts w:ascii="Times New Roman" w:hAnsi="Times New Roman"/>
          <w:noProof/>
          <w:color w:val="111111"/>
          <w:sz w:val="26"/>
          <w:szCs w:val="26"/>
          <w:shd w:val="clear" w:color="auto" w:fill="FFFFFF"/>
        </w:rPr>
      </w:pPr>
      <w:r w:rsidRPr="00D629C0">
        <w:rPr>
          <w:rFonts w:ascii="Times New Roman" w:hAnsi="Times New Roman"/>
          <w:noProof/>
          <w:color w:val="111111"/>
          <w:sz w:val="26"/>
          <w:szCs w:val="26"/>
          <w:shd w:val="clear" w:color="auto" w:fill="FFFFFF"/>
        </w:rPr>
        <w:t>Mạng neural nhân tạo có khả năng sử dụng được như một loại cơ chế xấp xỉ hàm tùy ý mà học được từ việc dữ liệu quan sát.</w:t>
      </w:r>
    </w:p>
    <w:p w14:paraId="34E7C76B" w14:textId="2DFABE8E" w:rsidR="00F86CAE" w:rsidRPr="00D629C0" w:rsidRDefault="00FF782E" w:rsidP="00D629C0">
      <w:pPr>
        <w:pStyle w:val="ListParagraph"/>
        <w:spacing w:before="120" w:after="120" w:line="312" w:lineRule="auto"/>
        <w:ind w:left="0" w:firstLine="284"/>
        <w:jc w:val="both"/>
        <w:rPr>
          <w:rFonts w:ascii="Times New Roman" w:hAnsi="Times New Roman"/>
          <w:noProof/>
          <w:color w:val="111111"/>
          <w:sz w:val="26"/>
          <w:szCs w:val="26"/>
          <w:shd w:val="clear" w:color="auto" w:fill="FFFFFF"/>
        </w:rPr>
      </w:pPr>
      <w:r w:rsidRPr="00D629C0">
        <w:rPr>
          <w:rFonts w:ascii="Times New Roman" w:hAnsi="Times New Roman"/>
          <w:b/>
          <w:bCs/>
          <w:noProof/>
          <w:color w:val="111111"/>
          <w:sz w:val="26"/>
          <w:szCs w:val="26"/>
          <w:shd w:val="clear" w:color="auto" w:fill="FFFFFF"/>
        </w:rPr>
        <w:lastRenderedPageBreak/>
        <w:t>Lựa chọn mô hình</w:t>
      </w:r>
      <w:r w:rsidRPr="00D629C0">
        <w:rPr>
          <w:rFonts w:ascii="Times New Roman" w:hAnsi="Times New Roman"/>
          <w:noProof/>
          <w:color w:val="111111"/>
          <w:sz w:val="26"/>
          <w:szCs w:val="26"/>
          <w:shd w:val="clear" w:color="auto" w:fill="FFFFFF"/>
        </w:rPr>
        <w:t>: Phụ thuộc vào cách trình bày dữ liệu và các ứng dụng của nó. Đây là mô hình khá phức tạp nên có thể dẫn đến nhiều thách thức cho quá trình học</w:t>
      </w:r>
      <w:r w:rsidR="002B12DC" w:rsidRPr="00D629C0">
        <w:rPr>
          <w:rFonts w:ascii="Times New Roman" w:hAnsi="Times New Roman"/>
          <w:noProof/>
          <w:color w:val="111111"/>
          <w:sz w:val="26"/>
          <w:szCs w:val="26"/>
          <w:shd w:val="clear" w:color="auto" w:fill="FFFFFF"/>
        </w:rPr>
        <w:t xml:space="preserve"> [11]</w:t>
      </w:r>
      <w:r w:rsidRPr="00D629C0">
        <w:rPr>
          <w:rFonts w:ascii="Times New Roman" w:hAnsi="Times New Roman"/>
          <w:noProof/>
          <w:color w:val="111111"/>
          <w:sz w:val="26"/>
          <w:szCs w:val="26"/>
          <w:shd w:val="clear" w:color="auto" w:fill="FFFFFF"/>
        </w:rPr>
        <w:t>.</w:t>
      </w:r>
    </w:p>
    <w:p w14:paraId="6756094E" w14:textId="1432E071" w:rsidR="00F86CAE" w:rsidRPr="00D629C0" w:rsidRDefault="00FF782E" w:rsidP="00D629C0">
      <w:pPr>
        <w:pStyle w:val="ListParagraph"/>
        <w:spacing w:before="120" w:after="120" w:line="312" w:lineRule="auto"/>
        <w:ind w:left="0" w:firstLine="284"/>
        <w:jc w:val="both"/>
        <w:rPr>
          <w:rFonts w:ascii="Times New Roman" w:hAnsi="Times New Roman"/>
          <w:noProof/>
          <w:color w:val="111111"/>
          <w:sz w:val="26"/>
          <w:szCs w:val="26"/>
          <w:shd w:val="clear" w:color="auto" w:fill="FFFFFF"/>
        </w:rPr>
      </w:pPr>
      <w:r w:rsidRPr="00D629C0">
        <w:rPr>
          <w:rFonts w:ascii="Times New Roman" w:hAnsi="Times New Roman"/>
          <w:b/>
          <w:bCs/>
          <w:noProof/>
          <w:color w:val="111111"/>
          <w:sz w:val="26"/>
          <w:szCs w:val="26"/>
          <w:shd w:val="clear" w:color="auto" w:fill="FFFFFF"/>
        </w:rPr>
        <w:t>Thuật toán học</w:t>
      </w:r>
      <w:r w:rsidRPr="00D629C0">
        <w:rPr>
          <w:rFonts w:ascii="Times New Roman" w:hAnsi="Times New Roman"/>
          <w:noProof/>
          <w:color w:val="111111"/>
          <w:sz w:val="26"/>
          <w:szCs w:val="26"/>
          <w:shd w:val="clear" w:color="auto" w:fill="FFFFFF"/>
        </w:rPr>
        <w:t>: Thường sẽ có rất nhiều thỏa thuận giữa các thuật toán học. Và hầu hết, chúng sẽ làm việc tốt với những tham số đúng nhằm huấn luyện trên dữ liệu mà không nhìn thấy yêu cầu một số lượng đáng kể các thử nghiệm</w:t>
      </w:r>
      <w:r w:rsidR="002B12DC" w:rsidRPr="00D629C0">
        <w:rPr>
          <w:rFonts w:ascii="Times New Roman" w:hAnsi="Times New Roman"/>
          <w:noProof/>
          <w:color w:val="111111"/>
          <w:sz w:val="26"/>
          <w:szCs w:val="26"/>
          <w:shd w:val="clear" w:color="auto" w:fill="FFFFFF"/>
        </w:rPr>
        <w:t xml:space="preserve"> [11]</w:t>
      </w:r>
      <w:r w:rsidRPr="00D629C0">
        <w:rPr>
          <w:rFonts w:ascii="Times New Roman" w:hAnsi="Times New Roman"/>
          <w:noProof/>
          <w:color w:val="111111"/>
          <w:sz w:val="26"/>
          <w:szCs w:val="26"/>
          <w:shd w:val="clear" w:color="auto" w:fill="FFFFFF"/>
        </w:rPr>
        <w:t xml:space="preserve">. </w:t>
      </w:r>
    </w:p>
    <w:p w14:paraId="262A95CA" w14:textId="7F84F0F8" w:rsidR="00FF782E" w:rsidRPr="00CD5DA4" w:rsidRDefault="00FF782E" w:rsidP="00D629C0">
      <w:pPr>
        <w:pStyle w:val="ListParagraph"/>
        <w:spacing w:before="120" w:after="120" w:line="312" w:lineRule="auto"/>
        <w:ind w:left="0" w:firstLine="284"/>
        <w:jc w:val="both"/>
        <w:rPr>
          <w:rFonts w:ascii="Times New Roman" w:hAnsi="Times New Roman"/>
          <w:noProof/>
          <w:color w:val="111111"/>
          <w:sz w:val="26"/>
          <w:szCs w:val="26"/>
          <w:shd w:val="clear" w:color="auto" w:fill="FFFFFF"/>
        </w:rPr>
      </w:pPr>
      <w:r w:rsidRPr="00D629C0">
        <w:rPr>
          <w:rFonts w:ascii="Times New Roman" w:hAnsi="Times New Roman"/>
          <w:b/>
          <w:bCs/>
          <w:noProof/>
          <w:color w:val="111111"/>
          <w:sz w:val="26"/>
          <w:szCs w:val="26"/>
          <w:shd w:val="clear" w:color="auto" w:fill="FFFFFF"/>
        </w:rPr>
        <w:t>Độ chính xác</w:t>
      </w:r>
      <w:r w:rsidRPr="00D629C0">
        <w:rPr>
          <w:rFonts w:ascii="Times New Roman" w:hAnsi="Times New Roman"/>
          <w:noProof/>
          <w:color w:val="111111"/>
          <w:sz w:val="26"/>
          <w:szCs w:val="26"/>
          <w:shd w:val="clear" w:color="auto" w:fill="FFFFFF"/>
        </w:rPr>
        <w:t>: Nếu như các mô hình, thuật toán học và hàm chi phí được lựa chọn một cách thích hợp thì Neural Network đạt kết quả hợp lý</w:t>
      </w:r>
      <w:r w:rsidR="00BA0D69" w:rsidRPr="00D629C0">
        <w:rPr>
          <w:rFonts w:ascii="Times New Roman" w:hAnsi="Times New Roman"/>
          <w:noProof/>
          <w:color w:val="111111"/>
          <w:sz w:val="26"/>
          <w:szCs w:val="26"/>
          <w:shd w:val="clear" w:color="auto" w:fill="FFFFFF"/>
        </w:rPr>
        <w:t xml:space="preserve"> [</w:t>
      </w:r>
      <w:r w:rsidR="00120372" w:rsidRPr="00D629C0">
        <w:rPr>
          <w:rFonts w:ascii="Times New Roman" w:hAnsi="Times New Roman"/>
          <w:noProof/>
          <w:color w:val="111111"/>
          <w:sz w:val="26"/>
          <w:szCs w:val="26"/>
          <w:shd w:val="clear" w:color="auto" w:fill="FFFFFF"/>
        </w:rPr>
        <w:t>11</w:t>
      </w:r>
      <w:r w:rsidR="00BA0D69" w:rsidRPr="00D629C0">
        <w:rPr>
          <w:rFonts w:ascii="Times New Roman" w:hAnsi="Times New Roman"/>
          <w:noProof/>
          <w:color w:val="111111"/>
          <w:sz w:val="26"/>
          <w:szCs w:val="26"/>
          <w:shd w:val="clear" w:color="auto" w:fill="FFFFFF"/>
        </w:rPr>
        <w:t>]</w:t>
      </w:r>
      <w:r w:rsidRPr="00D629C0">
        <w:rPr>
          <w:rFonts w:ascii="Times New Roman" w:hAnsi="Times New Roman"/>
          <w:noProof/>
          <w:color w:val="111111"/>
          <w:sz w:val="26"/>
          <w:szCs w:val="26"/>
          <w:shd w:val="clear" w:color="auto" w:fill="FFFFFF"/>
        </w:rPr>
        <w:t>.</w:t>
      </w:r>
      <w:r w:rsidRPr="00CD5DA4">
        <w:rPr>
          <w:rFonts w:ascii="Times New Roman" w:hAnsi="Times New Roman"/>
          <w:noProof/>
          <w:color w:val="111111"/>
          <w:sz w:val="26"/>
          <w:szCs w:val="26"/>
          <w:shd w:val="clear" w:color="auto" w:fill="FFFFFF"/>
        </w:rPr>
        <w:t xml:space="preserve"> </w:t>
      </w:r>
    </w:p>
    <w:p w14:paraId="4AC13E93" w14:textId="6F5A42DD" w:rsidR="00FF782E" w:rsidRPr="00CD5DA4" w:rsidRDefault="00DA4708" w:rsidP="00B242E9">
      <w:pPr>
        <w:pStyle w:val="Heading3"/>
        <w:numPr>
          <w:ilvl w:val="2"/>
          <w:numId w:val="4"/>
        </w:numPr>
        <w:spacing w:before="0" w:after="0" w:line="312" w:lineRule="auto"/>
        <w:ind w:left="992"/>
        <w:rPr>
          <w:rFonts w:ascii="Times New Roman" w:hAnsi="Times New Roman"/>
        </w:rPr>
      </w:pPr>
      <w:hyperlink r:id="rId31" w:history="1">
        <w:bookmarkStart w:id="1563" w:name="_Toc92435843"/>
        <w:r w:rsidR="00FF782E" w:rsidRPr="00CD5DA4">
          <w:rPr>
            <w:rStyle w:val="Hyperlink"/>
            <w:rFonts w:ascii="Times New Roman" w:hAnsi="Times New Roman"/>
            <w:noProof/>
            <w:shd w:val="clear" w:color="auto" w:fill="FFFFFF"/>
          </w:rPr>
          <w:t>Hướng dẫn cài đặt</w:t>
        </w:r>
        <w:bookmarkEnd w:id="1563"/>
      </w:hyperlink>
    </w:p>
    <w:p w14:paraId="3B23DB70" w14:textId="7DE68E81" w:rsidR="00094F2A" w:rsidRPr="00CD5DA4" w:rsidRDefault="00D629C0" w:rsidP="00B242E9">
      <w:pPr>
        <w:pStyle w:val="Heading2"/>
        <w:numPr>
          <w:ilvl w:val="1"/>
          <w:numId w:val="4"/>
        </w:numPr>
        <w:spacing w:before="0" w:after="0" w:line="312" w:lineRule="auto"/>
        <w:ind w:left="425" w:hanging="425"/>
        <w:rPr>
          <w:rFonts w:ascii="Times New Roman" w:hAnsi="Times New Roman"/>
          <w:sz w:val="26"/>
          <w:szCs w:val="26"/>
        </w:rPr>
      </w:pPr>
      <w:bookmarkStart w:id="1564" w:name="_Toc92435844"/>
      <w:r w:rsidRPr="00CD5DA4">
        <w:rPr>
          <w:rFonts w:ascii="Times New Roman" w:hAnsi="Times New Roman"/>
          <w:i w:val="0"/>
          <w:iCs w:val="0"/>
          <w:noProof/>
          <w:sz w:val="26"/>
          <w:szCs w:val="26"/>
          <w:shd w:val="clear" w:color="auto" w:fill="FFFFFF"/>
        </w:rPr>
        <w:t>KẾT CHƯƠNG</w:t>
      </w:r>
      <w:bookmarkEnd w:id="1564"/>
    </w:p>
    <w:p w14:paraId="7C1D7620" w14:textId="0744FF04" w:rsidR="00094F2A" w:rsidRPr="001F4948" w:rsidRDefault="00094F2A" w:rsidP="00B242E9">
      <w:pPr>
        <w:spacing w:before="120" w:after="120" w:line="312" w:lineRule="auto"/>
        <w:ind w:firstLine="284"/>
        <w:rPr>
          <w:sz w:val="26"/>
          <w:szCs w:val="26"/>
        </w:rPr>
      </w:pPr>
      <w:r w:rsidRPr="00CD5DA4">
        <w:rPr>
          <w:sz w:val="26"/>
          <w:szCs w:val="26"/>
        </w:rPr>
        <w:t xml:space="preserve">Từ những </w:t>
      </w:r>
      <w:r w:rsidR="008F3593" w:rsidRPr="00CD5DA4">
        <w:rPr>
          <w:sz w:val="26"/>
          <w:szCs w:val="26"/>
        </w:rPr>
        <w:t>cơ sở lý thuyết trên</w:t>
      </w:r>
      <w:r w:rsidRPr="00CD5DA4">
        <w:rPr>
          <w:sz w:val="26"/>
          <w:szCs w:val="26"/>
        </w:rPr>
        <w:t xml:space="preserve">, </w:t>
      </w:r>
      <w:r w:rsidR="008F3593" w:rsidRPr="00CD5DA4">
        <w:rPr>
          <w:sz w:val="26"/>
          <w:szCs w:val="26"/>
        </w:rPr>
        <w:t xml:space="preserve">ta </w:t>
      </w:r>
      <w:r w:rsidRPr="00CD5DA4">
        <w:rPr>
          <w:sz w:val="26"/>
          <w:szCs w:val="26"/>
        </w:rPr>
        <w:t>có thể dễ dàng thấy rằng kho dữ liệu đóng vai trò then chốt trong việc tập hợp, xử lý dữ liệu thô trong doanh nghiệp. Xây dựng kho dữ liệu là nền tảng vững chắc trong quá trình tích hợp hệ thống báo cáo quản t</w:t>
      </w:r>
      <w:r w:rsidR="00FA05EE" w:rsidRPr="00CD5DA4">
        <w:rPr>
          <w:sz w:val="26"/>
          <w:szCs w:val="26"/>
        </w:rPr>
        <w:t>rị thông minh cho doanh nghiệp.</w:t>
      </w:r>
      <w:r w:rsidR="008F3593" w:rsidRPr="00CD5DA4">
        <w:rPr>
          <w:sz w:val="26"/>
          <w:szCs w:val="26"/>
        </w:rPr>
        <w:t xml:space="preserve"> Tiếp đến chương 3</w:t>
      </w:r>
      <w:r w:rsidR="008F50AE" w:rsidRPr="00CD5DA4">
        <w:rPr>
          <w:sz w:val="26"/>
          <w:szCs w:val="26"/>
        </w:rPr>
        <w:t xml:space="preserve"> sẽ nói về các thành phần của kho dữ liệu, các nguồn dữ liệu nạp vào kho, thiết kế kho dữ liệu cùng với quá trình nạp dữ liệu vào kho dữ liệu và cuối cùng là phân tích trực tuyến (OLAP)</w:t>
      </w:r>
      <w:r w:rsidR="008F3593" w:rsidRPr="00CD5DA4">
        <w:rPr>
          <w:sz w:val="26"/>
          <w:szCs w:val="26"/>
        </w:rPr>
        <w:t>.</w:t>
      </w:r>
    </w:p>
    <w:p w14:paraId="46B9DB8C" w14:textId="77777777" w:rsidR="00094F2A" w:rsidRPr="001E0A53" w:rsidRDefault="00094F2A" w:rsidP="009F36F7">
      <w:pPr>
        <w:spacing w:line="360" w:lineRule="auto"/>
        <w:rPr>
          <w:b/>
          <w:bCs/>
          <w:kern w:val="32"/>
          <w:sz w:val="28"/>
          <w:szCs w:val="28"/>
          <w:lang w:val="da-DK"/>
        </w:rPr>
      </w:pPr>
      <w:r w:rsidRPr="001E0A53">
        <w:rPr>
          <w:sz w:val="28"/>
          <w:szCs w:val="28"/>
          <w:lang w:val="da-DK"/>
        </w:rPr>
        <w:br w:type="page"/>
      </w:r>
    </w:p>
    <w:p w14:paraId="4173F509" w14:textId="27C18937" w:rsidR="00FF782E" w:rsidRPr="001E0A53" w:rsidRDefault="00FF782E" w:rsidP="00B242E9">
      <w:pPr>
        <w:pStyle w:val="Heading1"/>
        <w:spacing w:before="0" w:after="0" w:line="312" w:lineRule="auto"/>
        <w:jc w:val="center"/>
        <w:rPr>
          <w:rFonts w:ascii="Times New Roman" w:hAnsi="Times New Roman"/>
          <w:sz w:val="28"/>
          <w:szCs w:val="28"/>
          <w:lang w:val="da-DK"/>
        </w:rPr>
      </w:pPr>
      <w:bookmarkStart w:id="1565" w:name="_Toc92435845"/>
      <w:r w:rsidRPr="00252E96">
        <w:rPr>
          <w:rFonts w:ascii="Times New Roman" w:hAnsi="Times New Roman"/>
          <w:lang w:val="da-DK"/>
        </w:rPr>
        <w:lastRenderedPageBreak/>
        <w:t>CHƯƠNG 3.</w:t>
      </w:r>
      <w:r w:rsidRPr="001E0A53">
        <w:rPr>
          <w:rFonts w:ascii="Times New Roman" w:hAnsi="Times New Roman"/>
          <w:sz w:val="28"/>
          <w:szCs w:val="28"/>
          <w:lang w:val="da-DK"/>
        </w:rPr>
        <w:t xml:space="preserve"> </w:t>
      </w:r>
      <w:r w:rsidRPr="00252E96">
        <w:rPr>
          <w:rFonts w:ascii="Times New Roman" w:hAnsi="Times New Roman"/>
          <w:sz w:val="36"/>
          <w:szCs w:val="36"/>
          <w:lang w:val="da-DK"/>
        </w:rPr>
        <w:t>THIẾT KẾ KHO DỮ LIỆU</w:t>
      </w:r>
      <w:bookmarkEnd w:id="1565"/>
    </w:p>
    <w:p w14:paraId="188C2055" w14:textId="2CCEE4AE" w:rsidR="00FF782E" w:rsidRPr="00CD5DA4" w:rsidRDefault="00D629C0" w:rsidP="002255A4">
      <w:pPr>
        <w:pStyle w:val="Heading2"/>
        <w:numPr>
          <w:ilvl w:val="1"/>
          <w:numId w:val="14"/>
        </w:numPr>
        <w:spacing w:before="0" w:after="0" w:line="312" w:lineRule="auto"/>
        <w:ind w:left="538" w:hanging="357"/>
        <w:jc w:val="both"/>
        <w:rPr>
          <w:rFonts w:ascii="Times New Roman" w:hAnsi="Times New Roman"/>
          <w:i w:val="0"/>
          <w:iCs w:val="0"/>
          <w:sz w:val="26"/>
          <w:szCs w:val="26"/>
          <w:lang w:val="da-DK"/>
        </w:rPr>
      </w:pPr>
      <w:bookmarkStart w:id="1566" w:name="_Toc92435846"/>
      <w:r w:rsidRPr="00CD5DA4">
        <w:rPr>
          <w:rFonts w:ascii="Times New Roman" w:hAnsi="Times New Roman"/>
          <w:i w:val="0"/>
          <w:iCs w:val="0"/>
          <w:sz w:val="26"/>
          <w:szCs w:val="26"/>
          <w:lang w:val="da-DK"/>
        </w:rPr>
        <w:t>GIỚI THIỆU</w:t>
      </w:r>
      <w:bookmarkEnd w:id="1566"/>
    </w:p>
    <w:p w14:paraId="65D81849" w14:textId="27AB23AD" w:rsidR="006B7599" w:rsidRPr="00CD5DA4" w:rsidRDefault="006B7599" w:rsidP="00D629C0">
      <w:pPr>
        <w:spacing w:before="120" w:after="120" w:line="312" w:lineRule="auto"/>
        <w:ind w:firstLine="284"/>
        <w:rPr>
          <w:sz w:val="26"/>
          <w:szCs w:val="26"/>
          <w:lang w:val="da-DK"/>
        </w:rPr>
      </w:pPr>
      <w:r w:rsidRPr="00CD5DA4">
        <w:rPr>
          <w:sz w:val="26"/>
          <w:szCs w:val="26"/>
          <w:lang w:val="da-DK"/>
        </w:rPr>
        <w:t xml:space="preserve">Để công ty có thể phân tích và chọn lọc dữ liệu một cách chính xác nhất nhằm nâng cao hiệu suất và đề ra được những hướng đi đúng đắn nhất có thể thì việc xây dựng và thiết kế một kho dữ liệu liên kết chặt chẽ và đầy đủ những thông tin cần thiết là điều cực kỳ cần thiết. Vì vậy </w:t>
      </w:r>
      <w:r w:rsidR="00CA2876" w:rsidRPr="00CD5DA4">
        <w:rPr>
          <w:sz w:val="26"/>
          <w:szCs w:val="26"/>
          <w:lang w:val="da-DK"/>
        </w:rPr>
        <w:t>ở chương 3 sẽ làm rõ hơn về các thành phần và thiết kế kho dữ liệu.</w:t>
      </w:r>
    </w:p>
    <w:p w14:paraId="52C109FC" w14:textId="1DF2D793" w:rsidR="00FF782E" w:rsidRPr="00CD5DA4" w:rsidRDefault="00D629C0" w:rsidP="002255A4">
      <w:pPr>
        <w:pStyle w:val="Heading2"/>
        <w:numPr>
          <w:ilvl w:val="1"/>
          <w:numId w:val="14"/>
        </w:numPr>
        <w:spacing w:before="0" w:after="0" w:line="312" w:lineRule="auto"/>
        <w:ind w:left="538" w:hanging="357"/>
        <w:jc w:val="both"/>
        <w:rPr>
          <w:rFonts w:ascii="Times New Roman" w:hAnsi="Times New Roman"/>
          <w:i w:val="0"/>
          <w:iCs w:val="0"/>
          <w:sz w:val="26"/>
          <w:szCs w:val="26"/>
          <w:lang w:val="da-DK"/>
        </w:rPr>
      </w:pPr>
      <w:bookmarkStart w:id="1567" w:name="_Toc92435847"/>
      <w:r w:rsidRPr="00CD5DA4">
        <w:rPr>
          <w:rFonts w:ascii="Times New Roman" w:hAnsi="Times New Roman"/>
          <w:i w:val="0"/>
          <w:iCs w:val="0"/>
          <w:sz w:val="26"/>
          <w:szCs w:val="26"/>
          <w:lang w:val="da-DK"/>
        </w:rPr>
        <w:t>CÁC THÀNH PHẦN KHO DỮ LIỆU</w:t>
      </w:r>
      <w:bookmarkEnd w:id="1567"/>
    </w:p>
    <w:p w14:paraId="52A8EFB9" w14:textId="562589CC" w:rsidR="00FF782E" w:rsidRPr="00CD5DA4" w:rsidRDefault="00FF782E" w:rsidP="00D629C0">
      <w:pPr>
        <w:spacing w:before="120" w:after="120" w:line="312" w:lineRule="auto"/>
        <w:ind w:firstLine="284"/>
        <w:jc w:val="both"/>
        <w:rPr>
          <w:sz w:val="26"/>
          <w:szCs w:val="26"/>
          <w:lang w:val="da-DK"/>
        </w:rPr>
      </w:pPr>
      <w:r w:rsidRPr="00CD5DA4">
        <w:rPr>
          <w:sz w:val="26"/>
          <w:szCs w:val="26"/>
          <w:lang w:val="da-DK"/>
        </w:rPr>
        <w:t xml:space="preserve">Kho dữ liệu gồm 4 thành phần chính: </w:t>
      </w:r>
      <w:r w:rsidR="00791A14" w:rsidRPr="00CD5DA4">
        <w:rPr>
          <w:sz w:val="26"/>
          <w:szCs w:val="26"/>
        </w:rPr>
        <w:t>Nguồn dữ liệu (</w:t>
      </w:r>
      <w:r w:rsidR="008A56DF" w:rsidRPr="00CD5DA4">
        <w:rPr>
          <w:sz w:val="26"/>
          <w:szCs w:val="26"/>
        </w:rPr>
        <w:t>O</w:t>
      </w:r>
      <w:r w:rsidR="00791A14" w:rsidRPr="00CD5DA4">
        <w:rPr>
          <w:sz w:val="26"/>
          <w:szCs w:val="26"/>
        </w:rPr>
        <w:t xml:space="preserve">perational </w:t>
      </w:r>
      <w:r w:rsidR="008A56DF" w:rsidRPr="00CD5DA4">
        <w:rPr>
          <w:sz w:val="26"/>
          <w:szCs w:val="26"/>
        </w:rPr>
        <w:t>S</w:t>
      </w:r>
      <w:r w:rsidR="00791A14" w:rsidRPr="00CD5DA4">
        <w:rPr>
          <w:sz w:val="26"/>
          <w:szCs w:val="26"/>
        </w:rPr>
        <w:t xml:space="preserve">ource </w:t>
      </w:r>
      <w:r w:rsidR="008A56DF" w:rsidRPr="00CD5DA4">
        <w:rPr>
          <w:sz w:val="26"/>
          <w:szCs w:val="26"/>
        </w:rPr>
        <w:t>S</w:t>
      </w:r>
      <w:r w:rsidR="00791A14" w:rsidRPr="00CD5DA4">
        <w:rPr>
          <w:sz w:val="26"/>
          <w:szCs w:val="26"/>
        </w:rPr>
        <w:t>ystems)</w:t>
      </w:r>
      <w:r w:rsidR="00813889" w:rsidRPr="00CD5DA4">
        <w:rPr>
          <w:sz w:val="26"/>
          <w:szCs w:val="26"/>
        </w:rPr>
        <w:t>, Khu vực xử lý (</w:t>
      </w:r>
      <w:r w:rsidR="008F3593" w:rsidRPr="00CD5DA4">
        <w:rPr>
          <w:sz w:val="26"/>
          <w:szCs w:val="26"/>
        </w:rPr>
        <w:t>Staging Area</w:t>
      </w:r>
      <w:r w:rsidR="00813889" w:rsidRPr="00CD5DA4">
        <w:rPr>
          <w:sz w:val="26"/>
          <w:szCs w:val="26"/>
        </w:rPr>
        <w:t>)</w:t>
      </w:r>
      <w:r w:rsidR="00791A14" w:rsidRPr="00CD5DA4">
        <w:rPr>
          <w:sz w:val="26"/>
          <w:szCs w:val="26"/>
        </w:rPr>
        <w:t>, Khu vực trình bày (</w:t>
      </w:r>
      <w:r w:rsidR="008A56DF" w:rsidRPr="00CD5DA4">
        <w:rPr>
          <w:sz w:val="26"/>
          <w:szCs w:val="26"/>
        </w:rPr>
        <w:t>D</w:t>
      </w:r>
      <w:r w:rsidR="00791A14" w:rsidRPr="00CD5DA4">
        <w:rPr>
          <w:sz w:val="26"/>
          <w:szCs w:val="26"/>
        </w:rPr>
        <w:t xml:space="preserve">ata </w:t>
      </w:r>
      <w:r w:rsidR="008A56DF" w:rsidRPr="00CD5DA4">
        <w:rPr>
          <w:sz w:val="26"/>
          <w:szCs w:val="26"/>
        </w:rPr>
        <w:t>P</w:t>
      </w:r>
      <w:r w:rsidR="00791A14" w:rsidRPr="00CD5DA4">
        <w:rPr>
          <w:sz w:val="26"/>
          <w:szCs w:val="26"/>
        </w:rPr>
        <w:t xml:space="preserve">resentation </w:t>
      </w:r>
      <w:r w:rsidR="008A56DF" w:rsidRPr="00CD5DA4">
        <w:rPr>
          <w:sz w:val="26"/>
          <w:szCs w:val="26"/>
        </w:rPr>
        <w:t>A</w:t>
      </w:r>
      <w:r w:rsidR="00791A14" w:rsidRPr="00CD5DA4">
        <w:rPr>
          <w:sz w:val="26"/>
          <w:szCs w:val="26"/>
        </w:rPr>
        <w:t>rea), Công cụ truy cập (</w:t>
      </w:r>
      <w:r w:rsidR="008A56DF" w:rsidRPr="00CD5DA4">
        <w:rPr>
          <w:sz w:val="26"/>
          <w:szCs w:val="26"/>
        </w:rPr>
        <w:t>D</w:t>
      </w:r>
      <w:r w:rsidR="00791A14" w:rsidRPr="00CD5DA4">
        <w:rPr>
          <w:sz w:val="26"/>
          <w:szCs w:val="26"/>
        </w:rPr>
        <w:t xml:space="preserve">ata </w:t>
      </w:r>
      <w:r w:rsidR="008A56DF" w:rsidRPr="00CD5DA4">
        <w:rPr>
          <w:sz w:val="26"/>
          <w:szCs w:val="26"/>
        </w:rPr>
        <w:t>A</w:t>
      </w:r>
      <w:r w:rsidR="00791A14" w:rsidRPr="00CD5DA4">
        <w:rPr>
          <w:sz w:val="26"/>
          <w:szCs w:val="26"/>
        </w:rPr>
        <w:t xml:space="preserve">ccess </w:t>
      </w:r>
      <w:r w:rsidR="008A56DF" w:rsidRPr="00CD5DA4">
        <w:rPr>
          <w:sz w:val="26"/>
          <w:szCs w:val="26"/>
        </w:rPr>
        <w:t>T</w:t>
      </w:r>
      <w:r w:rsidR="00791A14" w:rsidRPr="00CD5DA4">
        <w:rPr>
          <w:sz w:val="26"/>
          <w:szCs w:val="26"/>
        </w:rPr>
        <w:t>ools)</w:t>
      </w:r>
      <w:r w:rsidR="007D7DDF" w:rsidRPr="00CD5DA4">
        <w:rPr>
          <w:sz w:val="26"/>
          <w:szCs w:val="26"/>
        </w:rPr>
        <w:t xml:space="preserve"> </w:t>
      </w:r>
      <w:r w:rsidR="00062E75" w:rsidRPr="00CD5DA4">
        <w:rPr>
          <w:sz w:val="26"/>
          <w:szCs w:val="26"/>
        </w:rPr>
        <w:t>[1</w:t>
      </w:r>
      <w:r w:rsidR="007D7DDF" w:rsidRPr="00CD5DA4">
        <w:rPr>
          <w:sz w:val="26"/>
          <w:szCs w:val="26"/>
        </w:rPr>
        <w:t>]</w:t>
      </w:r>
      <w:r w:rsidRPr="00CD5DA4">
        <w:rPr>
          <w:sz w:val="26"/>
          <w:szCs w:val="26"/>
          <w:lang w:val="da-DK"/>
        </w:rPr>
        <w:t>.</w:t>
      </w:r>
    </w:p>
    <w:p w14:paraId="36016A9E" w14:textId="2DAF5E53" w:rsidR="00FF782E" w:rsidRPr="00CD5DA4" w:rsidRDefault="00916AD5" w:rsidP="002255A4">
      <w:pPr>
        <w:pStyle w:val="Heading3"/>
        <w:numPr>
          <w:ilvl w:val="2"/>
          <w:numId w:val="14"/>
        </w:numPr>
        <w:spacing w:before="0" w:after="0" w:line="312" w:lineRule="auto"/>
        <w:ind w:left="851" w:hanging="567"/>
        <w:rPr>
          <w:rFonts w:ascii="Times New Roman" w:hAnsi="Times New Roman"/>
          <w:lang w:val="da-DK"/>
        </w:rPr>
      </w:pPr>
      <w:bookmarkStart w:id="1568" w:name="_Toc92435848"/>
      <w:r w:rsidRPr="00CD5DA4">
        <w:rPr>
          <w:rFonts w:ascii="Times New Roman" w:hAnsi="Times New Roman"/>
        </w:rPr>
        <w:t>Nguồn dữ liệu (</w:t>
      </w:r>
      <w:r w:rsidR="0047300A" w:rsidRPr="00CD5DA4">
        <w:rPr>
          <w:rFonts w:ascii="Times New Roman" w:hAnsi="Times New Roman"/>
        </w:rPr>
        <w:t>O</w:t>
      </w:r>
      <w:r w:rsidRPr="00CD5DA4">
        <w:rPr>
          <w:rFonts w:ascii="Times New Roman" w:hAnsi="Times New Roman"/>
        </w:rPr>
        <w:t xml:space="preserve">perational </w:t>
      </w:r>
      <w:r w:rsidR="0047300A" w:rsidRPr="00CD5DA4">
        <w:rPr>
          <w:rFonts w:ascii="Times New Roman" w:hAnsi="Times New Roman"/>
        </w:rPr>
        <w:t>S</w:t>
      </w:r>
      <w:r w:rsidRPr="00CD5DA4">
        <w:rPr>
          <w:rFonts w:ascii="Times New Roman" w:hAnsi="Times New Roman"/>
        </w:rPr>
        <w:t xml:space="preserve">ource </w:t>
      </w:r>
      <w:r w:rsidR="0047300A" w:rsidRPr="00CD5DA4">
        <w:rPr>
          <w:rFonts w:ascii="Times New Roman" w:hAnsi="Times New Roman"/>
        </w:rPr>
        <w:t>S</w:t>
      </w:r>
      <w:r w:rsidRPr="00CD5DA4">
        <w:rPr>
          <w:rFonts w:ascii="Times New Roman" w:hAnsi="Times New Roman"/>
        </w:rPr>
        <w:t>ystems)</w:t>
      </w:r>
      <w:bookmarkEnd w:id="1568"/>
    </w:p>
    <w:p w14:paraId="311CC072" w14:textId="77777777" w:rsidR="00F86CAE" w:rsidRPr="00CD5DA4" w:rsidRDefault="00916AD5" w:rsidP="00D629C0">
      <w:pPr>
        <w:spacing w:before="120" w:after="120" w:line="312" w:lineRule="auto"/>
        <w:ind w:left="709" w:hanging="425"/>
        <w:jc w:val="both"/>
        <w:rPr>
          <w:sz w:val="26"/>
          <w:szCs w:val="26"/>
          <w:lang w:val="da-DK"/>
        </w:rPr>
      </w:pPr>
      <w:r w:rsidRPr="00CD5DA4">
        <w:rPr>
          <w:sz w:val="26"/>
          <w:szCs w:val="26"/>
          <w:lang w:val="da-DK"/>
        </w:rPr>
        <w:t>Nơi xuất dữ liệu xuất phát.</w:t>
      </w:r>
    </w:p>
    <w:p w14:paraId="0AD83314" w14:textId="77777777" w:rsidR="00F86CAE" w:rsidRPr="00CD5DA4" w:rsidRDefault="00916AD5" w:rsidP="00D629C0">
      <w:pPr>
        <w:spacing w:before="120" w:after="120" w:line="312" w:lineRule="auto"/>
        <w:ind w:firstLine="284"/>
        <w:jc w:val="both"/>
        <w:rPr>
          <w:sz w:val="26"/>
          <w:szCs w:val="26"/>
          <w:lang w:val="da-DK"/>
        </w:rPr>
      </w:pPr>
      <w:r w:rsidRPr="00CD5DA4">
        <w:rPr>
          <w:sz w:val="26"/>
          <w:szCs w:val="26"/>
          <w:lang w:val="da-DK"/>
        </w:rPr>
        <w:t>Thường là CSDL của 1 ứng dụng nào đó ⁃ CSDL Access, CSDL của các DBMS - Tập tin Excel, CSV.</w:t>
      </w:r>
    </w:p>
    <w:p w14:paraId="140BE7DF" w14:textId="77777777" w:rsidR="00F86CAE" w:rsidRPr="00CD5DA4" w:rsidRDefault="00916AD5" w:rsidP="00D629C0">
      <w:pPr>
        <w:spacing w:before="120" w:after="120" w:line="312" w:lineRule="auto"/>
        <w:ind w:left="284"/>
        <w:jc w:val="both"/>
        <w:rPr>
          <w:sz w:val="26"/>
          <w:szCs w:val="26"/>
          <w:lang w:val="da-DK"/>
        </w:rPr>
      </w:pPr>
      <w:r w:rsidRPr="00CD5DA4">
        <w:rPr>
          <w:sz w:val="26"/>
          <w:szCs w:val="26"/>
          <w:lang w:val="da-DK"/>
        </w:rPr>
        <w:t>Nhiều cách thức chuyển tải dữ liệu từ nhiều nguồn về cùng một chỗ.</w:t>
      </w:r>
    </w:p>
    <w:p w14:paraId="6F640424" w14:textId="27CB1D6C" w:rsidR="00FF782E" w:rsidRPr="00CD5DA4" w:rsidRDefault="00916AD5" w:rsidP="00D629C0">
      <w:pPr>
        <w:spacing w:before="120" w:after="120" w:line="312" w:lineRule="auto"/>
        <w:ind w:left="284"/>
        <w:jc w:val="both"/>
        <w:rPr>
          <w:sz w:val="26"/>
          <w:szCs w:val="26"/>
          <w:lang w:val="da-DK"/>
        </w:rPr>
      </w:pPr>
      <w:r w:rsidRPr="00CD5DA4">
        <w:rPr>
          <w:sz w:val="26"/>
          <w:szCs w:val="26"/>
          <w:lang w:val="da-DK"/>
        </w:rPr>
        <w:t>Xác định dữ liệu đến từ nguồn nào là quan trọng</w:t>
      </w:r>
      <w:r w:rsidR="00FF782E" w:rsidRPr="00CD5DA4">
        <w:rPr>
          <w:sz w:val="26"/>
          <w:szCs w:val="26"/>
          <w:lang w:val="da-DK"/>
        </w:rPr>
        <w:t>.</w:t>
      </w:r>
    </w:p>
    <w:p w14:paraId="6AFFC3A0" w14:textId="5C50ABE1" w:rsidR="00FF782E" w:rsidRPr="00CD5DA4" w:rsidRDefault="00813889" w:rsidP="002255A4">
      <w:pPr>
        <w:pStyle w:val="Heading3"/>
        <w:numPr>
          <w:ilvl w:val="2"/>
          <w:numId w:val="14"/>
        </w:numPr>
        <w:spacing w:before="0" w:after="0" w:line="312" w:lineRule="auto"/>
        <w:ind w:left="851" w:hanging="567"/>
        <w:rPr>
          <w:rFonts w:ascii="Times New Roman" w:hAnsi="Times New Roman"/>
          <w:lang w:val="da-DK"/>
        </w:rPr>
      </w:pPr>
      <w:bookmarkStart w:id="1569" w:name="_Toc92435849"/>
      <w:r w:rsidRPr="00CD5DA4">
        <w:rPr>
          <w:rFonts w:ascii="Times New Roman" w:hAnsi="Times New Roman"/>
        </w:rPr>
        <w:t>Khu vực xử lý (</w:t>
      </w:r>
      <w:r w:rsidR="0047300A" w:rsidRPr="00CD5DA4">
        <w:rPr>
          <w:rFonts w:ascii="Times New Roman" w:hAnsi="Times New Roman"/>
        </w:rPr>
        <w:t>S</w:t>
      </w:r>
      <w:r w:rsidRPr="00CD5DA4">
        <w:rPr>
          <w:rFonts w:ascii="Times New Roman" w:hAnsi="Times New Roman"/>
        </w:rPr>
        <w:t xml:space="preserve">taging </w:t>
      </w:r>
      <w:r w:rsidR="0047300A" w:rsidRPr="00CD5DA4">
        <w:rPr>
          <w:rFonts w:ascii="Times New Roman" w:hAnsi="Times New Roman"/>
        </w:rPr>
        <w:t>A</w:t>
      </w:r>
      <w:r w:rsidRPr="00CD5DA4">
        <w:rPr>
          <w:rFonts w:ascii="Times New Roman" w:hAnsi="Times New Roman"/>
        </w:rPr>
        <w:t>rea)</w:t>
      </w:r>
      <w:bookmarkEnd w:id="1569"/>
    </w:p>
    <w:p w14:paraId="7100B65A" w14:textId="127C0970" w:rsidR="00FF782E" w:rsidRPr="00CD5DA4" w:rsidRDefault="00FF782E" w:rsidP="00D629C0">
      <w:pPr>
        <w:spacing w:before="120" w:after="120" w:line="312" w:lineRule="auto"/>
        <w:ind w:firstLine="284"/>
        <w:jc w:val="both"/>
        <w:rPr>
          <w:sz w:val="26"/>
          <w:szCs w:val="26"/>
          <w:lang w:val="da-DK"/>
        </w:rPr>
      </w:pPr>
      <w:r w:rsidRPr="00CD5DA4">
        <w:rPr>
          <w:sz w:val="26"/>
          <w:szCs w:val="26"/>
          <w:lang w:val="da-DK"/>
        </w:rPr>
        <w:t xml:space="preserve">Quản lý </w:t>
      </w:r>
      <w:r w:rsidR="0047300A" w:rsidRPr="00CD5DA4">
        <w:rPr>
          <w:sz w:val="26"/>
          <w:szCs w:val="26"/>
          <w:lang w:val="da-DK"/>
        </w:rPr>
        <w:t>kho dữ liệu (Data W</w:t>
      </w:r>
      <w:r w:rsidRPr="00CD5DA4">
        <w:rPr>
          <w:sz w:val="26"/>
          <w:szCs w:val="26"/>
          <w:lang w:val="da-DK"/>
        </w:rPr>
        <w:t>arehouse</w:t>
      </w:r>
      <w:r w:rsidR="0047300A" w:rsidRPr="00CD5DA4">
        <w:rPr>
          <w:sz w:val="26"/>
          <w:szCs w:val="26"/>
          <w:lang w:val="da-DK"/>
        </w:rPr>
        <w:t>)</w:t>
      </w:r>
      <w:r w:rsidRPr="00CD5DA4">
        <w:rPr>
          <w:sz w:val="26"/>
          <w:szCs w:val="26"/>
          <w:lang w:val="da-DK"/>
        </w:rPr>
        <w:t xml:space="preserve"> thực hiện các hoạt động liên quan đến việc quản lý dữ liệu trong kho, được thực hiện các hoạt động như phân tích dữ liệu để đảm bảo tính nhất quán, tạo các chỉ mục và khung nhìn, tạo ra sự không chuẩn hóa và tổng hợp, chuyển đổi và hợp nhất dữ liệu nguồn và lưu trữ và dữ liệu</w:t>
      </w:r>
      <w:r w:rsidR="00062E75" w:rsidRPr="00CD5DA4">
        <w:rPr>
          <w:sz w:val="26"/>
          <w:szCs w:val="26"/>
          <w:lang w:val="da-DK"/>
        </w:rPr>
        <w:t xml:space="preserve"> [1]</w:t>
      </w:r>
      <w:r w:rsidR="007D7DDF" w:rsidRPr="00CD5DA4">
        <w:rPr>
          <w:sz w:val="26"/>
          <w:szCs w:val="26"/>
          <w:lang w:val="da-DK"/>
        </w:rPr>
        <w:t xml:space="preserve"> </w:t>
      </w:r>
      <w:r w:rsidRPr="00CD5DA4">
        <w:rPr>
          <w:sz w:val="26"/>
          <w:szCs w:val="26"/>
          <w:lang w:val="da-DK"/>
        </w:rPr>
        <w:t>.</w:t>
      </w:r>
    </w:p>
    <w:p w14:paraId="436083D2" w14:textId="6F7DE2FD" w:rsidR="00FF782E" w:rsidRPr="00CD5DA4" w:rsidRDefault="008E6A74" w:rsidP="002255A4">
      <w:pPr>
        <w:pStyle w:val="Heading3"/>
        <w:numPr>
          <w:ilvl w:val="2"/>
          <w:numId w:val="14"/>
        </w:numPr>
        <w:spacing w:before="0" w:after="0" w:line="312" w:lineRule="auto"/>
        <w:ind w:left="851" w:hanging="567"/>
        <w:rPr>
          <w:rFonts w:ascii="Times New Roman" w:hAnsi="Times New Roman"/>
          <w:lang w:val="da-DK"/>
        </w:rPr>
      </w:pPr>
      <w:bookmarkStart w:id="1570" w:name="_Toc92435850"/>
      <w:r w:rsidRPr="00CD5DA4">
        <w:rPr>
          <w:rFonts w:ascii="Times New Roman" w:hAnsi="Times New Roman"/>
        </w:rPr>
        <w:t>Khu vực trình bày (</w:t>
      </w:r>
      <w:r w:rsidR="0047300A" w:rsidRPr="00CD5DA4">
        <w:rPr>
          <w:rFonts w:ascii="Times New Roman" w:hAnsi="Times New Roman"/>
        </w:rPr>
        <w:t>D</w:t>
      </w:r>
      <w:r w:rsidRPr="00CD5DA4">
        <w:rPr>
          <w:rFonts w:ascii="Times New Roman" w:hAnsi="Times New Roman"/>
        </w:rPr>
        <w:t xml:space="preserve">ata </w:t>
      </w:r>
      <w:r w:rsidR="0047300A" w:rsidRPr="00CD5DA4">
        <w:rPr>
          <w:rFonts w:ascii="Times New Roman" w:hAnsi="Times New Roman"/>
        </w:rPr>
        <w:t>P</w:t>
      </w:r>
      <w:r w:rsidRPr="00CD5DA4">
        <w:rPr>
          <w:rFonts w:ascii="Times New Roman" w:hAnsi="Times New Roman"/>
        </w:rPr>
        <w:t xml:space="preserve">resentation </w:t>
      </w:r>
      <w:r w:rsidR="0047300A" w:rsidRPr="00CD5DA4">
        <w:rPr>
          <w:rFonts w:ascii="Times New Roman" w:hAnsi="Times New Roman"/>
        </w:rPr>
        <w:t>A</w:t>
      </w:r>
      <w:r w:rsidRPr="00CD5DA4">
        <w:rPr>
          <w:rFonts w:ascii="Times New Roman" w:hAnsi="Times New Roman"/>
        </w:rPr>
        <w:t>rea)</w:t>
      </w:r>
      <w:bookmarkEnd w:id="1570"/>
    </w:p>
    <w:p w14:paraId="68ADE322" w14:textId="2FDC3D87" w:rsidR="00FF782E" w:rsidRPr="00CD5DA4" w:rsidRDefault="00FF782E" w:rsidP="00D629C0">
      <w:pPr>
        <w:spacing w:before="120" w:after="120" w:line="312" w:lineRule="auto"/>
        <w:ind w:firstLine="284"/>
        <w:jc w:val="both"/>
        <w:rPr>
          <w:sz w:val="26"/>
          <w:szCs w:val="26"/>
          <w:lang w:val="da-DK"/>
        </w:rPr>
      </w:pPr>
      <w:r w:rsidRPr="00CD5DA4">
        <w:rPr>
          <w:sz w:val="26"/>
          <w:szCs w:val="26"/>
          <w:lang w:val="da-DK"/>
        </w:rPr>
        <w:t>Trình quản lý truy vấn còn được gọi là thành phần phụ trợ.  Nó thực hiện tất cả các hoạt động liên quan đến việc quản lý các truy vấn của người dùng. Các hoạt động của các thành phần Data Warehouse này là các truy vấn trực tiếp đến các bảng thích hợp để lên lịch thực hiện các truy vấn</w:t>
      </w:r>
      <w:r w:rsidR="00062E75" w:rsidRPr="00CD5DA4">
        <w:rPr>
          <w:sz w:val="26"/>
          <w:szCs w:val="26"/>
          <w:lang w:val="da-DK"/>
        </w:rPr>
        <w:t xml:space="preserve"> [1]</w:t>
      </w:r>
      <w:r w:rsidR="00284AB7" w:rsidRPr="00CD5DA4">
        <w:rPr>
          <w:sz w:val="26"/>
          <w:szCs w:val="26"/>
          <w:lang w:val="da-DK"/>
        </w:rPr>
        <w:t>.</w:t>
      </w:r>
    </w:p>
    <w:p w14:paraId="71EF7301" w14:textId="0C205C33" w:rsidR="00FF782E" w:rsidRPr="00CD5DA4" w:rsidRDefault="008E6A74" w:rsidP="00504E14">
      <w:pPr>
        <w:pStyle w:val="Heading3"/>
        <w:numPr>
          <w:ilvl w:val="2"/>
          <w:numId w:val="14"/>
        </w:numPr>
        <w:spacing w:before="0" w:after="0" w:line="312" w:lineRule="auto"/>
        <w:ind w:left="851" w:hanging="567"/>
        <w:rPr>
          <w:rFonts w:ascii="Times New Roman" w:hAnsi="Times New Roman"/>
          <w:lang w:val="da-DK"/>
        </w:rPr>
      </w:pPr>
      <w:bookmarkStart w:id="1571" w:name="_Toc92435851"/>
      <w:r w:rsidRPr="00CD5DA4">
        <w:rPr>
          <w:rFonts w:ascii="Times New Roman" w:hAnsi="Times New Roman"/>
        </w:rPr>
        <w:t>Công cụ truy cập (</w:t>
      </w:r>
      <w:r w:rsidR="0047300A" w:rsidRPr="00CD5DA4">
        <w:rPr>
          <w:rFonts w:ascii="Times New Roman" w:hAnsi="Times New Roman"/>
        </w:rPr>
        <w:t>D</w:t>
      </w:r>
      <w:r w:rsidRPr="00CD5DA4">
        <w:rPr>
          <w:rFonts w:ascii="Times New Roman" w:hAnsi="Times New Roman"/>
        </w:rPr>
        <w:t xml:space="preserve">ata </w:t>
      </w:r>
      <w:r w:rsidR="0047300A" w:rsidRPr="00CD5DA4">
        <w:rPr>
          <w:rFonts w:ascii="Times New Roman" w:hAnsi="Times New Roman"/>
        </w:rPr>
        <w:t>A</w:t>
      </w:r>
      <w:r w:rsidRPr="00CD5DA4">
        <w:rPr>
          <w:rFonts w:ascii="Times New Roman" w:hAnsi="Times New Roman"/>
        </w:rPr>
        <w:t xml:space="preserve">ccess </w:t>
      </w:r>
      <w:r w:rsidR="0047300A" w:rsidRPr="00CD5DA4">
        <w:rPr>
          <w:rFonts w:ascii="Times New Roman" w:hAnsi="Times New Roman"/>
        </w:rPr>
        <w:t>T</w:t>
      </w:r>
      <w:r w:rsidRPr="00CD5DA4">
        <w:rPr>
          <w:rFonts w:ascii="Times New Roman" w:hAnsi="Times New Roman"/>
        </w:rPr>
        <w:t>ools)</w:t>
      </w:r>
      <w:bookmarkEnd w:id="1571"/>
    </w:p>
    <w:p w14:paraId="204C5410" w14:textId="20285608" w:rsidR="002A3D65" w:rsidRPr="00CD5DA4" w:rsidRDefault="00FF782E" w:rsidP="00D629C0">
      <w:pPr>
        <w:spacing w:before="120" w:after="120" w:line="312" w:lineRule="auto"/>
        <w:ind w:left="709" w:hanging="425"/>
        <w:jc w:val="both"/>
        <w:rPr>
          <w:sz w:val="26"/>
          <w:szCs w:val="26"/>
          <w:lang w:val="da-DK"/>
        </w:rPr>
      </w:pPr>
      <w:r w:rsidRPr="00CD5DA4">
        <w:rPr>
          <w:sz w:val="26"/>
          <w:szCs w:val="26"/>
          <w:lang w:val="da-DK"/>
        </w:rPr>
        <w:t>Công cụ này được phân loạ</w:t>
      </w:r>
      <w:r w:rsidR="00F86CAE" w:rsidRPr="00CD5DA4">
        <w:rPr>
          <w:sz w:val="26"/>
          <w:szCs w:val="26"/>
          <w:lang w:val="da-DK"/>
        </w:rPr>
        <w:t>i thành năm nhóm khác nhau như:</w:t>
      </w:r>
    </w:p>
    <w:p w14:paraId="73DD2E89" w14:textId="26F16D7A" w:rsidR="00F86CAE" w:rsidRPr="00CD5DA4" w:rsidRDefault="00F86CAE" w:rsidP="00D629C0">
      <w:pPr>
        <w:pStyle w:val="ListParagraph"/>
        <w:numPr>
          <w:ilvl w:val="0"/>
          <w:numId w:val="9"/>
        </w:numPr>
        <w:spacing w:before="120" w:after="120" w:line="312" w:lineRule="auto"/>
        <w:ind w:left="567" w:hanging="283"/>
        <w:jc w:val="both"/>
        <w:rPr>
          <w:rFonts w:ascii="Times New Roman" w:hAnsi="Times New Roman"/>
          <w:sz w:val="26"/>
          <w:szCs w:val="26"/>
          <w:lang w:val="da-DK"/>
        </w:rPr>
      </w:pPr>
      <w:r w:rsidRPr="00CD5DA4">
        <w:rPr>
          <w:rFonts w:ascii="Times New Roman" w:hAnsi="Times New Roman"/>
          <w:sz w:val="26"/>
          <w:szCs w:val="26"/>
          <w:lang w:val="da-DK"/>
        </w:rPr>
        <w:lastRenderedPageBreak/>
        <w:t>Báo cáo dữ liệu</w:t>
      </w:r>
      <w:r w:rsidR="00062E75" w:rsidRPr="00CD5DA4">
        <w:rPr>
          <w:rFonts w:ascii="Times New Roman" w:hAnsi="Times New Roman"/>
          <w:sz w:val="26"/>
          <w:szCs w:val="26"/>
          <w:lang w:val="da-DK"/>
        </w:rPr>
        <w:t>.</w:t>
      </w:r>
    </w:p>
    <w:p w14:paraId="476B64E9" w14:textId="1A5AC55B" w:rsidR="00F86CAE" w:rsidRPr="00CD5DA4" w:rsidRDefault="00F86CAE" w:rsidP="00D629C0">
      <w:pPr>
        <w:pStyle w:val="ListParagraph"/>
        <w:numPr>
          <w:ilvl w:val="0"/>
          <w:numId w:val="9"/>
        </w:numPr>
        <w:spacing w:before="120" w:after="120" w:line="312" w:lineRule="auto"/>
        <w:ind w:left="567" w:hanging="283"/>
        <w:jc w:val="both"/>
        <w:rPr>
          <w:rFonts w:ascii="Times New Roman" w:hAnsi="Times New Roman"/>
          <w:sz w:val="26"/>
          <w:szCs w:val="26"/>
          <w:lang w:val="da-DK"/>
        </w:rPr>
      </w:pPr>
      <w:r w:rsidRPr="00CD5DA4">
        <w:rPr>
          <w:rFonts w:ascii="Times New Roman" w:hAnsi="Times New Roman"/>
          <w:sz w:val="26"/>
          <w:szCs w:val="26"/>
          <w:lang w:val="da-DK"/>
        </w:rPr>
        <w:t>Công cụ truy vấn</w:t>
      </w:r>
      <w:r w:rsidR="00062E75" w:rsidRPr="00CD5DA4">
        <w:rPr>
          <w:rFonts w:ascii="Times New Roman" w:hAnsi="Times New Roman"/>
          <w:sz w:val="26"/>
          <w:szCs w:val="26"/>
          <w:lang w:val="da-DK"/>
        </w:rPr>
        <w:t>.</w:t>
      </w:r>
    </w:p>
    <w:p w14:paraId="3398194E" w14:textId="6E2F6E17" w:rsidR="00F86CAE" w:rsidRPr="00CD5DA4" w:rsidRDefault="00FF782E" w:rsidP="00D629C0">
      <w:pPr>
        <w:pStyle w:val="ListParagraph"/>
        <w:numPr>
          <w:ilvl w:val="0"/>
          <w:numId w:val="9"/>
        </w:numPr>
        <w:spacing w:before="120" w:after="120" w:line="312" w:lineRule="auto"/>
        <w:ind w:left="567" w:hanging="283"/>
        <w:jc w:val="both"/>
        <w:rPr>
          <w:rFonts w:ascii="Times New Roman" w:hAnsi="Times New Roman"/>
          <w:sz w:val="26"/>
          <w:szCs w:val="26"/>
          <w:lang w:val="da-DK"/>
        </w:rPr>
      </w:pPr>
      <w:r w:rsidRPr="00CD5DA4">
        <w:rPr>
          <w:rFonts w:ascii="Times New Roman" w:hAnsi="Times New Roman"/>
          <w:sz w:val="26"/>
          <w:szCs w:val="26"/>
          <w:lang w:val="da-DK"/>
        </w:rPr>
        <w:t>Công cụ phát tr</w:t>
      </w:r>
      <w:r w:rsidR="00F86CAE" w:rsidRPr="00CD5DA4">
        <w:rPr>
          <w:rFonts w:ascii="Times New Roman" w:hAnsi="Times New Roman"/>
          <w:sz w:val="26"/>
          <w:szCs w:val="26"/>
          <w:lang w:val="da-DK"/>
        </w:rPr>
        <w:t>iển ứng dụng</w:t>
      </w:r>
      <w:r w:rsidR="00062E75" w:rsidRPr="00CD5DA4">
        <w:rPr>
          <w:rFonts w:ascii="Times New Roman" w:hAnsi="Times New Roman"/>
          <w:sz w:val="26"/>
          <w:szCs w:val="26"/>
          <w:lang w:val="da-DK"/>
        </w:rPr>
        <w:t>.</w:t>
      </w:r>
    </w:p>
    <w:p w14:paraId="2F53C73B" w14:textId="4FDF04F1" w:rsidR="00F86CAE" w:rsidRPr="00CD5DA4" w:rsidRDefault="00F86CAE" w:rsidP="00D629C0">
      <w:pPr>
        <w:pStyle w:val="ListParagraph"/>
        <w:numPr>
          <w:ilvl w:val="0"/>
          <w:numId w:val="9"/>
        </w:numPr>
        <w:spacing w:before="120" w:after="120" w:line="312" w:lineRule="auto"/>
        <w:ind w:left="567" w:hanging="283"/>
        <w:jc w:val="both"/>
        <w:rPr>
          <w:rFonts w:ascii="Times New Roman" w:hAnsi="Times New Roman"/>
          <w:sz w:val="26"/>
          <w:szCs w:val="26"/>
          <w:lang w:val="da-DK"/>
        </w:rPr>
      </w:pPr>
      <w:r w:rsidRPr="00CD5DA4">
        <w:rPr>
          <w:rFonts w:ascii="Times New Roman" w:hAnsi="Times New Roman"/>
          <w:sz w:val="26"/>
          <w:szCs w:val="26"/>
          <w:lang w:val="da-DK"/>
        </w:rPr>
        <w:t>Công cụ EIS</w:t>
      </w:r>
      <w:r w:rsidR="00062E75" w:rsidRPr="00CD5DA4">
        <w:rPr>
          <w:rFonts w:ascii="Times New Roman" w:hAnsi="Times New Roman"/>
          <w:sz w:val="26"/>
          <w:szCs w:val="26"/>
          <w:lang w:val="da-DK"/>
        </w:rPr>
        <w:t>.</w:t>
      </w:r>
    </w:p>
    <w:p w14:paraId="066049A3" w14:textId="3C0EFC33" w:rsidR="00FF782E" w:rsidRPr="00CD5DA4" w:rsidRDefault="00FF782E" w:rsidP="00D629C0">
      <w:pPr>
        <w:pStyle w:val="ListParagraph"/>
        <w:numPr>
          <w:ilvl w:val="0"/>
          <w:numId w:val="9"/>
        </w:numPr>
        <w:spacing w:before="120" w:after="120" w:line="312" w:lineRule="auto"/>
        <w:ind w:left="567" w:hanging="283"/>
        <w:jc w:val="both"/>
        <w:rPr>
          <w:rFonts w:ascii="Times New Roman" w:hAnsi="Times New Roman"/>
          <w:sz w:val="26"/>
          <w:szCs w:val="26"/>
          <w:lang w:val="da-DK"/>
        </w:rPr>
      </w:pPr>
      <w:r w:rsidRPr="00CD5DA4">
        <w:rPr>
          <w:rFonts w:ascii="Times New Roman" w:hAnsi="Times New Roman"/>
          <w:sz w:val="26"/>
          <w:szCs w:val="26"/>
          <w:lang w:val="da-DK"/>
        </w:rPr>
        <w:t>Công cụ OLAP và công cụ khai thác dữ liệu.</w:t>
      </w:r>
    </w:p>
    <w:p w14:paraId="0A049BEA" w14:textId="444648E3" w:rsidR="00FF782E" w:rsidRPr="00CD5DA4" w:rsidRDefault="00D629C0" w:rsidP="00504E14">
      <w:pPr>
        <w:pStyle w:val="Heading2"/>
        <w:numPr>
          <w:ilvl w:val="1"/>
          <w:numId w:val="14"/>
        </w:numPr>
        <w:spacing w:before="0" w:after="0" w:line="312" w:lineRule="auto"/>
        <w:ind w:left="425" w:hanging="425"/>
        <w:rPr>
          <w:rFonts w:ascii="Times New Roman" w:hAnsi="Times New Roman"/>
          <w:i w:val="0"/>
          <w:iCs w:val="0"/>
          <w:noProof/>
          <w:sz w:val="26"/>
          <w:szCs w:val="26"/>
          <w:lang w:val="da-DK"/>
        </w:rPr>
      </w:pPr>
      <w:bookmarkStart w:id="1572" w:name="_Toc92435852"/>
      <w:r w:rsidRPr="00CD5DA4">
        <w:rPr>
          <w:rFonts w:ascii="Times New Roman" w:hAnsi="Times New Roman"/>
          <w:i w:val="0"/>
          <w:iCs w:val="0"/>
          <w:noProof/>
          <w:sz w:val="26"/>
          <w:szCs w:val="26"/>
          <w:lang w:val="da-DK"/>
        </w:rPr>
        <w:t>NGUỒN DỮ LIỆU</w:t>
      </w:r>
      <w:bookmarkEnd w:id="1572"/>
    </w:p>
    <w:p w14:paraId="6DDE18CD" w14:textId="77777777" w:rsidR="00FF782E" w:rsidRPr="00CD5DA4" w:rsidRDefault="00FF782E" w:rsidP="00D629C0">
      <w:pPr>
        <w:spacing w:before="120" w:after="120" w:line="312" w:lineRule="auto"/>
        <w:ind w:firstLine="284"/>
        <w:jc w:val="both"/>
        <w:rPr>
          <w:bCs/>
          <w:noProof/>
          <w:sz w:val="26"/>
          <w:szCs w:val="26"/>
          <w:lang w:val="da-DK"/>
        </w:rPr>
      </w:pPr>
      <w:r w:rsidRPr="00CD5DA4">
        <w:rPr>
          <w:bCs/>
          <w:noProof/>
          <w:sz w:val="26"/>
          <w:szCs w:val="26"/>
          <w:lang w:val="da-DK"/>
        </w:rPr>
        <w:t>Nguồn dữ liệu được sử dụng cho đồ án gồm 3 nguồn chính: Cơ sở dữ liệu tác nghiệp (SQL), dữ liệu Access, dữ liệu Excel.</w:t>
      </w:r>
    </w:p>
    <w:p w14:paraId="1265C56C" w14:textId="6822F799" w:rsidR="008A351E" w:rsidRPr="00CD5DA4" w:rsidRDefault="00D629C0" w:rsidP="00504E14">
      <w:pPr>
        <w:pStyle w:val="Heading2"/>
        <w:numPr>
          <w:ilvl w:val="1"/>
          <w:numId w:val="14"/>
        </w:numPr>
        <w:spacing w:before="0" w:after="0" w:line="312" w:lineRule="auto"/>
        <w:ind w:left="425" w:hanging="425"/>
        <w:rPr>
          <w:rFonts w:ascii="Times New Roman" w:hAnsi="Times New Roman"/>
          <w:i w:val="0"/>
          <w:iCs w:val="0"/>
          <w:noProof/>
          <w:sz w:val="26"/>
          <w:szCs w:val="26"/>
          <w:lang w:val="da-DK"/>
        </w:rPr>
      </w:pPr>
      <w:bookmarkStart w:id="1573" w:name="_Toc92435853"/>
      <w:r w:rsidRPr="00CD5DA4">
        <w:rPr>
          <w:rFonts w:ascii="Times New Roman" w:hAnsi="Times New Roman"/>
          <w:i w:val="0"/>
          <w:iCs w:val="0"/>
          <w:noProof/>
          <w:sz w:val="26"/>
          <w:szCs w:val="26"/>
          <w:lang w:val="da-DK"/>
        </w:rPr>
        <w:t>CƠ SỞ DỮ LIỆU ỨNG DỤNG</w:t>
      </w:r>
      <w:bookmarkEnd w:id="1573"/>
    </w:p>
    <w:p w14:paraId="65536A1E" w14:textId="667C8E66" w:rsidR="008A351E" w:rsidRPr="00CD5DA4" w:rsidRDefault="008A351E" w:rsidP="00D629C0">
      <w:pPr>
        <w:spacing w:before="120" w:after="120" w:line="312" w:lineRule="auto"/>
        <w:ind w:firstLine="284"/>
        <w:jc w:val="both"/>
        <w:rPr>
          <w:b/>
          <w:bCs/>
          <w:noProof/>
          <w:sz w:val="26"/>
          <w:szCs w:val="26"/>
          <w:lang w:val="da-DK"/>
        </w:rPr>
      </w:pPr>
      <w:r w:rsidRPr="00CD5DA4">
        <w:rPr>
          <w:noProof/>
          <w:sz w:val="26"/>
          <w:szCs w:val="26"/>
          <w:lang w:val="da-DK"/>
        </w:rPr>
        <w:t>Bảng ACCOUNT có khóa chính là TenDangNhap, MANV và các thuộc tính thông tin cần thiết</w:t>
      </w:r>
      <w:r w:rsidR="0047300A" w:rsidRPr="00CD5DA4">
        <w:rPr>
          <w:noProof/>
          <w:sz w:val="26"/>
          <w:szCs w:val="26"/>
          <w:lang w:val="da-DK"/>
        </w:rPr>
        <w:t>.</w:t>
      </w:r>
    </w:p>
    <w:p w14:paraId="6DACA6E7" w14:textId="22AA5C57" w:rsidR="00F86CAE" w:rsidRPr="00CD5DA4" w:rsidRDefault="008A351E" w:rsidP="00D629C0">
      <w:pPr>
        <w:spacing w:before="120" w:after="120" w:line="312" w:lineRule="auto"/>
        <w:ind w:left="720"/>
        <w:jc w:val="both"/>
        <w:rPr>
          <w:b/>
          <w:bCs/>
          <w:noProof/>
          <w:sz w:val="26"/>
          <w:szCs w:val="26"/>
          <w:lang w:val="da-DK"/>
        </w:rPr>
      </w:pPr>
      <w:r w:rsidRPr="00CD5DA4">
        <w:rPr>
          <w:b/>
          <w:noProof/>
          <w:sz w:val="26"/>
          <w:szCs w:val="26"/>
          <w:lang w:val="en-SG" w:eastAsia="en-SG"/>
        </w:rPr>
        <w:drawing>
          <wp:inline distT="0" distB="0" distL="0" distR="0" wp14:anchorId="5849F600" wp14:editId="1F44852C">
            <wp:extent cx="3695700" cy="15430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5700" cy="1543050"/>
                    </a:xfrm>
                    <a:prstGeom prst="rect">
                      <a:avLst/>
                    </a:prstGeom>
                    <a:noFill/>
                    <a:ln>
                      <a:noFill/>
                    </a:ln>
                  </pic:spPr>
                </pic:pic>
              </a:graphicData>
            </a:graphic>
          </wp:inline>
        </w:drawing>
      </w:r>
    </w:p>
    <w:p w14:paraId="7CA54600" w14:textId="7AA08B04" w:rsidR="00497CF2" w:rsidRPr="00CD5DA4" w:rsidRDefault="00497CF2" w:rsidP="00D629C0">
      <w:pPr>
        <w:pStyle w:val="Caption"/>
        <w:spacing w:before="120" w:after="120" w:line="312" w:lineRule="auto"/>
        <w:rPr>
          <w:b/>
          <w:bCs/>
          <w:i w:val="0"/>
          <w:iCs w:val="0"/>
          <w:noProof/>
          <w:sz w:val="26"/>
          <w:szCs w:val="26"/>
          <w:lang w:val="da-DK"/>
        </w:rPr>
      </w:pPr>
      <w:r w:rsidRPr="00CD5DA4">
        <w:rPr>
          <w:b/>
          <w:bCs/>
          <w:noProof/>
          <w:sz w:val="26"/>
          <w:szCs w:val="26"/>
          <w:lang w:val="da-DK"/>
        </w:rPr>
        <w:tab/>
      </w:r>
      <w:r w:rsidRPr="00CD5DA4">
        <w:rPr>
          <w:b/>
          <w:bCs/>
          <w:noProof/>
          <w:sz w:val="26"/>
          <w:szCs w:val="26"/>
          <w:lang w:val="da-DK"/>
        </w:rPr>
        <w:tab/>
      </w:r>
      <w:r w:rsidRPr="00CD5DA4">
        <w:rPr>
          <w:b/>
          <w:bCs/>
          <w:noProof/>
          <w:sz w:val="26"/>
          <w:szCs w:val="26"/>
          <w:lang w:val="da-DK"/>
        </w:rPr>
        <w:tab/>
      </w:r>
      <w:r w:rsidRPr="00CD5DA4">
        <w:rPr>
          <w:b/>
          <w:bCs/>
          <w:noProof/>
          <w:sz w:val="26"/>
          <w:szCs w:val="26"/>
          <w:lang w:val="da-DK"/>
        </w:rPr>
        <w:tab/>
      </w:r>
      <w:bookmarkStart w:id="1574" w:name="_Toc90544419"/>
      <w:r w:rsidRPr="00CD5DA4">
        <w:rPr>
          <w:i w:val="0"/>
          <w:iCs w:val="0"/>
          <w:color w:val="auto"/>
          <w:sz w:val="26"/>
          <w:szCs w:val="26"/>
          <w:lang w:val="da-DK"/>
        </w:rPr>
        <w:t xml:space="preserve">Hình </w:t>
      </w:r>
      <w:r w:rsidR="00B95478" w:rsidRPr="00CD5DA4">
        <w:rPr>
          <w:i w:val="0"/>
          <w:iCs w:val="0"/>
          <w:color w:val="auto"/>
          <w:sz w:val="26"/>
          <w:szCs w:val="26"/>
          <w:lang w:val="da-DK"/>
        </w:rPr>
        <w:t>3.</w:t>
      </w:r>
      <w:r w:rsidR="009D2D59" w:rsidRPr="00CD5DA4">
        <w:rPr>
          <w:i w:val="0"/>
          <w:iCs w:val="0"/>
          <w:color w:val="auto"/>
          <w:sz w:val="26"/>
          <w:szCs w:val="26"/>
          <w:lang w:val="da-DK"/>
        </w:rPr>
        <w:t>1</w:t>
      </w:r>
      <w:ins w:id="1575" w:author="lenovo" w:date="2021-12-30T09:18:00Z">
        <w:r w:rsidR="00D534C2">
          <w:rPr>
            <w:i w:val="0"/>
            <w:iCs w:val="0"/>
            <w:color w:val="auto"/>
            <w:sz w:val="26"/>
            <w:szCs w:val="26"/>
            <w:lang w:val="da-DK"/>
          </w:rPr>
          <w:t>.</w:t>
        </w:r>
      </w:ins>
      <w:r w:rsidRPr="00CD5DA4">
        <w:rPr>
          <w:i w:val="0"/>
          <w:iCs w:val="0"/>
          <w:color w:val="auto"/>
          <w:sz w:val="26"/>
          <w:szCs w:val="26"/>
          <w:lang w:val="da-DK"/>
        </w:rPr>
        <w:t xml:space="preserve"> Bảng ACCOUNT</w:t>
      </w:r>
      <w:bookmarkEnd w:id="1574"/>
      <w:r w:rsidRPr="00CD5DA4">
        <w:rPr>
          <w:b/>
          <w:bCs/>
          <w:i w:val="0"/>
          <w:iCs w:val="0"/>
          <w:noProof/>
          <w:sz w:val="26"/>
          <w:szCs w:val="26"/>
          <w:lang w:val="da-DK"/>
        </w:rPr>
        <w:tab/>
      </w:r>
    </w:p>
    <w:p w14:paraId="405CD2C5" w14:textId="138BCAEE" w:rsidR="008A351E" w:rsidRPr="00CD5DA4" w:rsidRDefault="008A351E" w:rsidP="00D629C0">
      <w:pPr>
        <w:spacing w:before="120" w:after="120" w:line="312" w:lineRule="auto"/>
        <w:ind w:firstLine="284"/>
        <w:jc w:val="both"/>
        <w:rPr>
          <w:b/>
          <w:bCs/>
          <w:noProof/>
          <w:sz w:val="26"/>
          <w:szCs w:val="26"/>
          <w:lang w:val="da-DK"/>
        </w:rPr>
      </w:pPr>
      <w:r w:rsidRPr="00CD5DA4">
        <w:rPr>
          <w:noProof/>
          <w:sz w:val="26"/>
          <w:szCs w:val="26"/>
          <w:lang w:val="da-DK"/>
        </w:rPr>
        <w:t>Bảng LOAISP có khóa chính là MALOAISP và các thuộc tính thông tin cần thiết</w:t>
      </w:r>
    </w:p>
    <w:p w14:paraId="440E9433" w14:textId="0F4321DE" w:rsidR="008A351E" w:rsidRPr="00CD5DA4" w:rsidRDefault="008A351E" w:rsidP="00D629C0">
      <w:pPr>
        <w:spacing w:before="120" w:after="120" w:line="312" w:lineRule="auto"/>
        <w:ind w:left="570"/>
        <w:jc w:val="both"/>
        <w:rPr>
          <w:noProof/>
          <w:sz w:val="26"/>
          <w:szCs w:val="26"/>
          <w:lang w:val="da-DK"/>
        </w:rPr>
      </w:pPr>
      <w:r w:rsidRPr="00CD5DA4">
        <w:rPr>
          <w:noProof/>
          <w:sz w:val="26"/>
          <w:szCs w:val="26"/>
          <w:lang w:val="en-SG" w:eastAsia="en-SG"/>
        </w:rPr>
        <w:drawing>
          <wp:inline distT="0" distB="0" distL="0" distR="0" wp14:anchorId="4F843058" wp14:editId="1D3F7A69">
            <wp:extent cx="3705225" cy="6762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05225" cy="676275"/>
                    </a:xfrm>
                    <a:prstGeom prst="rect">
                      <a:avLst/>
                    </a:prstGeom>
                    <a:noFill/>
                    <a:ln>
                      <a:noFill/>
                    </a:ln>
                  </pic:spPr>
                </pic:pic>
              </a:graphicData>
            </a:graphic>
          </wp:inline>
        </w:drawing>
      </w:r>
    </w:p>
    <w:p w14:paraId="1D76FB92" w14:textId="5D090205" w:rsidR="00497CF2" w:rsidRPr="00CD5DA4" w:rsidRDefault="00497CF2" w:rsidP="00D629C0">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r w:rsidRPr="00CD5DA4">
        <w:rPr>
          <w:noProof/>
          <w:sz w:val="26"/>
          <w:szCs w:val="26"/>
          <w:lang w:val="da-DK"/>
        </w:rPr>
        <w:tab/>
      </w:r>
      <w:bookmarkStart w:id="1576" w:name="_Toc90544420"/>
      <w:r w:rsidRPr="00CD5DA4">
        <w:rPr>
          <w:i w:val="0"/>
          <w:iCs w:val="0"/>
          <w:color w:val="auto"/>
          <w:sz w:val="26"/>
          <w:szCs w:val="26"/>
          <w:lang w:val="da-DK"/>
        </w:rPr>
        <w:t xml:space="preserve">Hình </w:t>
      </w:r>
      <w:r w:rsidR="00B95478" w:rsidRPr="00CD5DA4">
        <w:rPr>
          <w:i w:val="0"/>
          <w:iCs w:val="0"/>
          <w:color w:val="auto"/>
          <w:sz w:val="26"/>
          <w:szCs w:val="26"/>
          <w:lang w:val="da-DK"/>
        </w:rPr>
        <w:t>3.</w:t>
      </w:r>
      <w:r w:rsidR="009D2D59" w:rsidRPr="00CD5DA4">
        <w:rPr>
          <w:i w:val="0"/>
          <w:iCs w:val="0"/>
          <w:color w:val="auto"/>
          <w:sz w:val="26"/>
          <w:szCs w:val="26"/>
          <w:lang w:val="da-DK"/>
        </w:rPr>
        <w:t>2</w:t>
      </w:r>
      <w:ins w:id="1577" w:author="lenovo" w:date="2021-12-30T09:18:00Z">
        <w:r w:rsidR="00D534C2">
          <w:rPr>
            <w:i w:val="0"/>
            <w:iCs w:val="0"/>
            <w:color w:val="auto"/>
            <w:sz w:val="26"/>
            <w:szCs w:val="26"/>
            <w:lang w:val="da-DK"/>
          </w:rPr>
          <w:t>.</w:t>
        </w:r>
      </w:ins>
      <w:r w:rsidRPr="00CD5DA4">
        <w:rPr>
          <w:i w:val="0"/>
          <w:iCs w:val="0"/>
          <w:color w:val="auto"/>
          <w:sz w:val="26"/>
          <w:szCs w:val="26"/>
          <w:lang w:val="da-DK"/>
        </w:rPr>
        <w:t xml:space="preserve"> Bảng LOAISP</w:t>
      </w:r>
      <w:bookmarkEnd w:id="1576"/>
    </w:p>
    <w:p w14:paraId="7E58510D" w14:textId="77777777" w:rsidR="008A351E" w:rsidRPr="00CD5DA4" w:rsidRDefault="008A351E" w:rsidP="00D629C0">
      <w:pPr>
        <w:spacing w:before="120" w:after="120" w:line="312" w:lineRule="auto"/>
        <w:ind w:firstLine="284"/>
        <w:jc w:val="both"/>
        <w:rPr>
          <w:noProof/>
          <w:sz w:val="26"/>
          <w:szCs w:val="26"/>
          <w:lang w:val="da-DK"/>
        </w:rPr>
      </w:pPr>
      <w:r w:rsidRPr="00CD5DA4">
        <w:rPr>
          <w:noProof/>
          <w:sz w:val="26"/>
          <w:szCs w:val="26"/>
          <w:lang w:val="da-DK"/>
        </w:rPr>
        <w:t>Bảng SANPHAM có khóa chính là MASP, khóa ngoại MALOAISP liên kết với bảng LOAISP là khóa ngoại và các thuộc tính thông tin cần thiết</w:t>
      </w:r>
    </w:p>
    <w:p w14:paraId="1D2A487A" w14:textId="7E7B2F5C" w:rsidR="008A351E" w:rsidRPr="00CD5DA4" w:rsidRDefault="008A351E" w:rsidP="00D629C0">
      <w:pPr>
        <w:spacing w:before="120" w:after="120" w:line="312" w:lineRule="auto"/>
        <w:ind w:left="720"/>
        <w:jc w:val="both"/>
        <w:rPr>
          <w:noProof/>
          <w:sz w:val="26"/>
          <w:szCs w:val="26"/>
          <w:lang w:val="da-DK"/>
        </w:rPr>
      </w:pPr>
      <w:r w:rsidRPr="00CD5DA4">
        <w:rPr>
          <w:noProof/>
          <w:sz w:val="26"/>
          <w:szCs w:val="26"/>
          <w:lang w:val="en-SG" w:eastAsia="en-SG"/>
        </w:rPr>
        <w:drawing>
          <wp:inline distT="0" distB="0" distL="0" distR="0" wp14:anchorId="2747CAD7" wp14:editId="20BE37AC">
            <wp:extent cx="3638550" cy="13525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38550" cy="1352550"/>
                    </a:xfrm>
                    <a:prstGeom prst="rect">
                      <a:avLst/>
                    </a:prstGeom>
                    <a:noFill/>
                    <a:ln>
                      <a:noFill/>
                    </a:ln>
                  </pic:spPr>
                </pic:pic>
              </a:graphicData>
            </a:graphic>
          </wp:inline>
        </w:drawing>
      </w:r>
    </w:p>
    <w:p w14:paraId="56D4D38F" w14:textId="59352CAB" w:rsidR="00497CF2" w:rsidRPr="00CD5DA4" w:rsidRDefault="00497CF2" w:rsidP="00D629C0">
      <w:pPr>
        <w:pStyle w:val="Caption"/>
        <w:spacing w:before="120" w:after="120" w:line="312" w:lineRule="auto"/>
        <w:rPr>
          <w:i w:val="0"/>
          <w:iCs w:val="0"/>
          <w:noProof/>
          <w:sz w:val="26"/>
          <w:szCs w:val="26"/>
          <w:lang w:val="da-DK"/>
        </w:rPr>
      </w:pPr>
      <w:r w:rsidRPr="00CD5DA4">
        <w:rPr>
          <w:noProof/>
          <w:sz w:val="26"/>
          <w:szCs w:val="26"/>
          <w:lang w:val="da-DK"/>
        </w:rPr>
        <w:lastRenderedPageBreak/>
        <w:tab/>
      </w:r>
      <w:r w:rsidRPr="00CD5DA4">
        <w:rPr>
          <w:noProof/>
          <w:sz w:val="26"/>
          <w:szCs w:val="26"/>
          <w:lang w:val="da-DK"/>
        </w:rPr>
        <w:tab/>
      </w:r>
      <w:r w:rsidRPr="00CD5DA4">
        <w:rPr>
          <w:noProof/>
          <w:sz w:val="26"/>
          <w:szCs w:val="26"/>
          <w:lang w:val="da-DK"/>
        </w:rPr>
        <w:tab/>
      </w:r>
      <w:bookmarkStart w:id="1578" w:name="_Toc90544421"/>
      <w:r w:rsidR="00B95478" w:rsidRPr="00CD5DA4">
        <w:rPr>
          <w:noProof/>
          <w:sz w:val="26"/>
          <w:szCs w:val="26"/>
          <w:lang w:val="da-DK"/>
        </w:rPr>
        <w:tab/>
      </w:r>
      <w:r w:rsidRPr="00CD5DA4">
        <w:rPr>
          <w:i w:val="0"/>
          <w:iCs w:val="0"/>
          <w:color w:val="auto"/>
          <w:sz w:val="26"/>
          <w:szCs w:val="26"/>
          <w:lang w:val="da-DK"/>
        </w:rPr>
        <w:t xml:space="preserve">Hình </w:t>
      </w:r>
      <w:r w:rsidR="00B95478" w:rsidRPr="00CD5DA4">
        <w:rPr>
          <w:i w:val="0"/>
          <w:iCs w:val="0"/>
          <w:color w:val="auto"/>
          <w:sz w:val="26"/>
          <w:szCs w:val="26"/>
          <w:lang w:val="da-DK"/>
        </w:rPr>
        <w:t>3.</w:t>
      </w:r>
      <w:r w:rsidR="009D2D59" w:rsidRPr="00CD5DA4">
        <w:rPr>
          <w:i w:val="0"/>
          <w:iCs w:val="0"/>
          <w:color w:val="auto"/>
          <w:sz w:val="26"/>
          <w:szCs w:val="26"/>
          <w:lang w:val="da-DK"/>
        </w:rPr>
        <w:t>3</w:t>
      </w:r>
      <w:ins w:id="1579" w:author="lenovo" w:date="2021-12-30T09:18:00Z">
        <w:r w:rsidR="00D534C2">
          <w:rPr>
            <w:i w:val="0"/>
            <w:iCs w:val="0"/>
            <w:color w:val="auto"/>
            <w:sz w:val="26"/>
            <w:szCs w:val="26"/>
            <w:lang w:val="da-DK"/>
          </w:rPr>
          <w:t>.</w:t>
        </w:r>
      </w:ins>
      <w:r w:rsidRPr="00CD5DA4">
        <w:rPr>
          <w:i w:val="0"/>
          <w:iCs w:val="0"/>
          <w:color w:val="auto"/>
          <w:sz w:val="26"/>
          <w:szCs w:val="26"/>
          <w:lang w:val="da-DK"/>
        </w:rPr>
        <w:t xml:space="preserve"> Bảng SANPHAM</w:t>
      </w:r>
      <w:bookmarkEnd w:id="1578"/>
    </w:p>
    <w:p w14:paraId="7A2B2165" w14:textId="77777777" w:rsidR="008A351E" w:rsidRPr="00CD5DA4" w:rsidRDefault="008A351E" w:rsidP="00D629C0">
      <w:pPr>
        <w:spacing w:before="120" w:after="120" w:line="312" w:lineRule="auto"/>
        <w:ind w:firstLine="284"/>
        <w:jc w:val="both"/>
        <w:rPr>
          <w:noProof/>
          <w:sz w:val="26"/>
          <w:szCs w:val="26"/>
          <w:lang w:val="da-DK"/>
        </w:rPr>
      </w:pPr>
      <w:r w:rsidRPr="00CD5DA4">
        <w:rPr>
          <w:noProof/>
          <w:sz w:val="26"/>
          <w:szCs w:val="26"/>
          <w:lang w:val="da-DK"/>
        </w:rPr>
        <w:t>Bảng KHUVUC có khóa chính là MAKV và các thuộc tính thông tin cần thiết</w:t>
      </w:r>
    </w:p>
    <w:p w14:paraId="63AD1EEB" w14:textId="40760C64" w:rsidR="008A351E" w:rsidRPr="00CD5DA4" w:rsidRDefault="008A351E" w:rsidP="00D629C0">
      <w:pPr>
        <w:spacing w:before="120" w:after="120" w:line="312" w:lineRule="auto"/>
        <w:ind w:left="720"/>
        <w:jc w:val="both"/>
        <w:rPr>
          <w:noProof/>
          <w:sz w:val="26"/>
          <w:szCs w:val="26"/>
          <w:lang w:val="da-DK"/>
        </w:rPr>
      </w:pPr>
      <w:r w:rsidRPr="00CD5DA4">
        <w:rPr>
          <w:noProof/>
          <w:sz w:val="26"/>
          <w:szCs w:val="26"/>
          <w:lang w:val="en-SG" w:eastAsia="en-SG"/>
        </w:rPr>
        <w:drawing>
          <wp:inline distT="0" distB="0" distL="0" distR="0" wp14:anchorId="3393D644" wp14:editId="7D0F6DE9">
            <wp:extent cx="3705225" cy="6667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05225" cy="666750"/>
                    </a:xfrm>
                    <a:prstGeom prst="rect">
                      <a:avLst/>
                    </a:prstGeom>
                    <a:noFill/>
                    <a:ln>
                      <a:noFill/>
                    </a:ln>
                  </pic:spPr>
                </pic:pic>
              </a:graphicData>
            </a:graphic>
          </wp:inline>
        </w:drawing>
      </w:r>
    </w:p>
    <w:p w14:paraId="0B3A6269" w14:textId="2EE5B795" w:rsidR="00985E98" w:rsidRPr="00CD5DA4" w:rsidRDefault="00497CF2" w:rsidP="00D629C0">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bookmarkStart w:id="1580" w:name="_Toc90544422"/>
      <w:r w:rsidR="00B95478" w:rsidRPr="00CD5DA4">
        <w:rPr>
          <w:noProof/>
          <w:sz w:val="26"/>
          <w:szCs w:val="26"/>
          <w:lang w:val="da-DK"/>
        </w:rPr>
        <w:tab/>
      </w:r>
      <w:r w:rsidRPr="00CD5DA4">
        <w:rPr>
          <w:i w:val="0"/>
          <w:iCs w:val="0"/>
          <w:color w:val="auto"/>
          <w:sz w:val="26"/>
          <w:szCs w:val="26"/>
          <w:lang w:val="da-DK"/>
        </w:rPr>
        <w:t xml:space="preserve">Hình </w:t>
      </w:r>
      <w:r w:rsidR="00B95478" w:rsidRPr="00CD5DA4">
        <w:rPr>
          <w:i w:val="0"/>
          <w:iCs w:val="0"/>
          <w:color w:val="auto"/>
          <w:sz w:val="26"/>
          <w:szCs w:val="26"/>
          <w:lang w:val="da-DK"/>
        </w:rPr>
        <w:t>3.4</w:t>
      </w:r>
      <w:ins w:id="1581" w:author="lenovo" w:date="2021-12-30T09:18:00Z">
        <w:r w:rsidR="00D534C2">
          <w:rPr>
            <w:i w:val="0"/>
            <w:iCs w:val="0"/>
            <w:color w:val="auto"/>
            <w:sz w:val="26"/>
            <w:szCs w:val="26"/>
            <w:lang w:val="da-DK"/>
          </w:rPr>
          <w:t>.</w:t>
        </w:r>
      </w:ins>
      <w:r w:rsidRPr="00CD5DA4">
        <w:rPr>
          <w:i w:val="0"/>
          <w:iCs w:val="0"/>
          <w:color w:val="auto"/>
          <w:sz w:val="26"/>
          <w:szCs w:val="26"/>
          <w:lang w:val="da-DK"/>
        </w:rPr>
        <w:t xml:space="preserve"> Bảng KHUVUC</w:t>
      </w:r>
      <w:bookmarkEnd w:id="1580"/>
    </w:p>
    <w:p w14:paraId="038807B3" w14:textId="76CF569B" w:rsidR="008A351E" w:rsidRPr="00CD5DA4" w:rsidRDefault="008A351E" w:rsidP="00D629C0">
      <w:pPr>
        <w:spacing w:before="120" w:after="120" w:line="312" w:lineRule="auto"/>
        <w:ind w:firstLine="284"/>
        <w:jc w:val="both"/>
        <w:rPr>
          <w:noProof/>
          <w:sz w:val="26"/>
          <w:szCs w:val="26"/>
          <w:lang w:val="da-DK"/>
        </w:rPr>
      </w:pPr>
      <w:r w:rsidRPr="00CD5DA4">
        <w:rPr>
          <w:noProof/>
          <w:sz w:val="26"/>
          <w:szCs w:val="26"/>
          <w:lang w:val="da-DK"/>
        </w:rPr>
        <w:t>Bảng CHINHANH có khóa chính là MACN và các thuộc tính thông tin cần thiết</w:t>
      </w:r>
    </w:p>
    <w:p w14:paraId="149C07D7" w14:textId="07BB9B26" w:rsidR="008A351E" w:rsidRPr="00CD5DA4" w:rsidRDefault="008A351E" w:rsidP="00D629C0">
      <w:pPr>
        <w:spacing w:before="120" w:after="120" w:line="312" w:lineRule="auto"/>
        <w:ind w:left="720"/>
        <w:jc w:val="both"/>
        <w:rPr>
          <w:noProof/>
          <w:sz w:val="26"/>
          <w:szCs w:val="26"/>
          <w:lang w:val="da-DK"/>
        </w:rPr>
      </w:pPr>
      <w:r w:rsidRPr="00CD5DA4">
        <w:rPr>
          <w:noProof/>
          <w:sz w:val="26"/>
          <w:szCs w:val="26"/>
          <w:lang w:val="en-SG" w:eastAsia="en-SG"/>
        </w:rPr>
        <w:drawing>
          <wp:inline distT="0" distB="0" distL="0" distR="0" wp14:anchorId="2B77D4E5" wp14:editId="2F2F1EB3">
            <wp:extent cx="3676650" cy="6572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6650" cy="657225"/>
                    </a:xfrm>
                    <a:prstGeom prst="rect">
                      <a:avLst/>
                    </a:prstGeom>
                    <a:noFill/>
                    <a:ln>
                      <a:noFill/>
                    </a:ln>
                  </pic:spPr>
                </pic:pic>
              </a:graphicData>
            </a:graphic>
          </wp:inline>
        </w:drawing>
      </w:r>
    </w:p>
    <w:p w14:paraId="433BC3F1" w14:textId="47824898" w:rsidR="00497CF2" w:rsidRPr="00CD5DA4" w:rsidRDefault="00497CF2" w:rsidP="00D629C0">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bookmarkStart w:id="1582" w:name="_Toc90544423"/>
      <w:r w:rsidR="00B95478" w:rsidRPr="00CD5DA4">
        <w:rPr>
          <w:noProof/>
          <w:sz w:val="26"/>
          <w:szCs w:val="26"/>
          <w:lang w:val="da-DK"/>
        </w:rPr>
        <w:tab/>
      </w:r>
      <w:r w:rsidRPr="00CD5DA4">
        <w:rPr>
          <w:i w:val="0"/>
          <w:iCs w:val="0"/>
          <w:color w:val="auto"/>
          <w:sz w:val="26"/>
          <w:szCs w:val="26"/>
          <w:lang w:val="da-DK"/>
        </w:rPr>
        <w:t xml:space="preserve">Hình </w:t>
      </w:r>
      <w:r w:rsidR="00B95478" w:rsidRPr="00CD5DA4">
        <w:rPr>
          <w:i w:val="0"/>
          <w:iCs w:val="0"/>
          <w:color w:val="auto"/>
          <w:sz w:val="26"/>
          <w:szCs w:val="26"/>
          <w:lang w:val="da-DK"/>
        </w:rPr>
        <w:t>3.</w:t>
      </w:r>
      <w:r w:rsidR="009D2D59" w:rsidRPr="00CD5DA4">
        <w:rPr>
          <w:i w:val="0"/>
          <w:iCs w:val="0"/>
          <w:color w:val="auto"/>
          <w:sz w:val="26"/>
          <w:szCs w:val="26"/>
          <w:lang w:val="da-DK"/>
        </w:rPr>
        <w:t>5</w:t>
      </w:r>
      <w:ins w:id="1583" w:author="lenovo" w:date="2021-12-30T09:18:00Z">
        <w:r w:rsidR="00D534C2">
          <w:rPr>
            <w:i w:val="0"/>
            <w:iCs w:val="0"/>
            <w:color w:val="auto"/>
            <w:sz w:val="26"/>
            <w:szCs w:val="26"/>
            <w:lang w:val="da-DK"/>
          </w:rPr>
          <w:t>.</w:t>
        </w:r>
      </w:ins>
      <w:r w:rsidRPr="00CD5DA4">
        <w:rPr>
          <w:i w:val="0"/>
          <w:iCs w:val="0"/>
          <w:color w:val="auto"/>
          <w:sz w:val="26"/>
          <w:szCs w:val="26"/>
          <w:lang w:val="da-DK"/>
        </w:rPr>
        <w:t xml:space="preserve"> Bảng CHINHANH</w:t>
      </w:r>
      <w:bookmarkEnd w:id="1582"/>
    </w:p>
    <w:p w14:paraId="40E58438" w14:textId="77777777" w:rsidR="008A351E" w:rsidRPr="00CD5DA4" w:rsidRDefault="008A351E" w:rsidP="00D629C0">
      <w:pPr>
        <w:spacing w:before="120" w:after="120" w:line="312" w:lineRule="auto"/>
        <w:ind w:firstLine="284"/>
        <w:jc w:val="both"/>
        <w:rPr>
          <w:noProof/>
          <w:sz w:val="26"/>
          <w:szCs w:val="26"/>
          <w:lang w:val="da-DK"/>
        </w:rPr>
      </w:pPr>
      <w:r w:rsidRPr="00CD5DA4">
        <w:rPr>
          <w:noProof/>
          <w:sz w:val="26"/>
          <w:szCs w:val="26"/>
          <w:lang w:val="da-DK"/>
        </w:rPr>
        <w:t>Bảng CTDONDATHANG có khóa chính là MADDH và MASP liên kết với bảng SANPHAM và bảng DONDATHANG, và các thuộc tính thông tin cần thiết.</w:t>
      </w:r>
    </w:p>
    <w:p w14:paraId="400E2C44" w14:textId="3CDAA942" w:rsidR="008A351E" w:rsidRPr="00CD5DA4" w:rsidRDefault="008A351E" w:rsidP="00D629C0">
      <w:pPr>
        <w:spacing w:before="120" w:after="120" w:line="312" w:lineRule="auto"/>
        <w:ind w:left="720"/>
        <w:jc w:val="both"/>
        <w:rPr>
          <w:noProof/>
          <w:sz w:val="26"/>
          <w:szCs w:val="26"/>
          <w:lang w:val="da-DK"/>
        </w:rPr>
      </w:pPr>
      <w:r w:rsidRPr="00CD5DA4">
        <w:rPr>
          <w:noProof/>
          <w:sz w:val="26"/>
          <w:szCs w:val="26"/>
          <w:lang w:val="en-SG" w:eastAsia="en-SG"/>
        </w:rPr>
        <w:drawing>
          <wp:inline distT="0" distB="0" distL="0" distR="0" wp14:anchorId="3DB973C6" wp14:editId="0E9B35FE">
            <wp:extent cx="3676650" cy="8667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76650" cy="866775"/>
                    </a:xfrm>
                    <a:prstGeom prst="rect">
                      <a:avLst/>
                    </a:prstGeom>
                    <a:noFill/>
                    <a:ln>
                      <a:noFill/>
                    </a:ln>
                  </pic:spPr>
                </pic:pic>
              </a:graphicData>
            </a:graphic>
          </wp:inline>
        </w:drawing>
      </w:r>
    </w:p>
    <w:p w14:paraId="2B9C0CDD" w14:textId="2E36AB20" w:rsidR="00497CF2" w:rsidRPr="00CD5DA4" w:rsidRDefault="00497CF2" w:rsidP="00D629C0">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bookmarkStart w:id="1584" w:name="_Toc90544424"/>
      <w:r w:rsidR="00B95478" w:rsidRPr="00CD5DA4">
        <w:rPr>
          <w:noProof/>
          <w:sz w:val="26"/>
          <w:szCs w:val="26"/>
          <w:lang w:val="da-DK"/>
        </w:rPr>
        <w:tab/>
      </w:r>
      <w:r w:rsidRPr="00CD5DA4">
        <w:rPr>
          <w:i w:val="0"/>
          <w:iCs w:val="0"/>
          <w:color w:val="auto"/>
          <w:sz w:val="26"/>
          <w:szCs w:val="26"/>
          <w:lang w:val="da-DK"/>
        </w:rPr>
        <w:t xml:space="preserve">Hình </w:t>
      </w:r>
      <w:r w:rsidR="00B95478" w:rsidRPr="00CD5DA4">
        <w:rPr>
          <w:i w:val="0"/>
          <w:iCs w:val="0"/>
          <w:color w:val="auto"/>
          <w:sz w:val="26"/>
          <w:szCs w:val="26"/>
          <w:lang w:val="da-DK"/>
        </w:rPr>
        <w:t>3.</w:t>
      </w:r>
      <w:r w:rsidR="009D2D59" w:rsidRPr="00CD5DA4">
        <w:rPr>
          <w:i w:val="0"/>
          <w:iCs w:val="0"/>
          <w:color w:val="auto"/>
          <w:sz w:val="26"/>
          <w:szCs w:val="26"/>
          <w:lang w:val="da-DK"/>
        </w:rPr>
        <w:t>6</w:t>
      </w:r>
      <w:ins w:id="1585" w:author="lenovo" w:date="2021-12-30T09:18:00Z">
        <w:r w:rsidR="00D534C2">
          <w:rPr>
            <w:i w:val="0"/>
            <w:iCs w:val="0"/>
            <w:color w:val="auto"/>
            <w:sz w:val="26"/>
            <w:szCs w:val="26"/>
            <w:lang w:val="da-DK"/>
          </w:rPr>
          <w:t>.</w:t>
        </w:r>
      </w:ins>
      <w:r w:rsidRPr="00CD5DA4">
        <w:rPr>
          <w:i w:val="0"/>
          <w:iCs w:val="0"/>
          <w:color w:val="auto"/>
          <w:sz w:val="26"/>
          <w:szCs w:val="26"/>
          <w:lang w:val="da-DK"/>
        </w:rPr>
        <w:t xml:space="preserve"> Bảng CTDONDATHANG</w:t>
      </w:r>
      <w:bookmarkEnd w:id="1584"/>
    </w:p>
    <w:p w14:paraId="7AC4F0F6" w14:textId="64A19C5B" w:rsidR="008A351E" w:rsidRPr="00CD5DA4" w:rsidRDefault="008A351E" w:rsidP="00D629C0">
      <w:pPr>
        <w:spacing w:before="120" w:after="120" w:line="312" w:lineRule="auto"/>
        <w:ind w:firstLine="284"/>
        <w:jc w:val="both"/>
        <w:rPr>
          <w:noProof/>
          <w:sz w:val="26"/>
          <w:szCs w:val="26"/>
          <w:lang w:val="da-DK"/>
        </w:rPr>
      </w:pPr>
      <w:r w:rsidRPr="00CD5DA4">
        <w:rPr>
          <w:noProof/>
          <w:sz w:val="26"/>
          <w:szCs w:val="26"/>
          <w:lang w:val="da-DK"/>
        </w:rPr>
        <w:t>Bảng CTXUATHANG có khóa chính là MAXH, MASP liên kết với bảng SANPHAM và bảng XUATHANG, và các thông tin cần thiết.</w:t>
      </w:r>
    </w:p>
    <w:p w14:paraId="705CF969" w14:textId="62A59232" w:rsidR="008A351E" w:rsidRPr="00CD5DA4" w:rsidRDefault="008A351E" w:rsidP="00D629C0">
      <w:pPr>
        <w:spacing w:before="120" w:after="120" w:line="312" w:lineRule="auto"/>
        <w:ind w:left="720" w:hanging="90"/>
        <w:jc w:val="both"/>
        <w:rPr>
          <w:noProof/>
          <w:sz w:val="26"/>
          <w:szCs w:val="26"/>
          <w:lang w:val="da-DK"/>
        </w:rPr>
      </w:pPr>
      <w:r w:rsidRPr="00CD5DA4">
        <w:rPr>
          <w:noProof/>
          <w:sz w:val="26"/>
          <w:szCs w:val="26"/>
          <w:lang w:val="en-SG" w:eastAsia="en-SG"/>
        </w:rPr>
        <w:drawing>
          <wp:inline distT="0" distB="0" distL="0" distR="0" wp14:anchorId="73731A8D" wp14:editId="21CE85CA">
            <wp:extent cx="3686175" cy="13144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6175" cy="1314450"/>
                    </a:xfrm>
                    <a:prstGeom prst="rect">
                      <a:avLst/>
                    </a:prstGeom>
                    <a:noFill/>
                    <a:ln>
                      <a:noFill/>
                    </a:ln>
                  </pic:spPr>
                </pic:pic>
              </a:graphicData>
            </a:graphic>
          </wp:inline>
        </w:drawing>
      </w:r>
    </w:p>
    <w:p w14:paraId="04E67590" w14:textId="3902EB98" w:rsidR="00497CF2" w:rsidRPr="00CD5DA4" w:rsidRDefault="00497CF2" w:rsidP="00D629C0">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r w:rsidRPr="00CD5DA4">
        <w:rPr>
          <w:noProof/>
          <w:sz w:val="26"/>
          <w:szCs w:val="26"/>
          <w:lang w:val="da-DK"/>
        </w:rPr>
        <w:tab/>
      </w:r>
      <w:bookmarkStart w:id="1586" w:name="_Toc90544425"/>
      <w:r w:rsidRPr="00CD5DA4">
        <w:rPr>
          <w:i w:val="0"/>
          <w:iCs w:val="0"/>
          <w:color w:val="auto"/>
          <w:sz w:val="26"/>
          <w:szCs w:val="26"/>
          <w:lang w:val="da-DK"/>
        </w:rPr>
        <w:t xml:space="preserve">Hình </w:t>
      </w:r>
      <w:r w:rsidR="00B95478" w:rsidRPr="00CD5DA4">
        <w:rPr>
          <w:i w:val="0"/>
          <w:iCs w:val="0"/>
          <w:color w:val="auto"/>
          <w:sz w:val="26"/>
          <w:szCs w:val="26"/>
          <w:lang w:val="da-DK"/>
        </w:rPr>
        <w:t>3.</w:t>
      </w:r>
      <w:r w:rsidR="009D2D59" w:rsidRPr="00CD5DA4">
        <w:rPr>
          <w:i w:val="0"/>
          <w:iCs w:val="0"/>
          <w:color w:val="auto"/>
          <w:sz w:val="26"/>
          <w:szCs w:val="26"/>
          <w:lang w:val="da-DK"/>
        </w:rPr>
        <w:t>7</w:t>
      </w:r>
      <w:ins w:id="1587" w:author="lenovo" w:date="2021-12-30T09:18:00Z">
        <w:r w:rsidR="00D534C2">
          <w:rPr>
            <w:i w:val="0"/>
            <w:iCs w:val="0"/>
            <w:color w:val="auto"/>
            <w:sz w:val="26"/>
            <w:szCs w:val="26"/>
            <w:lang w:val="da-DK"/>
          </w:rPr>
          <w:t>.</w:t>
        </w:r>
      </w:ins>
      <w:r w:rsidRPr="00CD5DA4">
        <w:rPr>
          <w:i w:val="0"/>
          <w:iCs w:val="0"/>
          <w:color w:val="auto"/>
          <w:sz w:val="26"/>
          <w:szCs w:val="26"/>
          <w:lang w:val="da-DK"/>
        </w:rPr>
        <w:t xml:space="preserve"> Bảng CTXUATHANG</w:t>
      </w:r>
      <w:bookmarkEnd w:id="1586"/>
    </w:p>
    <w:p w14:paraId="39D92EA6" w14:textId="0CC32CBD" w:rsidR="008A351E" w:rsidRPr="00CD5DA4" w:rsidRDefault="008A351E" w:rsidP="00D629C0">
      <w:pPr>
        <w:spacing w:before="120" w:after="120" w:line="312" w:lineRule="auto"/>
        <w:ind w:firstLine="360"/>
        <w:jc w:val="both"/>
        <w:rPr>
          <w:noProof/>
          <w:sz w:val="26"/>
          <w:szCs w:val="26"/>
          <w:lang w:val="da-DK"/>
        </w:rPr>
      </w:pPr>
      <w:r w:rsidRPr="00CD5DA4">
        <w:rPr>
          <w:noProof/>
          <w:sz w:val="26"/>
          <w:szCs w:val="26"/>
          <w:lang w:val="da-DK"/>
        </w:rPr>
        <w:t>Bảng DONDATHANG có khóa chính là MADDH, khóa ngoại gồm MAKHACH và MANPP liên kết với bảng KHACHHANG và NHAPP, và các thuộc tính thông tin cần thiết</w:t>
      </w:r>
      <w:r w:rsidR="0047300A" w:rsidRPr="00CD5DA4">
        <w:rPr>
          <w:noProof/>
          <w:sz w:val="26"/>
          <w:szCs w:val="26"/>
          <w:lang w:val="da-DK"/>
        </w:rPr>
        <w:t>.</w:t>
      </w:r>
    </w:p>
    <w:p w14:paraId="5BDF79BC" w14:textId="284C9264" w:rsidR="008A351E" w:rsidRPr="00CD5DA4" w:rsidRDefault="008A351E" w:rsidP="00D629C0">
      <w:pPr>
        <w:spacing w:before="120" w:after="120" w:line="312" w:lineRule="auto"/>
        <w:ind w:left="720" w:hanging="360"/>
        <w:jc w:val="both"/>
        <w:rPr>
          <w:noProof/>
          <w:sz w:val="26"/>
          <w:szCs w:val="26"/>
          <w:lang w:val="da-DK"/>
        </w:rPr>
      </w:pPr>
      <w:r w:rsidRPr="00CD5DA4">
        <w:rPr>
          <w:noProof/>
          <w:sz w:val="26"/>
          <w:szCs w:val="26"/>
          <w:lang w:val="en-SG" w:eastAsia="en-SG"/>
        </w:rPr>
        <w:lastRenderedPageBreak/>
        <w:drawing>
          <wp:inline distT="0" distB="0" distL="0" distR="0" wp14:anchorId="0AEF65E3" wp14:editId="1D245E3A">
            <wp:extent cx="3686175" cy="17335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733550"/>
                    </a:xfrm>
                    <a:prstGeom prst="rect">
                      <a:avLst/>
                    </a:prstGeom>
                    <a:noFill/>
                    <a:ln>
                      <a:noFill/>
                    </a:ln>
                  </pic:spPr>
                </pic:pic>
              </a:graphicData>
            </a:graphic>
          </wp:inline>
        </w:drawing>
      </w:r>
    </w:p>
    <w:p w14:paraId="4C981A98" w14:textId="26FDDD85" w:rsidR="00F7497B" w:rsidRPr="00CD5DA4" w:rsidRDefault="00497CF2" w:rsidP="00D629C0">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r w:rsidRPr="00CD5DA4">
        <w:rPr>
          <w:noProof/>
          <w:sz w:val="26"/>
          <w:szCs w:val="26"/>
          <w:lang w:val="da-DK"/>
        </w:rPr>
        <w:tab/>
      </w:r>
      <w:bookmarkStart w:id="1588" w:name="_Toc90544426"/>
      <w:r w:rsidRPr="00CD5DA4">
        <w:rPr>
          <w:i w:val="0"/>
          <w:iCs w:val="0"/>
          <w:color w:val="auto"/>
          <w:sz w:val="26"/>
          <w:szCs w:val="26"/>
          <w:lang w:val="da-DK"/>
        </w:rPr>
        <w:t xml:space="preserve">Hình </w:t>
      </w:r>
      <w:r w:rsidR="00B95478" w:rsidRPr="00CD5DA4">
        <w:rPr>
          <w:i w:val="0"/>
          <w:iCs w:val="0"/>
          <w:color w:val="auto"/>
          <w:sz w:val="26"/>
          <w:szCs w:val="26"/>
          <w:lang w:val="da-DK"/>
        </w:rPr>
        <w:t>3.</w:t>
      </w:r>
      <w:r w:rsidR="009D2D59" w:rsidRPr="00CD5DA4">
        <w:rPr>
          <w:i w:val="0"/>
          <w:iCs w:val="0"/>
          <w:color w:val="auto"/>
          <w:sz w:val="26"/>
          <w:szCs w:val="26"/>
          <w:lang w:val="da-DK"/>
        </w:rPr>
        <w:t>8</w:t>
      </w:r>
      <w:ins w:id="1589" w:author="lenovo" w:date="2021-12-30T09:17:00Z">
        <w:r w:rsidR="00D534C2">
          <w:rPr>
            <w:i w:val="0"/>
            <w:iCs w:val="0"/>
            <w:color w:val="auto"/>
            <w:sz w:val="26"/>
            <w:szCs w:val="26"/>
            <w:lang w:val="da-DK"/>
          </w:rPr>
          <w:t>.</w:t>
        </w:r>
      </w:ins>
      <w:r w:rsidRPr="00CD5DA4">
        <w:rPr>
          <w:i w:val="0"/>
          <w:iCs w:val="0"/>
          <w:color w:val="auto"/>
          <w:sz w:val="26"/>
          <w:szCs w:val="26"/>
          <w:lang w:val="da-DK"/>
        </w:rPr>
        <w:t xml:space="preserve"> Bảng DONDATHANG</w:t>
      </w:r>
      <w:bookmarkEnd w:id="1588"/>
    </w:p>
    <w:p w14:paraId="274DFC90" w14:textId="4975F07F" w:rsidR="008A351E" w:rsidRPr="00CD5DA4" w:rsidRDefault="008A351E" w:rsidP="00D629C0">
      <w:pPr>
        <w:spacing w:before="120" w:after="120" w:line="312" w:lineRule="auto"/>
        <w:ind w:firstLine="284"/>
        <w:jc w:val="both"/>
        <w:rPr>
          <w:noProof/>
          <w:sz w:val="26"/>
          <w:szCs w:val="26"/>
          <w:lang w:val="da-DK"/>
        </w:rPr>
      </w:pPr>
      <w:r w:rsidRPr="00CD5DA4">
        <w:rPr>
          <w:noProof/>
          <w:sz w:val="26"/>
          <w:szCs w:val="26"/>
          <w:lang w:val="da-DK"/>
        </w:rPr>
        <w:t>Bảng KHACHHANG có khóa chính là MAKHACH và các thông tin cần thiết</w:t>
      </w:r>
      <w:r w:rsidR="0047300A" w:rsidRPr="00CD5DA4">
        <w:rPr>
          <w:noProof/>
          <w:sz w:val="26"/>
          <w:szCs w:val="26"/>
          <w:lang w:val="da-DK"/>
        </w:rPr>
        <w:t>.</w:t>
      </w:r>
    </w:p>
    <w:p w14:paraId="75DEDCED" w14:textId="069CFAD6" w:rsidR="008A351E" w:rsidRPr="00CD5DA4" w:rsidRDefault="008A351E" w:rsidP="00D629C0">
      <w:pPr>
        <w:spacing w:before="120" w:after="120" w:line="312" w:lineRule="auto"/>
        <w:ind w:left="720" w:hanging="360"/>
        <w:jc w:val="both"/>
        <w:rPr>
          <w:noProof/>
          <w:sz w:val="26"/>
          <w:szCs w:val="26"/>
          <w:lang w:val="da-DK"/>
        </w:rPr>
      </w:pPr>
      <w:r w:rsidRPr="00CD5DA4">
        <w:rPr>
          <w:noProof/>
          <w:sz w:val="26"/>
          <w:szCs w:val="26"/>
          <w:lang w:val="en-SG" w:eastAsia="en-SG"/>
        </w:rPr>
        <w:drawing>
          <wp:inline distT="0" distB="0" distL="0" distR="0" wp14:anchorId="173FA9B8" wp14:editId="29692731">
            <wp:extent cx="3695700" cy="1073426"/>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0377" cy="1074784"/>
                    </a:xfrm>
                    <a:prstGeom prst="rect">
                      <a:avLst/>
                    </a:prstGeom>
                    <a:noFill/>
                    <a:ln>
                      <a:noFill/>
                    </a:ln>
                  </pic:spPr>
                </pic:pic>
              </a:graphicData>
            </a:graphic>
          </wp:inline>
        </w:drawing>
      </w:r>
    </w:p>
    <w:p w14:paraId="4F4F8FF3" w14:textId="27E89C11" w:rsidR="00497CF2" w:rsidRPr="00CD5DA4" w:rsidRDefault="00497CF2" w:rsidP="00D629C0">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r w:rsidRPr="00CD5DA4">
        <w:rPr>
          <w:noProof/>
          <w:sz w:val="26"/>
          <w:szCs w:val="26"/>
          <w:lang w:val="da-DK"/>
        </w:rPr>
        <w:tab/>
      </w:r>
      <w:bookmarkStart w:id="1590" w:name="_Toc90544427"/>
      <w:r w:rsidRPr="00CD5DA4">
        <w:rPr>
          <w:i w:val="0"/>
          <w:iCs w:val="0"/>
          <w:color w:val="auto"/>
          <w:sz w:val="26"/>
          <w:szCs w:val="26"/>
          <w:lang w:val="da-DK"/>
        </w:rPr>
        <w:t xml:space="preserve">Hình </w:t>
      </w:r>
      <w:r w:rsidR="00B95478" w:rsidRPr="00CD5DA4">
        <w:rPr>
          <w:i w:val="0"/>
          <w:iCs w:val="0"/>
          <w:color w:val="auto"/>
          <w:sz w:val="26"/>
          <w:szCs w:val="26"/>
          <w:lang w:val="da-DK"/>
        </w:rPr>
        <w:t>3.</w:t>
      </w:r>
      <w:r w:rsidR="009D2D59" w:rsidRPr="00CD5DA4">
        <w:rPr>
          <w:i w:val="0"/>
          <w:iCs w:val="0"/>
          <w:color w:val="auto"/>
          <w:sz w:val="26"/>
          <w:szCs w:val="26"/>
          <w:lang w:val="da-DK"/>
        </w:rPr>
        <w:t>9</w:t>
      </w:r>
      <w:ins w:id="1591" w:author="lenovo" w:date="2021-12-30T09:17:00Z">
        <w:r w:rsidR="00D534C2">
          <w:rPr>
            <w:i w:val="0"/>
            <w:iCs w:val="0"/>
            <w:color w:val="auto"/>
            <w:sz w:val="26"/>
            <w:szCs w:val="26"/>
            <w:lang w:val="da-DK"/>
          </w:rPr>
          <w:t>.</w:t>
        </w:r>
      </w:ins>
      <w:r w:rsidRPr="00CD5DA4">
        <w:rPr>
          <w:i w:val="0"/>
          <w:iCs w:val="0"/>
          <w:color w:val="auto"/>
          <w:sz w:val="26"/>
          <w:szCs w:val="26"/>
          <w:lang w:val="da-DK"/>
        </w:rPr>
        <w:t xml:space="preserve"> Bảng KHACHHANG</w:t>
      </w:r>
      <w:bookmarkEnd w:id="1590"/>
    </w:p>
    <w:p w14:paraId="01CE6E48" w14:textId="01D566B1" w:rsidR="008A351E" w:rsidRPr="00CD5DA4" w:rsidRDefault="008A351E" w:rsidP="00D629C0">
      <w:pPr>
        <w:spacing w:before="120" w:after="120" w:line="312" w:lineRule="auto"/>
        <w:ind w:firstLine="284"/>
        <w:jc w:val="both"/>
        <w:rPr>
          <w:noProof/>
          <w:sz w:val="26"/>
          <w:szCs w:val="26"/>
          <w:lang w:val="da-DK"/>
        </w:rPr>
      </w:pPr>
      <w:r w:rsidRPr="00CD5DA4">
        <w:rPr>
          <w:noProof/>
          <w:sz w:val="26"/>
          <w:szCs w:val="26"/>
          <w:lang w:val="da-DK"/>
        </w:rPr>
        <w:t>Bảng NHANVIEN có khóa chính là MANV, khóa ngoại là MACN liên kết với bảng CHINHANH và các thông tin cần thiết</w:t>
      </w:r>
      <w:r w:rsidR="0047300A" w:rsidRPr="00CD5DA4">
        <w:rPr>
          <w:noProof/>
          <w:sz w:val="26"/>
          <w:szCs w:val="26"/>
          <w:lang w:val="da-DK"/>
        </w:rPr>
        <w:t>.</w:t>
      </w:r>
    </w:p>
    <w:p w14:paraId="67696F22" w14:textId="57D6A0F0" w:rsidR="008A351E" w:rsidRPr="00CD5DA4" w:rsidRDefault="008A351E" w:rsidP="00D629C0">
      <w:pPr>
        <w:spacing w:before="120" w:after="120" w:line="312" w:lineRule="auto"/>
        <w:ind w:left="720" w:hanging="360"/>
        <w:jc w:val="both"/>
        <w:rPr>
          <w:noProof/>
          <w:sz w:val="26"/>
          <w:szCs w:val="26"/>
          <w:lang w:val="da-DK"/>
        </w:rPr>
      </w:pPr>
      <w:r w:rsidRPr="00CD5DA4">
        <w:rPr>
          <w:noProof/>
          <w:sz w:val="26"/>
          <w:szCs w:val="26"/>
          <w:lang w:val="en-SG" w:eastAsia="en-SG"/>
        </w:rPr>
        <w:drawing>
          <wp:inline distT="0" distB="0" distL="0" distR="0" wp14:anchorId="4CE1C350" wp14:editId="7C1AD4CC">
            <wp:extent cx="3695700" cy="970059"/>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3136" cy="972011"/>
                    </a:xfrm>
                    <a:prstGeom prst="rect">
                      <a:avLst/>
                    </a:prstGeom>
                    <a:noFill/>
                    <a:ln>
                      <a:noFill/>
                    </a:ln>
                  </pic:spPr>
                </pic:pic>
              </a:graphicData>
            </a:graphic>
          </wp:inline>
        </w:drawing>
      </w:r>
    </w:p>
    <w:p w14:paraId="5FE900D6" w14:textId="55059555" w:rsidR="00497CF2" w:rsidRPr="00CD5DA4" w:rsidRDefault="00497CF2" w:rsidP="00D629C0">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r w:rsidRPr="00CD5DA4">
        <w:rPr>
          <w:noProof/>
          <w:sz w:val="26"/>
          <w:szCs w:val="26"/>
          <w:lang w:val="da-DK"/>
        </w:rPr>
        <w:tab/>
      </w:r>
      <w:bookmarkStart w:id="1592" w:name="_Toc90544428"/>
      <w:r w:rsidRPr="00CD5DA4">
        <w:rPr>
          <w:i w:val="0"/>
          <w:iCs w:val="0"/>
          <w:color w:val="auto"/>
          <w:sz w:val="26"/>
          <w:szCs w:val="26"/>
          <w:lang w:val="da-DK"/>
        </w:rPr>
        <w:t xml:space="preserve">Hình </w:t>
      </w:r>
      <w:r w:rsidR="00B95478" w:rsidRPr="00CD5DA4">
        <w:rPr>
          <w:i w:val="0"/>
          <w:iCs w:val="0"/>
          <w:color w:val="auto"/>
          <w:sz w:val="26"/>
          <w:szCs w:val="26"/>
          <w:lang w:val="da-DK"/>
        </w:rPr>
        <w:t>3.</w:t>
      </w:r>
      <w:r w:rsidR="009D2D59" w:rsidRPr="00CD5DA4">
        <w:rPr>
          <w:i w:val="0"/>
          <w:iCs w:val="0"/>
          <w:color w:val="auto"/>
          <w:sz w:val="26"/>
          <w:szCs w:val="26"/>
          <w:lang w:val="da-DK"/>
        </w:rPr>
        <w:t>10</w:t>
      </w:r>
      <w:ins w:id="1593" w:author="lenovo" w:date="2021-12-30T09:17:00Z">
        <w:r w:rsidR="00D534C2">
          <w:rPr>
            <w:i w:val="0"/>
            <w:iCs w:val="0"/>
            <w:color w:val="auto"/>
            <w:sz w:val="26"/>
            <w:szCs w:val="26"/>
            <w:lang w:val="da-DK"/>
          </w:rPr>
          <w:t>.</w:t>
        </w:r>
      </w:ins>
      <w:r w:rsidRPr="00CD5DA4">
        <w:rPr>
          <w:i w:val="0"/>
          <w:iCs w:val="0"/>
          <w:color w:val="auto"/>
          <w:sz w:val="26"/>
          <w:szCs w:val="26"/>
          <w:lang w:val="da-DK"/>
        </w:rPr>
        <w:t xml:space="preserve"> Bảng NHANVIEN</w:t>
      </w:r>
      <w:bookmarkEnd w:id="1592"/>
    </w:p>
    <w:p w14:paraId="4A97F8C9" w14:textId="77777777" w:rsidR="00D629C0" w:rsidRDefault="00D629C0">
      <w:pPr>
        <w:spacing w:after="160" w:line="259" w:lineRule="auto"/>
        <w:rPr>
          <w:noProof/>
          <w:sz w:val="26"/>
          <w:szCs w:val="26"/>
          <w:lang w:val="da-DK"/>
        </w:rPr>
      </w:pPr>
      <w:r>
        <w:rPr>
          <w:noProof/>
          <w:sz w:val="26"/>
          <w:szCs w:val="26"/>
          <w:lang w:val="da-DK"/>
        </w:rPr>
        <w:br w:type="page"/>
      </w:r>
    </w:p>
    <w:p w14:paraId="52D96749" w14:textId="6729D331" w:rsidR="008A351E" w:rsidRPr="00CD5DA4" w:rsidRDefault="008A351E" w:rsidP="00D629C0">
      <w:pPr>
        <w:spacing w:before="120" w:after="120" w:line="312" w:lineRule="auto"/>
        <w:ind w:firstLine="284"/>
        <w:jc w:val="both"/>
        <w:rPr>
          <w:noProof/>
          <w:sz w:val="26"/>
          <w:szCs w:val="26"/>
          <w:lang w:val="da-DK"/>
        </w:rPr>
      </w:pPr>
      <w:r w:rsidRPr="00CD5DA4">
        <w:rPr>
          <w:noProof/>
          <w:sz w:val="26"/>
          <w:szCs w:val="26"/>
          <w:lang w:val="da-DK"/>
        </w:rPr>
        <w:lastRenderedPageBreak/>
        <w:t>Bảng NHAPP có khóa chính là MANPP, khóa ngoại là MAKVC liên kết với bảng TINH, và các thuộc tính cần thiết</w:t>
      </w:r>
      <w:r w:rsidR="0047300A" w:rsidRPr="00CD5DA4">
        <w:rPr>
          <w:noProof/>
          <w:sz w:val="26"/>
          <w:szCs w:val="26"/>
          <w:lang w:val="da-DK"/>
        </w:rPr>
        <w:t>.</w:t>
      </w:r>
    </w:p>
    <w:p w14:paraId="795C36A1" w14:textId="75578E85" w:rsidR="008A351E" w:rsidRPr="00CD5DA4" w:rsidRDefault="008A351E" w:rsidP="00D629C0">
      <w:pPr>
        <w:spacing w:before="120" w:after="120" w:line="312" w:lineRule="auto"/>
        <w:ind w:left="720" w:hanging="360"/>
        <w:jc w:val="both"/>
        <w:rPr>
          <w:noProof/>
          <w:sz w:val="26"/>
          <w:szCs w:val="26"/>
          <w:lang w:val="da-DK"/>
        </w:rPr>
      </w:pPr>
      <w:r w:rsidRPr="00CD5DA4">
        <w:rPr>
          <w:noProof/>
          <w:sz w:val="26"/>
          <w:szCs w:val="26"/>
          <w:lang w:val="en-SG" w:eastAsia="en-SG"/>
        </w:rPr>
        <w:drawing>
          <wp:inline distT="0" distB="0" distL="0" distR="0" wp14:anchorId="28D0C6E3" wp14:editId="46332649">
            <wp:extent cx="3676650" cy="8667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76650" cy="866775"/>
                    </a:xfrm>
                    <a:prstGeom prst="rect">
                      <a:avLst/>
                    </a:prstGeom>
                    <a:noFill/>
                    <a:ln>
                      <a:noFill/>
                    </a:ln>
                  </pic:spPr>
                </pic:pic>
              </a:graphicData>
            </a:graphic>
          </wp:inline>
        </w:drawing>
      </w:r>
    </w:p>
    <w:p w14:paraId="3B038DBC" w14:textId="6123E4B2" w:rsidR="00497CF2" w:rsidRPr="00CD5DA4" w:rsidRDefault="00497CF2" w:rsidP="00D629C0">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r w:rsidRPr="00CD5DA4">
        <w:rPr>
          <w:noProof/>
          <w:sz w:val="26"/>
          <w:szCs w:val="26"/>
          <w:lang w:val="da-DK"/>
        </w:rPr>
        <w:tab/>
      </w:r>
      <w:bookmarkStart w:id="1594" w:name="_Toc90544429"/>
      <w:r w:rsidRPr="00CD5DA4">
        <w:rPr>
          <w:i w:val="0"/>
          <w:iCs w:val="0"/>
          <w:color w:val="auto"/>
          <w:sz w:val="26"/>
          <w:szCs w:val="26"/>
          <w:lang w:val="da-DK"/>
        </w:rPr>
        <w:t xml:space="preserve">Hình </w:t>
      </w:r>
      <w:r w:rsidR="00B95478" w:rsidRPr="00CD5DA4">
        <w:rPr>
          <w:i w:val="0"/>
          <w:iCs w:val="0"/>
          <w:color w:val="auto"/>
          <w:sz w:val="26"/>
          <w:szCs w:val="26"/>
          <w:lang w:val="da-DK"/>
        </w:rPr>
        <w:t>3.</w:t>
      </w:r>
      <w:r w:rsidR="009D2D59" w:rsidRPr="00CD5DA4">
        <w:rPr>
          <w:i w:val="0"/>
          <w:iCs w:val="0"/>
          <w:color w:val="auto"/>
          <w:sz w:val="26"/>
          <w:szCs w:val="26"/>
          <w:lang w:val="da-DK"/>
        </w:rPr>
        <w:t>11</w:t>
      </w:r>
      <w:ins w:id="1595" w:author="lenovo" w:date="2021-12-30T09:17:00Z">
        <w:r w:rsidR="00D534C2">
          <w:rPr>
            <w:i w:val="0"/>
            <w:iCs w:val="0"/>
            <w:color w:val="auto"/>
            <w:sz w:val="26"/>
            <w:szCs w:val="26"/>
            <w:lang w:val="da-DK"/>
          </w:rPr>
          <w:t>.</w:t>
        </w:r>
      </w:ins>
      <w:r w:rsidRPr="00CD5DA4">
        <w:rPr>
          <w:i w:val="0"/>
          <w:iCs w:val="0"/>
          <w:color w:val="auto"/>
          <w:sz w:val="26"/>
          <w:szCs w:val="26"/>
          <w:lang w:val="da-DK"/>
        </w:rPr>
        <w:t xml:space="preserve"> Bảng NHAPP</w:t>
      </w:r>
      <w:bookmarkEnd w:id="1594"/>
    </w:p>
    <w:p w14:paraId="61A8B9E5" w14:textId="4311B94C" w:rsidR="008A351E" w:rsidRPr="00CD5DA4" w:rsidRDefault="008A351E" w:rsidP="00D629C0">
      <w:pPr>
        <w:spacing w:before="120" w:after="120" w:line="312" w:lineRule="auto"/>
        <w:ind w:firstLine="284"/>
        <w:jc w:val="both"/>
        <w:rPr>
          <w:noProof/>
          <w:sz w:val="26"/>
          <w:szCs w:val="26"/>
          <w:lang w:val="da-DK"/>
        </w:rPr>
      </w:pPr>
      <w:r w:rsidRPr="00CD5DA4">
        <w:rPr>
          <w:noProof/>
          <w:sz w:val="26"/>
          <w:szCs w:val="26"/>
          <w:lang w:val="da-DK"/>
        </w:rPr>
        <w:t>Bảng TINH có khóa chính là MAKVC, khóa ngoại là MAKV liên kết với bảng KHUVUC và các thuộc tính cần thiết</w:t>
      </w:r>
      <w:r w:rsidR="0047300A" w:rsidRPr="00CD5DA4">
        <w:rPr>
          <w:noProof/>
          <w:sz w:val="26"/>
          <w:szCs w:val="26"/>
          <w:lang w:val="da-DK"/>
        </w:rPr>
        <w:t>.</w:t>
      </w:r>
    </w:p>
    <w:p w14:paraId="20F06654" w14:textId="36CB62E5" w:rsidR="008A351E" w:rsidRPr="00CD5DA4" w:rsidRDefault="008A351E" w:rsidP="00D629C0">
      <w:pPr>
        <w:spacing w:before="120" w:after="120" w:line="312" w:lineRule="auto"/>
        <w:ind w:left="720" w:hanging="360"/>
        <w:jc w:val="both"/>
        <w:rPr>
          <w:noProof/>
          <w:sz w:val="26"/>
          <w:szCs w:val="26"/>
          <w:lang w:val="da-DK"/>
        </w:rPr>
      </w:pPr>
      <w:r w:rsidRPr="00CD5DA4">
        <w:rPr>
          <w:noProof/>
          <w:sz w:val="26"/>
          <w:szCs w:val="26"/>
          <w:lang w:val="en-SG" w:eastAsia="en-SG"/>
        </w:rPr>
        <w:drawing>
          <wp:inline distT="0" distB="0" distL="0" distR="0" wp14:anchorId="52DCFB2E" wp14:editId="029CE5E9">
            <wp:extent cx="3676650" cy="8477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76650" cy="847725"/>
                    </a:xfrm>
                    <a:prstGeom prst="rect">
                      <a:avLst/>
                    </a:prstGeom>
                    <a:noFill/>
                    <a:ln>
                      <a:noFill/>
                    </a:ln>
                  </pic:spPr>
                </pic:pic>
              </a:graphicData>
            </a:graphic>
          </wp:inline>
        </w:drawing>
      </w:r>
    </w:p>
    <w:p w14:paraId="339DCBED" w14:textId="0F5BB2B5" w:rsidR="00497CF2" w:rsidRPr="00CD5DA4" w:rsidRDefault="00497CF2" w:rsidP="00D629C0">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r w:rsidRPr="00CD5DA4">
        <w:rPr>
          <w:noProof/>
          <w:sz w:val="26"/>
          <w:szCs w:val="26"/>
          <w:lang w:val="da-DK"/>
        </w:rPr>
        <w:tab/>
      </w:r>
      <w:bookmarkStart w:id="1596" w:name="_Toc90544430"/>
      <w:r w:rsidRPr="00CD5DA4">
        <w:rPr>
          <w:i w:val="0"/>
          <w:iCs w:val="0"/>
          <w:color w:val="auto"/>
          <w:sz w:val="26"/>
          <w:szCs w:val="26"/>
          <w:lang w:val="da-DK"/>
        </w:rPr>
        <w:t xml:space="preserve">Hình </w:t>
      </w:r>
      <w:r w:rsidR="00B95478" w:rsidRPr="00CD5DA4">
        <w:rPr>
          <w:i w:val="0"/>
          <w:iCs w:val="0"/>
          <w:color w:val="auto"/>
          <w:sz w:val="26"/>
          <w:szCs w:val="26"/>
          <w:lang w:val="da-DK"/>
        </w:rPr>
        <w:t>3.</w:t>
      </w:r>
      <w:r w:rsidR="009D2D59" w:rsidRPr="00CD5DA4">
        <w:rPr>
          <w:i w:val="0"/>
          <w:iCs w:val="0"/>
          <w:color w:val="auto"/>
          <w:sz w:val="26"/>
          <w:szCs w:val="26"/>
          <w:lang w:val="da-DK"/>
        </w:rPr>
        <w:t>12</w:t>
      </w:r>
      <w:ins w:id="1597" w:author="lenovo" w:date="2021-12-30T09:17:00Z">
        <w:r w:rsidR="00D534C2">
          <w:rPr>
            <w:i w:val="0"/>
            <w:iCs w:val="0"/>
            <w:color w:val="auto"/>
            <w:sz w:val="26"/>
            <w:szCs w:val="26"/>
            <w:lang w:val="da-DK"/>
          </w:rPr>
          <w:t>.</w:t>
        </w:r>
      </w:ins>
      <w:r w:rsidRPr="00CD5DA4">
        <w:rPr>
          <w:i w:val="0"/>
          <w:iCs w:val="0"/>
          <w:color w:val="auto"/>
          <w:sz w:val="26"/>
          <w:szCs w:val="26"/>
          <w:lang w:val="da-DK"/>
        </w:rPr>
        <w:t xml:space="preserve"> Bảng TINH</w:t>
      </w:r>
      <w:bookmarkEnd w:id="1596"/>
    </w:p>
    <w:p w14:paraId="419259B7" w14:textId="37FFF7D2" w:rsidR="008A351E" w:rsidRPr="00CD5DA4" w:rsidRDefault="008A351E" w:rsidP="00D629C0">
      <w:pPr>
        <w:spacing w:before="120" w:after="120" w:line="312" w:lineRule="auto"/>
        <w:ind w:firstLine="284"/>
        <w:jc w:val="both"/>
        <w:rPr>
          <w:noProof/>
          <w:sz w:val="26"/>
          <w:szCs w:val="26"/>
          <w:lang w:val="da-DK"/>
        </w:rPr>
      </w:pPr>
      <w:r w:rsidRPr="00CD5DA4">
        <w:rPr>
          <w:noProof/>
          <w:sz w:val="26"/>
          <w:szCs w:val="26"/>
          <w:lang w:val="da-DK"/>
        </w:rPr>
        <w:t>Bảng XUATHANG có khóa chính là MAXH, khóa ngoại là MANV liên kết với bảng NHANVIEN và các thuộc tính cần thiết</w:t>
      </w:r>
    </w:p>
    <w:p w14:paraId="6CCB856B" w14:textId="37A0DD2D" w:rsidR="00B95478" w:rsidRPr="00CD5DA4" w:rsidRDefault="008A351E" w:rsidP="00D629C0">
      <w:pPr>
        <w:spacing w:before="120" w:after="120" w:line="312" w:lineRule="auto"/>
        <w:ind w:left="720" w:hanging="360"/>
        <w:jc w:val="both"/>
        <w:rPr>
          <w:noProof/>
          <w:sz w:val="26"/>
          <w:szCs w:val="26"/>
          <w:lang w:val="da-DK"/>
        </w:rPr>
      </w:pPr>
      <w:r w:rsidRPr="00CD5DA4">
        <w:rPr>
          <w:noProof/>
          <w:sz w:val="26"/>
          <w:szCs w:val="26"/>
          <w:lang w:val="en-SG" w:eastAsia="en-SG"/>
        </w:rPr>
        <w:drawing>
          <wp:inline distT="0" distB="0" distL="0" distR="0" wp14:anchorId="582CD916" wp14:editId="06DCBD64">
            <wp:extent cx="3686175" cy="9525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86175" cy="952500"/>
                    </a:xfrm>
                    <a:prstGeom prst="rect">
                      <a:avLst/>
                    </a:prstGeom>
                    <a:noFill/>
                    <a:ln>
                      <a:noFill/>
                    </a:ln>
                  </pic:spPr>
                </pic:pic>
              </a:graphicData>
            </a:graphic>
          </wp:inline>
        </w:drawing>
      </w:r>
    </w:p>
    <w:p w14:paraId="123A38D1" w14:textId="14AD523B" w:rsidR="00985E98" w:rsidRPr="00CD5DA4" w:rsidRDefault="00497CF2" w:rsidP="00D629C0">
      <w:pPr>
        <w:pStyle w:val="Caption"/>
        <w:spacing w:before="120" w:after="120" w:line="312" w:lineRule="auto"/>
        <w:jc w:val="center"/>
        <w:rPr>
          <w:i w:val="0"/>
          <w:iCs w:val="0"/>
          <w:noProof/>
          <w:sz w:val="26"/>
          <w:szCs w:val="26"/>
          <w:lang w:val="da-DK"/>
        </w:rPr>
      </w:pPr>
      <w:bookmarkStart w:id="1598" w:name="_Toc90544431"/>
      <w:r w:rsidRPr="00CD5DA4">
        <w:rPr>
          <w:i w:val="0"/>
          <w:iCs w:val="0"/>
          <w:color w:val="auto"/>
          <w:sz w:val="26"/>
          <w:szCs w:val="26"/>
          <w:lang w:val="da-DK"/>
        </w:rPr>
        <w:t xml:space="preserve">Hình </w:t>
      </w:r>
      <w:r w:rsidR="00B95478" w:rsidRPr="00CD5DA4">
        <w:rPr>
          <w:i w:val="0"/>
          <w:iCs w:val="0"/>
          <w:color w:val="auto"/>
          <w:sz w:val="26"/>
          <w:szCs w:val="26"/>
          <w:lang w:val="da-DK"/>
        </w:rPr>
        <w:t>3.</w:t>
      </w:r>
      <w:r w:rsidR="009D2D59" w:rsidRPr="00CD5DA4">
        <w:rPr>
          <w:i w:val="0"/>
          <w:iCs w:val="0"/>
          <w:color w:val="auto"/>
          <w:sz w:val="26"/>
          <w:szCs w:val="26"/>
          <w:lang w:val="da-DK"/>
        </w:rPr>
        <w:t>13</w:t>
      </w:r>
      <w:ins w:id="1599" w:author="lenovo" w:date="2021-12-30T09:17:00Z">
        <w:r w:rsidR="00D534C2">
          <w:rPr>
            <w:i w:val="0"/>
            <w:iCs w:val="0"/>
            <w:color w:val="auto"/>
            <w:sz w:val="26"/>
            <w:szCs w:val="26"/>
            <w:lang w:val="da-DK"/>
          </w:rPr>
          <w:t>.</w:t>
        </w:r>
      </w:ins>
      <w:r w:rsidRPr="00CD5DA4">
        <w:rPr>
          <w:i w:val="0"/>
          <w:iCs w:val="0"/>
          <w:color w:val="auto"/>
          <w:sz w:val="26"/>
          <w:szCs w:val="26"/>
          <w:lang w:val="da-DK"/>
        </w:rPr>
        <w:t xml:space="preserve"> Bảng XUATHANG</w:t>
      </w:r>
      <w:bookmarkEnd w:id="1598"/>
    </w:p>
    <w:p w14:paraId="245A2CBC" w14:textId="77777777" w:rsidR="00D629C0" w:rsidRDefault="00D629C0">
      <w:pPr>
        <w:spacing w:after="160" w:line="259" w:lineRule="auto"/>
        <w:rPr>
          <w:noProof/>
          <w:sz w:val="26"/>
          <w:szCs w:val="26"/>
          <w:lang w:val="da-DK"/>
        </w:rPr>
      </w:pPr>
      <w:r>
        <w:rPr>
          <w:noProof/>
          <w:sz w:val="26"/>
          <w:szCs w:val="26"/>
          <w:lang w:val="da-DK"/>
        </w:rPr>
        <w:br w:type="page"/>
      </w:r>
    </w:p>
    <w:p w14:paraId="2CFC983A" w14:textId="433005C5" w:rsidR="008A351E" w:rsidRPr="00CD5DA4" w:rsidRDefault="008A351E" w:rsidP="00D629C0">
      <w:pPr>
        <w:spacing w:before="120" w:after="120" w:line="312" w:lineRule="auto"/>
        <w:ind w:firstLine="284"/>
        <w:rPr>
          <w:rFonts w:eastAsia="Calibri"/>
          <w:noProof/>
          <w:sz w:val="26"/>
          <w:szCs w:val="26"/>
          <w:lang w:val="da-DK"/>
        </w:rPr>
      </w:pPr>
      <w:r w:rsidRPr="00CD5DA4">
        <w:rPr>
          <w:noProof/>
          <w:sz w:val="26"/>
          <w:szCs w:val="26"/>
          <w:lang w:val="da-DK"/>
        </w:rPr>
        <w:lastRenderedPageBreak/>
        <w:t>Lược đồ cơ sở dữ liệu tác nghiệp của ứng dụng:</w:t>
      </w:r>
    </w:p>
    <w:p w14:paraId="7168B08D" w14:textId="2BC630DE" w:rsidR="008A351E" w:rsidRPr="00CD5DA4" w:rsidRDefault="008A351E" w:rsidP="00D629C0">
      <w:pPr>
        <w:spacing w:before="120" w:after="120" w:line="312" w:lineRule="auto"/>
        <w:jc w:val="both"/>
        <w:rPr>
          <w:b/>
          <w:noProof/>
          <w:sz w:val="26"/>
          <w:szCs w:val="26"/>
          <w:lang w:val="da-DK"/>
        </w:rPr>
      </w:pPr>
      <w:r w:rsidRPr="00CD5DA4">
        <w:rPr>
          <w:b/>
          <w:noProof/>
          <w:sz w:val="26"/>
          <w:szCs w:val="26"/>
          <w:lang w:val="en-SG" w:eastAsia="en-SG"/>
        </w:rPr>
        <w:drawing>
          <wp:inline distT="0" distB="0" distL="0" distR="0" wp14:anchorId="13A329AE" wp14:editId="4EB4644D">
            <wp:extent cx="5362575" cy="40671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84214" cy="4083587"/>
                    </a:xfrm>
                    <a:prstGeom prst="rect">
                      <a:avLst/>
                    </a:prstGeom>
                    <a:noFill/>
                    <a:ln>
                      <a:noFill/>
                    </a:ln>
                  </pic:spPr>
                </pic:pic>
              </a:graphicData>
            </a:graphic>
          </wp:inline>
        </w:drawing>
      </w:r>
    </w:p>
    <w:p w14:paraId="6D4D86EB" w14:textId="065FF9C8" w:rsidR="00497CF2" w:rsidRPr="00CD5DA4" w:rsidRDefault="00497CF2" w:rsidP="00D629C0">
      <w:pPr>
        <w:pStyle w:val="Caption"/>
        <w:spacing w:before="120" w:after="120" w:line="312" w:lineRule="auto"/>
        <w:rPr>
          <w:b/>
          <w:i w:val="0"/>
          <w:iCs w:val="0"/>
          <w:noProof/>
          <w:sz w:val="26"/>
          <w:szCs w:val="26"/>
          <w:lang w:val="da-DK"/>
        </w:rPr>
      </w:pPr>
      <w:r w:rsidRPr="00CD5DA4">
        <w:rPr>
          <w:b/>
          <w:noProof/>
          <w:sz w:val="26"/>
          <w:szCs w:val="26"/>
          <w:lang w:val="da-DK"/>
        </w:rPr>
        <w:tab/>
      </w:r>
      <w:r w:rsidRPr="00CD5DA4">
        <w:rPr>
          <w:b/>
          <w:noProof/>
          <w:sz w:val="26"/>
          <w:szCs w:val="26"/>
          <w:lang w:val="da-DK"/>
        </w:rPr>
        <w:tab/>
      </w:r>
      <w:bookmarkStart w:id="1600" w:name="_Toc90544432"/>
      <w:r w:rsidRPr="00CD5DA4">
        <w:rPr>
          <w:i w:val="0"/>
          <w:iCs w:val="0"/>
          <w:color w:val="auto"/>
          <w:sz w:val="26"/>
          <w:szCs w:val="26"/>
          <w:lang w:val="da-DK"/>
        </w:rPr>
        <w:t xml:space="preserve">Hình </w:t>
      </w:r>
      <w:r w:rsidR="00B95478" w:rsidRPr="00CD5DA4">
        <w:rPr>
          <w:i w:val="0"/>
          <w:iCs w:val="0"/>
          <w:color w:val="auto"/>
          <w:sz w:val="26"/>
          <w:szCs w:val="26"/>
          <w:lang w:val="da-DK"/>
        </w:rPr>
        <w:t>3.</w:t>
      </w:r>
      <w:r w:rsidR="009A7EC9" w:rsidRPr="00CD5DA4">
        <w:rPr>
          <w:i w:val="0"/>
          <w:iCs w:val="0"/>
          <w:color w:val="auto"/>
          <w:sz w:val="26"/>
          <w:szCs w:val="26"/>
          <w:lang w:val="da-DK"/>
        </w:rPr>
        <w:t>1</w:t>
      </w:r>
      <w:r w:rsidR="00B95478" w:rsidRPr="00CD5DA4">
        <w:rPr>
          <w:i w:val="0"/>
          <w:iCs w:val="0"/>
          <w:color w:val="auto"/>
          <w:sz w:val="26"/>
          <w:szCs w:val="26"/>
          <w:lang w:val="da-DK"/>
        </w:rPr>
        <w:t>4</w:t>
      </w:r>
      <w:ins w:id="1601" w:author="lenovo" w:date="2021-12-30T09:17:00Z">
        <w:r w:rsidR="00D534C2">
          <w:rPr>
            <w:i w:val="0"/>
            <w:iCs w:val="0"/>
            <w:color w:val="auto"/>
            <w:sz w:val="26"/>
            <w:szCs w:val="26"/>
            <w:lang w:val="da-DK"/>
          </w:rPr>
          <w:t>.</w:t>
        </w:r>
      </w:ins>
      <w:r w:rsidRPr="00CD5DA4">
        <w:rPr>
          <w:i w:val="0"/>
          <w:iCs w:val="0"/>
          <w:color w:val="auto"/>
          <w:sz w:val="26"/>
          <w:szCs w:val="26"/>
          <w:lang w:val="da-DK"/>
        </w:rPr>
        <w:t xml:space="preserve"> Lược đồ cơ sở dữ liệu tác nghiệp của ứng dụng</w:t>
      </w:r>
      <w:bookmarkEnd w:id="1600"/>
    </w:p>
    <w:p w14:paraId="0203115D" w14:textId="3DC57CB3" w:rsidR="008A351E" w:rsidRPr="00CD5DA4" w:rsidRDefault="00504E14" w:rsidP="00504E14">
      <w:pPr>
        <w:pStyle w:val="Heading2"/>
        <w:numPr>
          <w:ilvl w:val="1"/>
          <w:numId w:val="14"/>
        </w:numPr>
        <w:spacing w:before="0" w:after="0" w:line="312" w:lineRule="auto"/>
        <w:ind w:left="0" w:firstLine="284"/>
        <w:rPr>
          <w:rFonts w:ascii="Times New Roman" w:hAnsi="Times New Roman"/>
          <w:i w:val="0"/>
          <w:iCs w:val="0"/>
          <w:noProof/>
          <w:sz w:val="26"/>
          <w:szCs w:val="26"/>
          <w:lang w:val="da-DK"/>
        </w:rPr>
      </w:pPr>
      <w:bookmarkStart w:id="1602" w:name="_Toc92435854"/>
      <w:r w:rsidRPr="00CD5DA4">
        <w:rPr>
          <w:rFonts w:ascii="Times New Roman" w:hAnsi="Times New Roman"/>
          <w:i w:val="0"/>
          <w:iCs w:val="0"/>
          <w:noProof/>
          <w:sz w:val="26"/>
          <w:szCs w:val="26"/>
          <w:lang w:val="da-DK"/>
        </w:rPr>
        <w:t>CƠ SỞ DỮ LIỆU WEB</w:t>
      </w:r>
      <w:bookmarkEnd w:id="1602"/>
    </w:p>
    <w:p w14:paraId="4ABDD13C" w14:textId="7E6CC2B5" w:rsidR="008A351E" w:rsidRPr="00CD5DA4" w:rsidRDefault="008A351E" w:rsidP="008378BD">
      <w:pPr>
        <w:spacing w:before="120" w:after="120" w:line="312" w:lineRule="auto"/>
        <w:ind w:firstLine="284"/>
        <w:rPr>
          <w:noProof/>
          <w:sz w:val="26"/>
          <w:szCs w:val="26"/>
          <w:lang w:val="da-DK"/>
        </w:rPr>
      </w:pPr>
      <w:r w:rsidRPr="00CD5DA4">
        <w:rPr>
          <w:noProof/>
          <w:sz w:val="26"/>
          <w:szCs w:val="26"/>
          <w:lang w:val="da-DK"/>
        </w:rPr>
        <w:t>Bảng CTDONHANG có khoá chính là MAHANG, MASP và các thuộc tính cần thiết</w:t>
      </w:r>
    </w:p>
    <w:p w14:paraId="6F10CA55" w14:textId="2F115F4D" w:rsidR="008A351E" w:rsidRPr="00CD5DA4" w:rsidRDefault="008A351E" w:rsidP="008378BD">
      <w:pPr>
        <w:spacing w:before="120" w:after="120" w:line="312" w:lineRule="auto"/>
        <w:ind w:left="720"/>
        <w:rPr>
          <w:noProof/>
          <w:sz w:val="26"/>
          <w:szCs w:val="26"/>
          <w:lang w:val="da-DK"/>
        </w:rPr>
      </w:pPr>
      <w:r w:rsidRPr="00CD5DA4">
        <w:rPr>
          <w:noProof/>
          <w:sz w:val="26"/>
          <w:szCs w:val="26"/>
          <w:lang w:val="en-SG" w:eastAsia="en-SG"/>
        </w:rPr>
        <w:drawing>
          <wp:inline distT="0" distB="0" distL="0" distR="0" wp14:anchorId="142A9015" wp14:editId="3FE62CDA">
            <wp:extent cx="3695700" cy="11049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5700" cy="1104900"/>
                    </a:xfrm>
                    <a:prstGeom prst="rect">
                      <a:avLst/>
                    </a:prstGeom>
                    <a:noFill/>
                    <a:ln>
                      <a:noFill/>
                    </a:ln>
                  </pic:spPr>
                </pic:pic>
              </a:graphicData>
            </a:graphic>
          </wp:inline>
        </w:drawing>
      </w:r>
    </w:p>
    <w:p w14:paraId="4881CD30" w14:textId="48D21393" w:rsidR="00497CF2" w:rsidRPr="00CD5DA4" w:rsidRDefault="00497CF2" w:rsidP="008378BD">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bookmarkStart w:id="1603" w:name="_Toc90544433"/>
      <w:r w:rsidR="00E5106B" w:rsidRPr="00CD5DA4">
        <w:rPr>
          <w:i w:val="0"/>
          <w:iCs w:val="0"/>
          <w:color w:val="auto"/>
          <w:sz w:val="26"/>
          <w:szCs w:val="26"/>
          <w:lang w:val="da-DK"/>
        </w:rPr>
        <w:t xml:space="preserve">Hình </w:t>
      </w:r>
      <w:r w:rsidR="00EF6B1B" w:rsidRPr="00CD5DA4">
        <w:rPr>
          <w:i w:val="0"/>
          <w:iCs w:val="0"/>
          <w:color w:val="auto"/>
          <w:sz w:val="26"/>
          <w:szCs w:val="26"/>
          <w:lang w:val="da-DK"/>
        </w:rPr>
        <w:t>3.</w:t>
      </w:r>
      <w:r w:rsidR="009A7EC9" w:rsidRPr="00CD5DA4">
        <w:rPr>
          <w:i w:val="0"/>
          <w:iCs w:val="0"/>
          <w:color w:val="auto"/>
          <w:sz w:val="26"/>
          <w:szCs w:val="26"/>
          <w:lang w:val="da-DK"/>
        </w:rPr>
        <w:t>1</w:t>
      </w:r>
      <w:r w:rsidR="00EF6B1B" w:rsidRPr="00CD5DA4">
        <w:rPr>
          <w:i w:val="0"/>
          <w:iCs w:val="0"/>
          <w:color w:val="auto"/>
          <w:sz w:val="26"/>
          <w:szCs w:val="26"/>
          <w:lang w:val="da-DK"/>
        </w:rPr>
        <w:t>5</w:t>
      </w:r>
      <w:ins w:id="1604" w:author="lenovo" w:date="2021-12-30T09:17:00Z">
        <w:r w:rsidR="00D534C2">
          <w:rPr>
            <w:i w:val="0"/>
            <w:iCs w:val="0"/>
            <w:color w:val="auto"/>
            <w:sz w:val="26"/>
            <w:szCs w:val="26"/>
            <w:lang w:val="da-DK"/>
          </w:rPr>
          <w:t>.</w:t>
        </w:r>
      </w:ins>
      <w:r w:rsidR="00E5106B" w:rsidRPr="00CD5DA4">
        <w:rPr>
          <w:i w:val="0"/>
          <w:iCs w:val="0"/>
          <w:color w:val="auto"/>
          <w:sz w:val="26"/>
          <w:szCs w:val="26"/>
          <w:lang w:val="da-DK"/>
        </w:rPr>
        <w:t xml:space="preserve"> Bảng CTDONHANG</w:t>
      </w:r>
      <w:bookmarkEnd w:id="1603"/>
    </w:p>
    <w:p w14:paraId="722F000F" w14:textId="77777777" w:rsidR="008A351E" w:rsidRPr="00CD5DA4" w:rsidRDefault="008A351E" w:rsidP="008378BD">
      <w:pPr>
        <w:spacing w:before="120" w:after="120" w:line="312" w:lineRule="auto"/>
        <w:ind w:firstLine="284"/>
        <w:rPr>
          <w:noProof/>
          <w:sz w:val="26"/>
          <w:szCs w:val="26"/>
          <w:lang w:val="da-DK"/>
        </w:rPr>
      </w:pPr>
      <w:r w:rsidRPr="00CD5DA4">
        <w:rPr>
          <w:noProof/>
          <w:sz w:val="26"/>
          <w:szCs w:val="26"/>
          <w:lang w:val="da-DK"/>
        </w:rPr>
        <w:t>Bảng CTSANPHAM có khoá chính là MASP và các thuộc tính cần thiết</w:t>
      </w:r>
    </w:p>
    <w:p w14:paraId="10222FEB" w14:textId="3D77ACA9" w:rsidR="008A351E" w:rsidRPr="00CD5DA4" w:rsidRDefault="008A351E" w:rsidP="008378BD">
      <w:pPr>
        <w:spacing w:before="120" w:after="120" w:line="312" w:lineRule="auto"/>
        <w:ind w:left="720"/>
        <w:rPr>
          <w:noProof/>
          <w:sz w:val="26"/>
          <w:szCs w:val="26"/>
          <w:lang w:val="da-DK"/>
        </w:rPr>
      </w:pPr>
      <w:r w:rsidRPr="00CD5DA4">
        <w:rPr>
          <w:noProof/>
          <w:sz w:val="26"/>
          <w:szCs w:val="26"/>
          <w:lang w:val="en-SG" w:eastAsia="en-SG"/>
        </w:rPr>
        <w:lastRenderedPageBreak/>
        <w:drawing>
          <wp:inline distT="0" distB="0" distL="0" distR="0" wp14:anchorId="7C537C03" wp14:editId="29C9709C">
            <wp:extent cx="3695700" cy="9239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95700" cy="923925"/>
                    </a:xfrm>
                    <a:prstGeom prst="rect">
                      <a:avLst/>
                    </a:prstGeom>
                    <a:noFill/>
                    <a:ln>
                      <a:noFill/>
                    </a:ln>
                  </pic:spPr>
                </pic:pic>
              </a:graphicData>
            </a:graphic>
          </wp:inline>
        </w:drawing>
      </w:r>
    </w:p>
    <w:p w14:paraId="32836BE7" w14:textId="3ABAD5E6" w:rsidR="00985E98" w:rsidRPr="008378BD" w:rsidRDefault="00E5106B" w:rsidP="008378BD">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bookmarkStart w:id="1605" w:name="_Toc90544434"/>
      <w:r w:rsidRPr="00CD5DA4">
        <w:rPr>
          <w:i w:val="0"/>
          <w:iCs w:val="0"/>
          <w:color w:val="auto"/>
          <w:sz w:val="26"/>
          <w:szCs w:val="26"/>
          <w:lang w:val="da-DK"/>
        </w:rPr>
        <w:t xml:space="preserve">Hình </w:t>
      </w:r>
      <w:r w:rsidR="00EF6B1B" w:rsidRPr="00CD5DA4">
        <w:rPr>
          <w:i w:val="0"/>
          <w:iCs w:val="0"/>
          <w:color w:val="auto"/>
          <w:sz w:val="26"/>
          <w:szCs w:val="26"/>
          <w:lang w:val="da-DK"/>
        </w:rPr>
        <w:t>3.</w:t>
      </w:r>
      <w:r w:rsidR="009A7EC9" w:rsidRPr="00CD5DA4">
        <w:rPr>
          <w:i w:val="0"/>
          <w:iCs w:val="0"/>
          <w:color w:val="auto"/>
          <w:sz w:val="26"/>
          <w:szCs w:val="26"/>
          <w:lang w:val="da-DK"/>
        </w:rPr>
        <w:t>16</w:t>
      </w:r>
      <w:ins w:id="1606" w:author="lenovo" w:date="2021-12-30T09:17:00Z">
        <w:r w:rsidR="00D534C2">
          <w:rPr>
            <w:i w:val="0"/>
            <w:iCs w:val="0"/>
            <w:color w:val="auto"/>
            <w:sz w:val="26"/>
            <w:szCs w:val="26"/>
            <w:lang w:val="da-DK"/>
          </w:rPr>
          <w:t>.</w:t>
        </w:r>
      </w:ins>
      <w:r w:rsidRPr="00CD5DA4">
        <w:rPr>
          <w:i w:val="0"/>
          <w:iCs w:val="0"/>
          <w:color w:val="auto"/>
          <w:sz w:val="26"/>
          <w:szCs w:val="26"/>
          <w:lang w:val="da-DK"/>
        </w:rPr>
        <w:t xml:space="preserve"> Bảng CTSANPHAM</w:t>
      </w:r>
      <w:bookmarkEnd w:id="1605"/>
    </w:p>
    <w:p w14:paraId="0A951694" w14:textId="6FFF5C43" w:rsidR="008A351E" w:rsidRPr="00CD5DA4" w:rsidRDefault="008A351E" w:rsidP="008378BD">
      <w:pPr>
        <w:spacing w:before="120" w:after="120" w:line="312" w:lineRule="auto"/>
        <w:ind w:firstLine="284"/>
        <w:rPr>
          <w:noProof/>
          <w:sz w:val="26"/>
          <w:szCs w:val="26"/>
          <w:lang w:val="da-DK"/>
        </w:rPr>
      </w:pPr>
      <w:r w:rsidRPr="00CD5DA4">
        <w:rPr>
          <w:noProof/>
          <w:sz w:val="26"/>
          <w:szCs w:val="26"/>
          <w:lang w:val="da-DK"/>
        </w:rPr>
        <w:t>Bảng DONHANG có khoá chính là MAHANG, khoá ngoại là MAKHACH và các thuộc tính thông tin cần thiết.</w:t>
      </w:r>
    </w:p>
    <w:p w14:paraId="148FD4D4" w14:textId="59918AE4" w:rsidR="008A351E" w:rsidRPr="00CD5DA4" w:rsidRDefault="008A351E" w:rsidP="008378BD">
      <w:pPr>
        <w:spacing w:before="120" w:after="120" w:line="312" w:lineRule="auto"/>
        <w:ind w:left="720"/>
        <w:rPr>
          <w:noProof/>
          <w:sz w:val="26"/>
          <w:szCs w:val="26"/>
          <w:lang w:val="da-DK"/>
        </w:rPr>
      </w:pPr>
      <w:r w:rsidRPr="00CD5DA4">
        <w:rPr>
          <w:noProof/>
          <w:sz w:val="26"/>
          <w:szCs w:val="26"/>
          <w:lang w:val="en-SG" w:eastAsia="en-SG"/>
        </w:rPr>
        <w:drawing>
          <wp:inline distT="0" distB="0" distL="0" distR="0" wp14:anchorId="2FF1CB58" wp14:editId="6A12AB0F">
            <wp:extent cx="3714750" cy="13811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4750" cy="1381125"/>
                    </a:xfrm>
                    <a:prstGeom prst="rect">
                      <a:avLst/>
                    </a:prstGeom>
                    <a:noFill/>
                    <a:ln>
                      <a:noFill/>
                    </a:ln>
                  </pic:spPr>
                </pic:pic>
              </a:graphicData>
            </a:graphic>
          </wp:inline>
        </w:drawing>
      </w:r>
    </w:p>
    <w:p w14:paraId="3F8A3368" w14:textId="1271E7B0" w:rsidR="00E5106B" w:rsidRPr="00CD5DA4" w:rsidRDefault="00E5106B" w:rsidP="008378BD">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bookmarkStart w:id="1607" w:name="_Toc90544435"/>
      <w:r w:rsidR="00EF6B1B" w:rsidRPr="00CD5DA4">
        <w:rPr>
          <w:noProof/>
          <w:sz w:val="26"/>
          <w:szCs w:val="26"/>
          <w:lang w:val="da-DK"/>
        </w:rPr>
        <w:tab/>
      </w:r>
      <w:r w:rsidRPr="00CD5DA4">
        <w:rPr>
          <w:i w:val="0"/>
          <w:iCs w:val="0"/>
          <w:color w:val="auto"/>
          <w:sz w:val="26"/>
          <w:szCs w:val="26"/>
          <w:lang w:val="da-DK"/>
        </w:rPr>
        <w:t xml:space="preserve">Hình </w:t>
      </w:r>
      <w:r w:rsidR="00EF6B1B" w:rsidRPr="00CD5DA4">
        <w:rPr>
          <w:i w:val="0"/>
          <w:iCs w:val="0"/>
          <w:color w:val="auto"/>
          <w:sz w:val="26"/>
          <w:szCs w:val="26"/>
          <w:lang w:val="da-DK"/>
        </w:rPr>
        <w:t>3.</w:t>
      </w:r>
      <w:r w:rsidR="009A7EC9" w:rsidRPr="00CD5DA4">
        <w:rPr>
          <w:i w:val="0"/>
          <w:iCs w:val="0"/>
          <w:color w:val="auto"/>
          <w:sz w:val="26"/>
          <w:szCs w:val="26"/>
          <w:lang w:val="da-DK"/>
        </w:rPr>
        <w:t>17</w:t>
      </w:r>
      <w:ins w:id="1608" w:author="lenovo" w:date="2021-12-30T09:17:00Z">
        <w:r w:rsidR="00D534C2">
          <w:rPr>
            <w:i w:val="0"/>
            <w:iCs w:val="0"/>
            <w:color w:val="auto"/>
            <w:sz w:val="26"/>
            <w:szCs w:val="26"/>
            <w:lang w:val="da-DK"/>
          </w:rPr>
          <w:t>.</w:t>
        </w:r>
      </w:ins>
      <w:r w:rsidRPr="00CD5DA4">
        <w:rPr>
          <w:i w:val="0"/>
          <w:iCs w:val="0"/>
          <w:color w:val="auto"/>
          <w:sz w:val="26"/>
          <w:szCs w:val="26"/>
          <w:lang w:val="da-DK"/>
        </w:rPr>
        <w:t xml:space="preserve"> Bảng DONHANG</w:t>
      </w:r>
      <w:bookmarkEnd w:id="1607"/>
    </w:p>
    <w:p w14:paraId="6CE4912B" w14:textId="77777777" w:rsidR="008A351E" w:rsidRPr="00CD5DA4" w:rsidRDefault="008A351E" w:rsidP="008378BD">
      <w:pPr>
        <w:spacing w:before="120" w:after="120" w:line="312" w:lineRule="auto"/>
        <w:ind w:firstLine="284"/>
        <w:rPr>
          <w:noProof/>
          <w:sz w:val="26"/>
          <w:szCs w:val="26"/>
          <w:lang w:val="da-DK"/>
        </w:rPr>
      </w:pPr>
      <w:r w:rsidRPr="00CD5DA4">
        <w:rPr>
          <w:noProof/>
          <w:sz w:val="26"/>
          <w:szCs w:val="26"/>
          <w:lang w:val="da-DK"/>
        </w:rPr>
        <w:t>Bảng KHACHHANG có khoá chính là MAKHACH và các thuộc tính thông tin cần thiết.</w:t>
      </w:r>
    </w:p>
    <w:p w14:paraId="17A21BC1" w14:textId="529D52C0" w:rsidR="008A351E" w:rsidRPr="00CD5DA4" w:rsidRDefault="008A351E" w:rsidP="008378BD">
      <w:pPr>
        <w:spacing w:before="120" w:after="120" w:line="312" w:lineRule="auto"/>
        <w:ind w:left="720"/>
        <w:rPr>
          <w:noProof/>
          <w:sz w:val="26"/>
          <w:szCs w:val="26"/>
          <w:lang w:val="da-DK"/>
        </w:rPr>
      </w:pPr>
      <w:r w:rsidRPr="00CD5DA4">
        <w:rPr>
          <w:noProof/>
          <w:sz w:val="26"/>
          <w:szCs w:val="26"/>
          <w:lang w:val="en-SG" w:eastAsia="en-SG"/>
        </w:rPr>
        <w:drawing>
          <wp:inline distT="0" distB="0" distL="0" distR="0" wp14:anchorId="69395236" wp14:editId="5713D3CF">
            <wp:extent cx="3705225" cy="179070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5225" cy="1790700"/>
                    </a:xfrm>
                    <a:prstGeom prst="rect">
                      <a:avLst/>
                    </a:prstGeom>
                    <a:noFill/>
                    <a:ln>
                      <a:noFill/>
                    </a:ln>
                  </pic:spPr>
                </pic:pic>
              </a:graphicData>
            </a:graphic>
          </wp:inline>
        </w:drawing>
      </w:r>
    </w:p>
    <w:p w14:paraId="787C6FF4" w14:textId="087EFE4B" w:rsidR="00E5106B" w:rsidRPr="00CD5DA4" w:rsidRDefault="00E5106B" w:rsidP="008378BD">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bookmarkStart w:id="1609" w:name="_Toc90544436"/>
      <w:r w:rsidR="00EF6B1B" w:rsidRPr="00CD5DA4">
        <w:rPr>
          <w:noProof/>
          <w:sz w:val="26"/>
          <w:szCs w:val="26"/>
          <w:lang w:val="da-DK"/>
        </w:rPr>
        <w:tab/>
      </w:r>
      <w:r w:rsidRPr="00CD5DA4">
        <w:rPr>
          <w:i w:val="0"/>
          <w:iCs w:val="0"/>
          <w:color w:val="auto"/>
          <w:sz w:val="26"/>
          <w:szCs w:val="26"/>
          <w:lang w:val="da-DK"/>
        </w:rPr>
        <w:t xml:space="preserve">Hình </w:t>
      </w:r>
      <w:r w:rsidR="00EF6B1B" w:rsidRPr="00CD5DA4">
        <w:rPr>
          <w:i w:val="0"/>
          <w:iCs w:val="0"/>
          <w:color w:val="auto"/>
          <w:sz w:val="26"/>
          <w:szCs w:val="26"/>
          <w:lang w:val="da-DK"/>
        </w:rPr>
        <w:t>3.</w:t>
      </w:r>
      <w:r w:rsidR="009A7EC9" w:rsidRPr="00CD5DA4">
        <w:rPr>
          <w:i w:val="0"/>
          <w:iCs w:val="0"/>
          <w:color w:val="auto"/>
          <w:sz w:val="26"/>
          <w:szCs w:val="26"/>
          <w:lang w:val="da-DK"/>
        </w:rPr>
        <w:t>18</w:t>
      </w:r>
      <w:ins w:id="1610" w:author="lenovo" w:date="2021-12-30T09:17:00Z">
        <w:r w:rsidR="00D534C2">
          <w:rPr>
            <w:i w:val="0"/>
            <w:iCs w:val="0"/>
            <w:color w:val="auto"/>
            <w:sz w:val="26"/>
            <w:szCs w:val="26"/>
            <w:lang w:val="da-DK"/>
          </w:rPr>
          <w:t>.</w:t>
        </w:r>
      </w:ins>
      <w:r w:rsidRPr="00CD5DA4">
        <w:rPr>
          <w:i w:val="0"/>
          <w:iCs w:val="0"/>
          <w:color w:val="auto"/>
          <w:sz w:val="26"/>
          <w:szCs w:val="26"/>
          <w:lang w:val="da-DK"/>
        </w:rPr>
        <w:t xml:space="preserve"> Bảng KHACHHANG</w:t>
      </w:r>
      <w:bookmarkEnd w:id="1609"/>
    </w:p>
    <w:p w14:paraId="410F7BC7" w14:textId="77777777" w:rsidR="008A351E" w:rsidRPr="00CD5DA4" w:rsidRDefault="008A351E" w:rsidP="008378BD">
      <w:pPr>
        <w:spacing w:before="120" w:after="120" w:line="312" w:lineRule="auto"/>
        <w:ind w:firstLine="142"/>
        <w:rPr>
          <w:noProof/>
          <w:sz w:val="26"/>
          <w:szCs w:val="26"/>
          <w:lang w:val="da-DK"/>
        </w:rPr>
      </w:pPr>
      <w:r w:rsidRPr="00CD5DA4">
        <w:rPr>
          <w:noProof/>
          <w:sz w:val="26"/>
          <w:szCs w:val="26"/>
          <w:lang w:val="da-DK"/>
        </w:rPr>
        <w:t>Bảng LOAISP có khoá chính là MALOAISP và các thuộc tính thông tin cần thiết.</w:t>
      </w:r>
    </w:p>
    <w:p w14:paraId="0A0C51C5" w14:textId="2B604A65" w:rsidR="008A351E" w:rsidRPr="00CD5DA4" w:rsidRDefault="008A351E" w:rsidP="008378BD">
      <w:pPr>
        <w:spacing w:before="120" w:after="120" w:line="312" w:lineRule="auto"/>
        <w:ind w:left="720"/>
        <w:rPr>
          <w:noProof/>
          <w:sz w:val="26"/>
          <w:szCs w:val="26"/>
          <w:lang w:val="da-DK"/>
        </w:rPr>
      </w:pPr>
      <w:r w:rsidRPr="00CD5DA4">
        <w:rPr>
          <w:noProof/>
          <w:sz w:val="26"/>
          <w:szCs w:val="26"/>
          <w:lang w:val="en-SG" w:eastAsia="en-SG"/>
        </w:rPr>
        <w:drawing>
          <wp:inline distT="0" distB="0" distL="0" distR="0" wp14:anchorId="2EB17F25" wp14:editId="6A678B33">
            <wp:extent cx="3724275" cy="6858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24275" cy="685800"/>
                    </a:xfrm>
                    <a:prstGeom prst="rect">
                      <a:avLst/>
                    </a:prstGeom>
                    <a:noFill/>
                    <a:ln>
                      <a:noFill/>
                    </a:ln>
                  </pic:spPr>
                </pic:pic>
              </a:graphicData>
            </a:graphic>
          </wp:inline>
        </w:drawing>
      </w:r>
    </w:p>
    <w:p w14:paraId="2812C8E1" w14:textId="76BBEA3B" w:rsidR="00E5106B" w:rsidRPr="00CD5DA4" w:rsidRDefault="00E5106B" w:rsidP="008378BD">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bookmarkStart w:id="1611" w:name="_Toc90544437"/>
      <w:r w:rsidR="00EF6B1B" w:rsidRPr="00CD5DA4">
        <w:rPr>
          <w:noProof/>
          <w:sz w:val="26"/>
          <w:szCs w:val="26"/>
          <w:lang w:val="da-DK"/>
        </w:rPr>
        <w:tab/>
      </w:r>
      <w:r w:rsidRPr="00CD5DA4">
        <w:rPr>
          <w:i w:val="0"/>
          <w:iCs w:val="0"/>
          <w:color w:val="auto"/>
          <w:sz w:val="26"/>
          <w:szCs w:val="26"/>
          <w:lang w:val="da-DK"/>
        </w:rPr>
        <w:t xml:space="preserve">Hình </w:t>
      </w:r>
      <w:r w:rsidR="00EF6B1B" w:rsidRPr="00CD5DA4">
        <w:rPr>
          <w:i w:val="0"/>
          <w:iCs w:val="0"/>
          <w:color w:val="auto"/>
          <w:sz w:val="26"/>
          <w:szCs w:val="26"/>
          <w:lang w:val="da-DK"/>
        </w:rPr>
        <w:t>3.</w:t>
      </w:r>
      <w:r w:rsidR="009A7EC9" w:rsidRPr="00CD5DA4">
        <w:rPr>
          <w:i w:val="0"/>
          <w:iCs w:val="0"/>
          <w:color w:val="auto"/>
          <w:sz w:val="26"/>
          <w:szCs w:val="26"/>
          <w:lang w:val="da-DK"/>
        </w:rPr>
        <w:t>19</w:t>
      </w:r>
      <w:ins w:id="1612" w:author="lenovo" w:date="2021-12-30T09:17:00Z">
        <w:r w:rsidR="00D534C2">
          <w:rPr>
            <w:i w:val="0"/>
            <w:iCs w:val="0"/>
            <w:color w:val="auto"/>
            <w:sz w:val="26"/>
            <w:szCs w:val="26"/>
            <w:lang w:val="da-DK"/>
          </w:rPr>
          <w:t>.</w:t>
        </w:r>
      </w:ins>
      <w:r w:rsidRPr="00CD5DA4">
        <w:rPr>
          <w:i w:val="0"/>
          <w:iCs w:val="0"/>
          <w:color w:val="auto"/>
          <w:sz w:val="26"/>
          <w:szCs w:val="26"/>
          <w:lang w:val="da-DK"/>
        </w:rPr>
        <w:t xml:space="preserve"> Bảng LOAISP</w:t>
      </w:r>
      <w:bookmarkEnd w:id="1611"/>
    </w:p>
    <w:p w14:paraId="15A9A931" w14:textId="0743F42B" w:rsidR="008A351E" w:rsidRPr="00CD5DA4" w:rsidRDefault="008A351E" w:rsidP="008378BD">
      <w:pPr>
        <w:spacing w:before="120" w:after="120" w:line="312" w:lineRule="auto"/>
        <w:ind w:firstLine="284"/>
        <w:rPr>
          <w:noProof/>
          <w:sz w:val="26"/>
          <w:szCs w:val="26"/>
          <w:lang w:val="da-DK"/>
        </w:rPr>
      </w:pPr>
      <w:r w:rsidRPr="00CD5DA4">
        <w:rPr>
          <w:noProof/>
          <w:sz w:val="26"/>
          <w:szCs w:val="26"/>
          <w:lang w:val="da-DK"/>
        </w:rPr>
        <w:t>Bảng SANPHAM có khoá chính là MASP, khoá ngoại là MALOAISP và các thuộc tính thông tin cần thiết.</w:t>
      </w:r>
    </w:p>
    <w:p w14:paraId="28CC803D" w14:textId="6C1D0559" w:rsidR="008A351E" w:rsidRPr="00CD5DA4" w:rsidRDefault="008A351E" w:rsidP="008378BD">
      <w:pPr>
        <w:spacing w:before="120" w:after="120" w:line="312" w:lineRule="auto"/>
        <w:ind w:left="720"/>
        <w:rPr>
          <w:noProof/>
          <w:sz w:val="26"/>
          <w:szCs w:val="26"/>
          <w:lang w:val="da-DK"/>
        </w:rPr>
      </w:pPr>
      <w:r w:rsidRPr="00CD5DA4">
        <w:rPr>
          <w:noProof/>
          <w:sz w:val="26"/>
          <w:szCs w:val="26"/>
          <w:lang w:val="en-SG" w:eastAsia="en-SG"/>
        </w:rPr>
        <w:lastRenderedPageBreak/>
        <w:drawing>
          <wp:inline distT="0" distB="0" distL="0" distR="0" wp14:anchorId="21541EC9" wp14:editId="332DD724">
            <wp:extent cx="3638550" cy="17811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38550" cy="1781175"/>
                    </a:xfrm>
                    <a:prstGeom prst="rect">
                      <a:avLst/>
                    </a:prstGeom>
                    <a:noFill/>
                    <a:ln>
                      <a:noFill/>
                    </a:ln>
                  </pic:spPr>
                </pic:pic>
              </a:graphicData>
            </a:graphic>
          </wp:inline>
        </w:drawing>
      </w:r>
    </w:p>
    <w:p w14:paraId="3063128E" w14:textId="42F672E7" w:rsidR="00E5106B" w:rsidRPr="00CD5DA4" w:rsidRDefault="00E5106B" w:rsidP="008378BD">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bookmarkStart w:id="1613" w:name="_Toc90544438"/>
      <w:r w:rsidR="00EF6B1B" w:rsidRPr="00CD5DA4">
        <w:rPr>
          <w:noProof/>
          <w:sz w:val="26"/>
          <w:szCs w:val="26"/>
          <w:lang w:val="da-DK"/>
        </w:rPr>
        <w:tab/>
      </w:r>
      <w:r w:rsidRPr="00CD5DA4">
        <w:rPr>
          <w:i w:val="0"/>
          <w:iCs w:val="0"/>
          <w:color w:val="auto"/>
          <w:sz w:val="26"/>
          <w:szCs w:val="26"/>
          <w:lang w:val="da-DK"/>
        </w:rPr>
        <w:t xml:space="preserve">Hình </w:t>
      </w:r>
      <w:r w:rsidR="00EF6B1B" w:rsidRPr="00CD5DA4">
        <w:rPr>
          <w:i w:val="0"/>
          <w:iCs w:val="0"/>
          <w:color w:val="auto"/>
          <w:sz w:val="26"/>
          <w:szCs w:val="26"/>
          <w:lang w:val="da-DK"/>
        </w:rPr>
        <w:t>3.</w:t>
      </w:r>
      <w:r w:rsidR="00AA6BE7" w:rsidRPr="00CD5DA4">
        <w:rPr>
          <w:i w:val="0"/>
          <w:iCs w:val="0"/>
          <w:color w:val="auto"/>
          <w:sz w:val="26"/>
          <w:szCs w:val="26"/>
          <w:lang w:val="da-DK"/>
        </w:rPr>
        <w:t>20</w:t>
      </w:r>
      <w:ins w:id="1614" w:author="lenovo" w:date="2021-12-30T09:17:00Z">
        <w:r w:rsidR="00D534C2">
          <w:rPr>
            <w:i w:val="0"/>
            <w:iCs w:val="0"/>
            <w:color w:val="auto"/>
            <w:sz w:val="26"/>
            <w:szCs w:val="26"/>
            <w:lang w:val="da-DK"/>
          </w:rPr>
          <w:t>.</w:t>
        </w:r>
      </w:ins>
      <w:r w:rsidRPr="00CD5DA4">
        <w:rPr>
          <w:i w:val="0"/>
          <w:iCs w:val="0"/>
          <w:color w:val="auto"/>
          <w:sz w:val="26"/>
          <w:szCs w:val="26"/>
          <w:lang w:val="da-DK"/>
        </w:rPr>
        <w:t xml:space="preserve"> Bảng SANPHAM</w:t>
      </w:r>
      <w:bookmarkEnd w:id="1613"/>
    </w:p>
    <w:p w14:paraId="486069EB" w14:textId="5EA26544" w:rsidR="008A351E" w:rsidRPr="00CD5DA4" w:rsidRDefault="008A351E" w:rsidP="008378BD">
      <w:pPr>
        <w:spacing w:before="120" w:after="120" w:line="312" w:lineRule="auto"/>
        <w:ind w:firstLine="284"/>
        <w:rPr>
          <w:noProof/>
          <w:sz w:val="26"/>
          <w:szCs w:val="26"/>
          <w:lang w:val="da-DK"/>
        </w:rPr>
      </w:pPr>
      <w:r w:rsidRPr="00CD5DA4">
        <w:rPr>
          <w:noProof/>
          <w:sz w:val="26"/>
          <w:szCs w:val="26"/>
          <w:lang w:val="da-DK"/>
        </w:rPr>
        <w:t>Bảng THELOAITIN có khoá chính là MALOAI và các thuộc tính thông tin cần thiết.</w:t>
      </w:r>
    </w:p>
    <w:p w14:paraId="35CC3A55" w14:textId="66DCC119" w:rsidR="008A351E" w:rsidRPr="00CD5DA4" w:rsidRDefault="008A351E" w:rsidP="008378BD">
      <w:pPr>
        <w:spacing w:before="120" w:after="120" w:line="312" w:lineRule="auto"/>
        <w:ind w:left="720"/>
        <w:rPr>
          <w:noProof/>
          <w:sz w:val="26"/>
          <w:szCs w:val="26"/>
          <w:lang w:val="da-DK"/>
        </w:rPr>
      </w:pPr>
      <w:r w:rsidRPr="00CD5DA4">
        <w:rPr>
          <w:noProof/>
          <w:sz w:val="26"/>
          <w:szCs w:val="26"/>
          <w:lang w:val="en-SG" w:eastAsia="en-SG"/>
        </w:rPr>
        <w:drawing>
          <wp:inline distT="0" distB="0" distL="0" distR="0" wp14:anchorId="00A35CEB" wp14:editId="163058DF">
            <wp:extent cx="3714750" cy="7048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14750" cy="704850"/>
                    </a:xfrm>
                    <a:prstGeom prst="rect">
                      <a:avLst/>
                    </a:prstGeom>
                    <a:noFill/>
                    <a:ln>
                      <a:noFill/>
                    </a:ln>
                  </pic:spPr>
                </pic:pic>
              </a:graphicData>
            </a:graphic>
          </wp:inline>
        </w:drawing>
      </w:r>
    </w:p>
    <w:p w14:paraId="3DE8D5FE" w14:textId="127C13FF" w:rsidR="00E5106B" w:rsidRPr="00CD5DA4" w:rsidRDefault="00E5106B" w:rsidP="008378BD">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bookmarkStart w:id="1615" w:name="_Toc90544439"/>
      <w:r w:rsidR="00EF6B1B" w:rsidRPr="00CD5DA4">
        <w:rPr>
          <w:noProof/>
          <w:sz w:val="26"/>
          <w:szCs w:val="26"/>
          <w:lang w:val="da-DK"/>
        </w:rPr>
        <w:tab/>
      </w:r>
      <w:r w:rsidRPr="00CD5DA4">
        <w:rPr>
          <w:i w:val="0"/>
          <w:iCs w:val="0"/>
          <w:color w:val="auto"/>
          <w:sz w:val="26"/>
          <w:szCs w:val="26"/>
          <w:lang w:val="da-DK"/>
        </w:rPr>
        <w:t xml:space="preserve">Hình </w:t>
      </w:r>
      <w:r w:rsidR="00EF6B1B" w:rsidRPr="00CD5DA4">
        <w:rPr>
          <w:i w:val="0"/>
          <w:iCs w:val="0"/>
          <w:color w:val="auto"/>
          <w:sz w:val="26"/>
          <w:szCs w:val="26"/>
          <w:lang w:val="da-DK"/>
        </w:rPr>
        <w:t>3.</w:t>
      </w:r>
      <w:r w:rsidR="00E13BC5" w:rsidRPr="00CD5DA4">
        <w:rPr>
          <w:i w:val="0"/>
          <w:iCs w:val="0"/>
          <w:color w:val="auto"/>
          <w:sz w:val="26"/>
          <w:szCs w:val="26"/>
          <w:lang w:val="da-DK"/>
        </w:rPr>
        <w:t>21</w:t>
      </w:r>
      <w:ins w:id="1616" w:author="lenovo" w:date="2021-12-30T09:17:00Z">
        <w:r w:rsidR="00D534C2">
          <w:rPr>
            <w:i w:val="0"/>
            <w:iCs w:val="0"/>
            <w:color w:val="auto"/>
            <w:sz w:val="26"/>
            <w:szCs w:val="26"/>
            <w:lang w:val="da-DK"/>
          </w:rPr>
          <w:t>.</w:t>
        </w:r>
      </w:ins>
      <w:r w:rsidRPr="00CD5DA4">
        <w:rPr>
          <w:i w:val="0"/>
          <w:iCs w:val="0"/>
          <w:color w:val="auto"/>
          <w:sz w:val="26"/>
          <w:szCs w:val="26"/>
          <w:lang w:val="da-DK"/>
        </w:rPr>
        <w:t xml:space="preserve"> Bảng THELOAITIN</w:t>
      </w:r>
      <w:bookmarkEnd w:id="1615"/>
    </w:p>
    <w:p w14:paraId="76E6A02C" w14:textId="77777777" w:rsidR="008A351E" w:rsidRPr="00CD5DA4" w:rsidRDefault="008A351E" w:rsidP="008378BD">
      <w:pPr>
        <w:spacing w:before="120" w:after="120" w:line="312" w:lineRule="auto"/>
        <w:ind w:firstLine="284"/>
        <w:rPr>
          <w:noProof/>
          <w:sz w:val="26"/>
          <w:szCs w:val="26"/>
          <w:lang w:val="da-DK"/>
        </w:rPr>
      </w:pPr>
      <w:r w:rsidRPr="00CD5DA4">
        <w:rPr>
          <w:noProof/>
          <w:sz w:val="26"/>
          <w:szCs w:val="26"/>
          <w:lang w:val="da-DK"/>
        </w:rPr>
        <w:t>Bảng TINTUC có khoá chính là MATIN, khoá ngoại là MALOAI và các thuộc tính thông tin cần thiết.</w:t>
      </w:r>
    </w:p>
    <w:p w14:paraId="089BBB43" w14:textId="74ECAFD4" w:rsidR="008A351E" w:rsidRPr="00CD5DA4" w:rsidRDefault="008A351E" w:rsidP="008378BD">
      <w:pPr>
        <w:spacing w:before="120" w:after="120" w:line="312" w:lineRule="auto"/>
        <w:ind w:left="720"/>
        <w:rPr>
          <w:noProof/>
          <w:sz w:val="26"/>
          <w:szCs w:val="26"/>
          <w:lang w:val="da-DK"/>
        </w:rPr>
      </w:pPr>
      <w:r w:rsidRPr="00CD5DA4">
        <w:rPr>
          <w:noProof/>
          <w:sz w:val="26"/>
          <w:szCs w:val="26"/>
          <w:lang w:val="en-SG" w:eastAsia="en-SG"/>
        </w:rPr>
        <w:drawing>
          <wp:inline distT="0" distB="0" distL="0" distR="0" wp14:anchorId="57CE3103" wp14:editId="1C3B28CE">
            <wp:extent cx="3705225" cy="15525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5225" cy="1552575"/>
                    </a:xfrm>
                    <a:prstGeom prst="rect">
                      <a:avLst/>
                    </a:prstGeom>
                    <a:noFill/>
                    <a:ln>
                      <a:noFill/>
                    </a:ln>
                  </pic:spPr>
                </pic:pic>
              </a:graphicData>
            </a:graphic>
          </wp:inline>
        </w:drawing>
      </w:r>
    </w:p>
    <w:p w14:paraId="37224629" w14:textId="035E004E" w:rsidR="00E5106B" w:rsidRPr="00CD5DA4" w:rsidRDefault="00E5106B" w:rsidP="008378BD">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bookmarkStart w:id="1617" w:name="_Toc90544440"/>
      <w:r w:rsidR="00EF6B1B" w:rsidRPr="00CD5DA4">
        <w:rPr>
          <w:noProof/>
          <w:sz w:val="26"/>
          <w:szCs w:val="26"/>
          <w:lang w:val="da-DK"/>
        </w:rPr>
        <w:tab/>
      </w:r>
      <w:r w:rsidRPr="00CD5DA4">
        <w:rPr>
          <w:i w:val="0"/>
          <w:iCs w:val="0"/>
          <w:color w:val="auto"/>
          <w:sz w:val="26"/>
          <w:szCs w:val="26"/>
          <w:lang w:val="da-DK"/>
        </w:rPr>
        <w:t xml:space="preserve">Hình </w:t>
      </w:r>
      <w:r w:rsidR="00EF6B1B" w:rsidRPr="00CD5DA4">
        <w:rPr>
          <w:i w:val="0"/>
          <w:iCs w:val="0"/>
          <w:color w:val="auto"/>
          <w:sz w:val="26"/>
          <w:szCs w:val="26"/>
          <w:lang w:val="da-DK"/>
        </w:rPr>
        <w:t>3.</w:t>
      </w:r>
      <w:r w:rsidR="002549BD" w:rsidRPr="00CD5DA4">
        <w:rPr>
          <w:i w:val="0"/>
          <w:iCs w:val="0"/>
          <w:color w:val="auto"/>
          <w:sz w:val="26"/>
          <w:szCs w:val="26"/>
          <w:lang w:val="da-DK"/>
        </w:rPr>
        <w:t>22</w:t>
      </w:r>
      <w:ins w:id="1618" w:author="lenovo" w:date="2021-12-30T09:17:00Z">
        <w:r w:rsidR="00D534C2">
          <w:rPr>
            <w:i w:val="0"/>
            <w:iCs w:val="0"/>
            <w:color w:val="auto"/>
            <w:sz w:val="26"/>
            <w:szCs w:val="26"/>
            <w:lang w:val="da-DK"/>
          </w:rPr>
          <w:t>.</w:t>
        </w:r>
      </w:ins>
      <w:r w:rsidRPr="00CD5DA4">
        <w:rPr>
          <w:i w:val="0"/>
          <w:iCs w:val="0"/>
          <w:color w:val="auto"/>
          <w:sz w:val="26"/>
          <w:szCs w:val="26"/>
          <w:lang w:val="da-DK"/>
        </w:rPr>
        <w:t xml:space="preserve"> Bảng TINTUC</w:t>
      </w:r>
      <w:bookmarkEnd w:id="1617"/>
    </w:p>
    <w:p w14:paraId="07A855EF" w14:textId="175C35F9" w:rsidR="00791A14" w:rsidRPr="00CD5DA4" w:rsidRDefault="008A351E" w:rsidP="008378BD">
      <w:pPr>
        <w:spacing w:before="120" w:after="120" w:line="312" w:lineRule="auto"/>
        <w:ind w:left="709" w:hanging="425"/>
        <w:rPr>
          <w:noProof/>
          <w:sz w:val="26"/>
          <w:szCs w:val="26"/>
          <w:lang w:val="da-DK"/>
        </w:rPr>
      </w:pPr>
      <w:r w:rsidRPr="00CD5DA4">
        <w:rPr>
          <w:noProof/>
          <w:sz w:val="26"/>
          <w:szCs w:val="26"/>
          <w:lang w:val="da-DK"/>
        </w:rPr>
        <w:t>Bảng Users có khoá chính là idUser và các thuộc tính thông tin cần thiết.</w:t>
      </w:r>
      <w:r w:rsidR="00A13261" w:rsidRPr="00CD5DA4">
        <w:rPr>
          <w:noProof/>
          <w:sz w:val="26"/>
          <w:szCs w:val="26"/>
          <w:lang w:val="da-DK"/>
        </w:rPr>
        <w:t xml:space="preserve"> </w:t>
      </w:r>
      <w:r w:rsidR="00A13261" w:rsidRPr="00CD5DA4">
        <w:rPr>
          <w:noProof/>
          <w:sz w:val="26"/>
          <w:szCs w:val="26"/>
          <w:lang w:val="en-SG" w:eastAsia="en-SG"/>
        </w:rPr>
        <w:drawing>
          <wp:inline distT="0" distB="0" distL="0" distR="0" wp14:anchorId="5FA06CAB" wp14:editId="2875B823">
            <wp:extent cx="3695700" cy="1343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95700" cy="1343025"/>
                    </a:xfrm>
                    <a:prstGeom prst="rect">
                      <a:avLst/>
                    </a:prstGeom>
                    <a:noFill/>
                    <a:ln>
                      <a:noFill/>
                    </a:ln>
                  </pic:spPr>
                </pic:pic>
              </a:graphicData>
            </a:graphic>
          </wp:inline>
        </w:drawing>
      </w:r>
    </w:p>
    <w:p w14:paraId="478F465B" w14:textId="7A607F44" w:rsidR="00E5106B" w:rsidRPr="00CD5DA4" w:rsidRDefault="00E5106B" w:rsidP="008378BD">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r w:rsidRPr="00CD5DA4">
        <w:rPr>
          <w:noProof/>
          <w:sz w:val="26"/>
          <w:szCs w:val="26"/>
          <w:lang w:val="da-DK"/>
        </w:rPr>
        <w:tab/>
      </w:r>
      <w:bookmarkStart w:id="1619" w:name="_Toc90544441"/>
      <w:r w:rsidRPr="00CD5DA4">
        <w:rPr>
          <w:i w:val="0"/>
          <w:iCs w:val="0"/>
          <w:color w:val="auto"/>
          <w:sz w:val="26"/>
          <w:szCs w:val="26"/>
          <w:lang w:val="da-DK"/>
        </w:rPr>
        <w:t xml:space="preserve">Hình </w:t>
      </w:r>
      <w:r w:rsidR="00EF6B1B" w:rsidRPr="00CD5DA4">
        <w:rPr>
          <w:i w:val="0"/>
          <w:iCs w:val="0"/>
          <w:color w:val="auto"/>
          <w:sz w:val="26"/>
          <w:szCs w:val="26"/>
          <w:lang w:val="da-DK"/>
        </w:rPr>
        <w:t>3.</w:t>
      </w:r>
      <w:r w:rsidR="002549BD" w:rsidRPr="00CD5DA4">
        <w:rPr>
          <w:i w:val="0"/>
          <w:iCs w:val="0"/>
          <w:color w:val="auto"/>
          <w:sz w:val="26"/>
          <w:szCs w:val="26"/>
          <w:lang w:val="da-DK"/>
        </w:rPr>
        <w:t>23</w:t>
      </w:r>
      <w:ins w:id="1620" w:author="lenovo" w:date="2021-12-30T09:17:00Z">
        <w:r w:rsidR="00D534C2">
          <w:rPr>
            <w:i w:val="0"/>
            <w:iCs w:val="0"/>
            <w:color w:val="auto"/>
            <w:sz w:val="26"/>
            <w:szCs w:val="26"/>
            <w:lang w:val="da-DK"/>
          </w:rPr>
          <w:t>.</w:t>
        </w:r>
      </w:ins>
      <w:r w:rsidRPr="00CD5DA4">
        <w:rPr>
          <w:i w:val="0"/>
          <w:iCs w:val="0"/>
          <w:color w:val="auto"/>
          <w:sz w:val="26"/>
          <w:szCs w:val="26"/>
          <w:lang w:val="da-DK"/>
        </w:rPr>
        <w:t xml:space="preserve"> Bảng Users</w:t>
      </w:r>
      <w:bookmarkEnd w:id="1619"/>
    </w:p>
    <w:p w14:paraId="596BB5CE" w14:textId="11CB29A2" w:rsidR="008A351E" w:rsidRPr="00CD5DA4" w:rsidRDefault="008A351E" w:rsidP="008378BD">
      <w:pPr>
        <w:spacing w:before="120" w:after="120" w:line="312" w:lineRule="auto"/>
        <w:ind w:left="360"/>
        <w:rPr>
          <w:noProof/>
          <w:sz w:val="26"/>
          <w:szCs w:val="26"/>
          <w:lang w:val="da-DK"/>
        </w:rPr>
      </w:pPr>
      <w:r w:rsidRPr="00CD5DA4">
        <w:rPr>
          <w:noProof/>
          <w:sz w:val="26"/>
          <w:szCs w:val="26"/>
          <w:lang w:val="da-DK"/>
        </w:rPr>
        <w:lastRenderedPageBreak/>
        <w:t>Lược đồ cơ sở dữ liệu tác nghiệp của hệ thống Web</w:t>
      </w:r>
      <w:r w:rsidR="00D001A5" w:rsidRPr="00CD5DA4">
        <w:rPr>
          <w:noProof/>
          <w:sz w:val="26"/>
          <w:szCs w:val="26"/>
          <w:lang w:val="da-DK"/>
        </w:rPr>
        <w:t>.</w:t>
      </w:r>
      <w:r w:rsidRPr="00CD5DA4">
        <w:rPr>
          <w:noProof/>
          <w:sz w:val="26"/>
          <w:szCs w:val="26"/>
          <w:lang w:val="en-SG" w:eastAsia="en-SG"/>
        </w:rPr>
        <w:drawing>
          <wp:inline distT="0" distB="0" distL="0" distR="0" wp14:anchorId="2E49A88E" wp14:editId="76BCCDFD">
            <wp:extent cx="5674995" cy="3790950"/>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81464" cy="3795271"/>
                    </a:xfrm>
                    <a:prstGeom prst="rect">
                      <a:avLst/>
                    </a:prstGeom>
                    <a:noFill/>
                    <a:ln>
                      <a:noFill/>
                    </a:ln>
                  </pic:spPr>
                </pic:pic>
              </a:graphicData>
            </a:graphic>
          </wp:inline>
        </w:drawing>
      </w:r>
    </w:p>
    <w:p w14:paraId="4F02DDB9" w14:textId="0C13B78C" w:rsidR="008A351E" w:rsidRPr="00CD5DA4" w:rsidRDefault="00E5106B" w:rsidP="008378BD">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bookmarkStart w:id="1621" w:name="_Toc90544442"/>
      <w:r w:rsidRPr="00CD5DA4">
        <w:rPr>
          <w:i w:val="0"/>
          <w:iCs w:val="0"/>
          <w:color w:val="auto"/>
          <w:sz w:val="26"/>
          <w:szCs w:val="26"/>
          <w:lang w:val="da-DK"/>
        </w:rPr>
        <w:t xml:space="preserve">Hình </w:t>
      </w:r>
      <w:r w:rsidR="00EF6B1B" w:rsidRPr="00CD5DA4">
        <w:rPr>
          <w:i w:val="0"/>
          <w:iCs w:val="0"/>
          <w:color w:val="auto"/>
          <w:sz w:val="26"/>
          <w:szCs w:val="26"/>
          <w:lang w:val="da-DK"/>
        </w:rPr>
        <w:t>3.</w:t>
      </w:r>
      <w:r w:rsidR="002549BD" w:rsidRPr="00CD5DA4">
        <w:rPr>
          <w:i w:val="0"/>
          <w:iCs w:val="0"/>
          <w:color w:val="auto"/>
          <w:sz w:val="26"/>
          <w:szCs w:val="26"/>
          <w:lang w:val="da-DK"/>
        </w:rPr>
        <w:t>24</w:t>
      </w:r>
      <w:ins w:id="1622" w:author="lenovo" w:date="2021-12-30T09:17:00Z">
        <w:r w:rsidR="00D534C2">
          <w:rPr>
            <w:i w:val="0"/>
            <w:iCs w:val="0"/>
            <w:color w:val="auto"/>
            <w:sz w:val="26"/>
            <w:szCs w:val="26"/>
            <w:lang w:val="da-DK"/>
          </w:rPr>
          <w:t>.</w:t>
        </w:r>
      </w:ins>
      <w:r w:rsidRPr="00CD5DA4">
        <w:rPr>
          <w:i w:val="0"/>
          <w:iCs w:val="0"/>
          <w:color w:val="auto"/>
          <w:sz w:val="26"/>
          <w:szCs w:val="26"/>
          <w:lang w:val="da-DK"/>
        </w:rPr>
        <w:t xml:space="preserve"> Lược đồ cơ sở dữ liệu tác nghiệp của hệ thống Web</w:t>
      </w:r>
      <w:bookmarkEnd w:id="1621"/>
    </w:p>
    <w:p w14:paraId="7C6A6489" w14:textId="253074F0" w:rsidR="00FF782E" w:rsidRPr="00CD5DA4" w:rsidRDefault="00FF782E" w:rsidP="008378BD">
      <w:pPr>
        <w:spacing w:before="120" w:after="120" w:line="312" w:lineRule="auto"/>
        <w:ind w:left="360" w:hanging="76"/>
        <w:jc w:val="both"/>
        <w:rPr>
          <w:bCs/>
          <w:noProof/>
          <w:sz w:val="26"/>
          <w:szCs w:val="26"/>
          <w:lang w:val="da-DK"/>
        </w:rPr>
      </w:pPr>
      <w:r w:rsidRPr="00CD5DA4">
        <w:rPr>
          <w:bCs/>
          <w:noProof/>
          <w:sz w:val="26"/>
          <w:szCs w:val="26"/>
          <w:lang w:val="da-DK"/>
        </w:rPr>
        <w:t>Dữ liệu từ nguồn Excel:</w:t>
      </w:r>
    </w:p>
    <w:p w14:paraId="189FC38C" w14:textId="590F2B99" w:rsidR="00FF782E" w:rsidRPr="00CD5DA4" w:rsidRDefault="00FF782E" w:rsidP="008378BD">
      <w:pPr>
        <w:spacing w:before="120" w:after="120" w:line="312" w:lineRule="auto"/>
        <w:ind w:left="426"/>
        <w:jc w:val="both"/>
        <w:rPr>
          <w:noProof/>
          <w:sz w:val="26"/>
          <w:szCs w:val="26"/>
          <w:lang w:val="da-DK"/>
        </w:rPr>
      </w:pPr>
      <w:r w:rsidRPr="00CD5DA4">
        <w:rPr>
          <w:noProof/>
          <w:sz w:val="26"/>
          <w:szCs w:val="26"/>
          <w:lang w:val="en-SG" w:eastAsia="en-SG"/>
        </w:rPr>
        <w:drawing>
          <wp:inline distT="0" distB="0" distL="0" distR="0" wp14:anchorId="12A36D81" wp14:editId="29532793">
            <wp:extent cx="5781675" cy="4762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81675" cy="476250"/>
                    </a:xfrm>
                    <a:prstGeom prst="rect">
                      <a:avLst/>
                    </a:prstGeom>
                    <a:noFill/>
                    <a:ln>
                      <a:noFill/>
                    </a:ln>
                  </pic:spPr>
                </pic:pic>
              </a:graphicData>
            </a:graphic>
          </wp:inline>
        </w:drawing>
      </w:r>
    </w:p>
    <w:p w14:paraId="360881B2" w14:textId="79BDC72B" w:rsidR="00E5106B" w:rsidRPr="00CD5DA4" w:rsidRDefault="00E5106B" w:rsidP="008378BD">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r w:rsidRPr="00CD5DA4">
        <w:rPr>
          <w:noProof/>
          <w:sz w:val="26"/>
          <w:szCs w:val="26"/>
          <w:lang w:val="da-DK"/>
        </w:rPr>
        <w:tab/>
      </w:r>
      <w:bookmarkStart w:id="1623" w:name="_Toc90544443"/>
      <w:r w:rsidRPr="00CD5DA4">
        <w:rPr>
          <w:i w:val="0"/>
          <w:iCs w:val="0"/>
          <w:color w:val="auto"/>
          <w:sz w:val="26"/>
          <w:szCs w:val="26"/>
        </w:rPr>
        <w:t xml:space="preserve">Hình </w:t>
      </w:r>
      <w:r w:rsidR="00EF6B1B" w:rsidRPr="00CD5DA4">
        <w:rPr>
          <w:i w:val="0"/>
          <w:iCs w:val="0"/>
          <w:color w:val="auto"/>
          <w:sz w:val="26"/>
          <w:szCs w:val="26"/>
        </w:rPr>
        <w:t>3.</w:t>
      </w:r>
      <w:r w:rsidR="002549BD" w:rsidRPr="00CD5DA4">
        <w:rPr>
          <w:i w:val="0"/>
          <w:iCs w:val="0"/>
          <w:color w:val="auto"/>
          <w:sz w:val="26"/>
          <w:szCs w:val="26"/>
        </w:rPr>
        <w:t>25</w:t>
      </w:r>
      <w:ins w:id="1624" w:author="lenovo" w:date="2021-12-30T09:17:00Z">
        <w:r w:rsidR="00D534C2">
          <w:rPr>
            <w:i w:val="0"/>
            <w:iCs w:val="0"/>
            <w:color w:val="auto"/>
            <w:sz w:val="26"/>
            <w:szCs w:val="26"/>
          </w:rPr>
          <w:t>.</w:t>
        </w:r>
      </w:ins>
      <w:r w:rsidRPr="00CD5DA4">
        <w:rPr>
          <w:i w:val="0"/>
          <w:iCs w:val="0"/>
          <w:color w:val="auto"/>
          <w:sz w:val="26"/>
          <w:szCs w:val="26"/>
        </w:rPr>
        <w:t xml:space="preserve"> Dữ liệu từ nguồn Excel</w:t>
      </w:r>
      <w:bookmarkEnd w:id="1623"/>
    </w:p>
    <w:p w14:paraId="441D9B5D" w14:textId="77777777" w:rsidR="00FF782E" w:rsidRPr="00CD5DA4" w:rsidRDefault="00FF782E" w:rsidP="008378BD">
      <w:pPr>
        <w:spacing w:before="120" w:after="120" w:line="312" w:lineRule="auto"/>
        <w:ind w:left="360" w:hanging="76"/>
        <w:jc w:val="both"/>
        <w:rPr>
          <w:bCs/>
          <w:noProof/>
          <w:sz w:val="26"/>
          <w:szCs w:val="26"/>
          <w:lang w:val="da-DK"/>
        </w:rPr>
      </w:pPr>
      <w:r w:rsidRPr="00CD5DA4">
        <w:rPr>
          <w:bCs/>
          <w:noProof/>
          <w:sz w:val="26"/>
          <w:szCs w:val="26"/>
          <w:lang w:val="da-DK"/>
        </w:rPr>
        <w:t>Dữ liệu từ nguồn cơ sở dữ liệu nghiệp vụ:</w:t>
      </w:r>
    </w:p>
    <w:p w14:paraId="3EDE1FE5" w14:textId="1071E814" w:rsidR="00FF782E" w:rsidRPr="00CD5DA4" w:rsidRDefault="00FF782E" w:rsidP="008378BD">
      <w:pPr>
        <w:spacing w:before="120" w:after="120" w:line="312" w:lineRule="auto"/>
        <w:ind w:left="426"/>
        <w:jc w:val="both"/>
        <w:rPr>
          <w:noProof/>
          <w:sz w:val="26"/>
          <w:szCs w:val="26"/>
          <w:lang w:val="da-DK"/>
        </w:rPr>
      </w:pPr>
      <w:r w:rsidRPr="00CD5DA4">
        <w:rPr>
          <w:noProof/>
          <w:sz w:val="26"/>
          <w:szCs w:val="26"/>
          <w:lang w:val="en-SG" w:eastAsia="en-SG"/>
        </w:rPr>
        <w:drawing>
          <wp:inline distT="0" distB="0" distL="0" distR="0" wp14:anchorId="22ACAF0E" wp14:editId="126C9C9D">
            <wp:extent cx="5791200" cy="5143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200" cy="514350"/>
                    </a:xfrm>
                    <a:prstGeom prst="rect">
                      <a:avLst/>
                    </a:prstGeom>
                    <a:noFill/>
                    <a:ln>
                      <a:noFill/>
                    </a:ln>
                  </pic:spPr>
                </pic:pic>
              </a:graphicData>
            </a:graphic>
          </wp:inline>
        </w:drawing>
      </w:r>
    </w:p>
    <w:p w14:paraId="7CE0F3B2" w14:textId="0A709A1F" w:rsidR="00E5106B" w:rsidRPr="00CD5DA4" w:rsidRDefault="00E5106B" w:rsidP="008378BD">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bookmarkStart w:id="1625" w:name="_Toc90544444"/>
      <w:r w:rsidR="000A34CE" w:rsidRPr="00CD5DA4">
        <w:rPr>
          <w:i w:val="0"/>
          <w:iCs w:val="0"/>
          <w:color w:val="auto"/>
          <w:sz w:val="26"/>
          <w:szCs w:val="26"/>
          <w:lang w:val="da-DK"/>
        </w:rPr>
        <w:t xml:space="preserve">Hình </w:t>
      </w:r>
      <w:r w:rsidR="00EF6B1B" w:rsidRPr="00CD5DA4">
        <w:rPr>
          <w:i w:val="0"/>
          <w:iCs w:val="0"/>
          <w:color w:val="auto"/>
          <w:sz w:val="26"/>
          <w:szCs w:val="26"/>
          <w:lang w:val="da-DK"/>
        </w:rPr>
        <w:t>3.</w:t>
      </w:r>
      <w:r w:rsidR="002549BD" w:rsidRPr="00CD5DA4">
        <w:rPr>
          <w:i w:val="0"/>
          <w:iCs w:val="0"/>
          <w:color w:val="auto"/>
          <w:sz w:val="26"/>
          <w:szCs w:val="26"/>
          <w:lang w:val="da-DK"/>
        </w:rPr>
        <w:t>26</w:t>
      </w:r>
      <w:ins w:id="1626" w:author="lenovo" w:date="2021-12-30T09:17:00Z">
        <w:r w:rsidR="00D534C2">
          <w:rPr>
            <w:i w:val="0"/>
            <w:iCs w:val="0"/>
            <w:color w:val="auto"/>
            <w:sz w:val="26"/>
            <w:szCs w:val="26"/>
            <w:lang w:val="da-DK"/>
          </w:rPr>
          <w:t>.</w:t>
        </w:r>
      </w:ins>
      <w:r w:rsidR="000A34CE" w:rsidRPr="00CD5DA4">
        <w:rPr>
          <w:i w:val="0"/>
          <w:iCs w:val="0"/>
          <w:color w:val="auto"/>
          <w:sz w:val="26"/>
          <w:szCs w:val="26"/>
          <w:lang w:val="da-DK"/>
        </w:rPr>
        <w:t xml:space="preserve"> Dữ liệu từ nguồn cơ sở dữ liệu nghiệp vụ</w:t>
      </w:r>
      <w:bookmarkEnd w:id="1625"/>
    </w:p>
    <w:p w14:paraId="6A7A5740" w14:textId="77777777" w:rsidR="00FF782E" w:rsidRPr="00CD5DA4" w:rsidRDefault="00FF782E" w:rsidP="008378BD">
      <w:pPr>
        <w:spacing w:before="120" w:after="120" w:line="312" w:lineRule="auto"/>
        <w:ind w:left="360" w:hanging="76"/>
        <w:jc w:val="both"/>
        <w:rPr>
          <w:bCs/>
          <w:noProof/>
          <w:sz w:val="26"/>
          <w:szCs w:val="26"/>
          <w:lang w:val="da-DK"/>
        </w:rPr>
      </w:pPr>
      <w:r w:rsidRPr="00CD5DA4">
        <w:rPr>
          <w:bCs/>
          <w:noProof/>
          <w:sz w:val="26"/>
          <w:szCs w:val="26"/>
          <w:lang w:val="da-DK"/>
        </w:rPr>
        <w:t>Dữ liệu từ Access:</w:t>
      </w:r>
    </w:p>
    <w:p w14:paraId="3808F3A0" w14:textId="32809C1F" w:rsidR="00284AB7" w:rsidRPr="00CD5DA4" w:rsidRDefault="00FF782E" w:rsidP="008378BD">
      <w:pPr>
        <w:spacing w:before="120" w:after="120" w:line="312" w:lineRule="auto"/>
        <w:ind w:left="426"/>
        <w:jc w:val="both"/>
        <w:rPr>
          <w:noProof/>
          <w:sz w:val="26"/>
          <w:szCs w:val="26"/>
          <w:lang w:val="da-DK"/>
        </w:rPr>
      </w:pPr>
      <w:r w:rsidRPr="00CD5DA4">
        <w:rPr>
          <w:noProof/>
          <w:sz w:val="26"/>
          <w:szCs w:val="26"/>
          <w:lang w:val="en-SG" w:eastAsia="en-SG"/>
        </w:rPr>
        <w:drawing>
          <wp:inline distT="0" distB="0" distL="0" distR="0" wp14:anchorId="55C4609C" wp14:editId="6EB58B6C">
            <wp:extent cx="5838825" cy="59055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38825" cy="590550"/>
                    </a:xfrm>
                    <a:prstGeom prst="rect">
                      <a:avLst/>
                    </a:prstGeom>
                    <a:noFill/>
                    <a:ln>
                      <a:noFill/>
                    </a:ln>
                  </pic:spPr>
                </pic:pic>
              </a:graphicData>
            </a:graphic>
          </wp:inline>
        </w:drawing>
      </w:r>
    </w:p>
    <w:p w14:paraId="0AF22F3A" w14:textId="38B7211B" w:rsidR="000A34CE" w:rsidRPr="00CD5DA4" w:rsidRDefault="000A34CE" w:rsidP="008378BD">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r w:rsidRPr="00CD5DA4">
        <w:rPr>
          <w:noProof/>
          <w:sz w:val="26"/>
          <w:szCs w:val="26"/>
          <w:lang w:val="da-DK"/>
        </w:rPr>
        <w:tab/>
      </w:r>
      <w:bookmarkStart w:id="1627" w:name="_Toc90544445"/>
      <w:r w:rsidRPr="00CD5DA4">
        <w:rPr>
          <w:i w:val="0"/>
          <w:iCs w:val="0"/>
          <w:color w:val="auto"/>
          <w:sz w:val="26"/>
          <w:szCs w:val="26"/>
        </w:rPr>
        <w:t xml:space="preserve">Hình </w:t>
      </w:r>
      <w:r w:rsidR="00EF6B1B" w:rsidRPr="00CD5DA4">
        <w:rPr>
          <w:i w:val="0"/>
          <w:iCs w:val="0"/>
          <w:color w:val="auto"/>
          <w:sz w:val="26"/>
          <w:szCs w:val="26"/>
        </w:rPr>
        <w:t>3.</w:t>
      </w:r>
      <w:r w:rsidR="002549BD" w:rsidRPr="00CD5DA4">
        <w:rPr>
          <w:i w:val="0"/>
          <w:iCs w:val="0"/>
          <w:color w:val="auto"/>
          <w:sz w:val="26"/>
          <w:szCs w:val="26"/>
        </w:rPr>
        <w:t>27</w:t>
      </w:r>
      <w:ins w:id="1628" w:author="lenovo" w:date="2021-12-30T09:17:00Z">
        <w:r w:rsidR="00D534C2">
          <w:rPr>
            <w:i w:val="0"/>
            <w:iCs w:val="0"/>
            <w:color w:val="auto"/>
            <w:sz w:val="26"/>
            <w:szCs w:val="26"/>
          </w:rPr>
          <w:t>.</w:t>
        </w:r>
      </w:ins>
      <w:r w:rsidRPr="00CD5DA4">
        <w:rPr>
          <w:i w:val="0"/>
          <w:iCs w:val="0"/>
          <w:color w:val="auto"/>
          <w:sz w:val="26"/>
          <w:szCs w:val="26"/>
        </w:rPr>
        <w:t xml:space="preserve"> Dữ liệu từ Access</w:t>
      </w:r>
      <w:bookmarkEnd w:id="1627"/>
    </w:p>
    <w:p w14:paraId="1A8C05C7" w14:textId="029E08C9" w:rsidR="00FF782E" w:rsidRPr="00CD5DA4" w:rsidRDefault="008378BD" w:rsidP="00504E14">
      <w:pPr>
        <w:pStyle w:val="Heading2"/>
        <w:numPr>
          <w:ilvl w:val="1"/>
          <w:numId w:val="14"/>
        </w:numPr>
        <w:spacing w:before="0" w:after="0" w:line="312" w:lineRule="auto"/>
        <w:ind w:left="425" w:hanging="425"/>
        <w:rPr>
          <w:rFonts w:ascii="Times New Roman" w:hAnsi="Times New Roman"/>
          <w:i w:val="0"/>
          <w:iCs w:val="0"/>
          <w:noProof/>
          <w:sz w:val="26"/>
          <w:szCs w:val="26"/>
          <w:lang w:val="da-DK"/>
        </w:rPr>
      </w:pPr>
      <w:bookmarkStart w:id="1629" w:name="_Toc92435855"/>
      <w:r w:rsidRPr="00CD5DA4">
        <w:rPr>
          <w:rFonts w:ascii="Times New Roman" w:hAnsi="Times New Roman"/>
          <w:i w:val="0"/>
          <w:iCs w:val="0"/>
          <w:noProof/>
          <w:sz w:val="26"/>
          <w:szCs w:val="26"/>
          <w:lang w:val="da-DK"/>
        </w:rPr>
        <w:lastRenderedPageBreak/>
        <w:t>THIẾT KẾ KHO DỮ LIỆU</w:t>
      </w:r>
      <w:bookmarkEnd w:id="1629"/>
    </w:p>
    <w:p w14:paraId="4378F681" w14:textId="77777777" w:rsidR="00D15931" w:rsidRPr="00CD5DA4" w:rsidRDefault="00D15931">
      <w:pPr>
        <w:pStyle w:val="ListParagraph"/>
        <w:keepNext/>
        <w:numPr>
          <w:ilvl w:val="0"/>
          <w:numId w:val="6"/>
        </w:numPr>
        <w:spacing w:after="0" w:line="360" w:lineRule="auto"/>
        <w:contextualSpacing w:val="0"/>
        <w:outlineLvl w:val="2"/>
        <w:rPr>
          <w:rFonts w:ascii="Times New Roman" w:eastAsia="Times New Roman" w:hAnsi="Times New Roman"/>
          <w:b/>
          <w:bCs/>
          <w:noProof/>
          <w:vanish/>
          <w:sz w:val="26"/>
          <w:szCs w:val="26"/>
          <w:lang w:val="da-DK"/>
        </w:rPr>
        <w:pPrChange w:id="1630" w:author="Welcome" w:date="2021-12-22T18:11:00Z">
          <w:pPr>
            <w:pStyle w:val="ListParagraph"/>
            <w:keepNext/>
            <w:numPr>
              <w:numId w:val="9"/>
            </w:numPr>
            <w:spacing w:after="0" w:line="360" w:lineRule="auto"/>
            <w:ind w:left="5760" w:hanging="360"/>
            <w:contextualSpacing w:val="0"/>
            <w:outlineLvl w:val="2"/>
          </w:pPr>
        </w:pPrChange>
      </w:pPr>
      <w:bookmarkStart w:id="1631" w:name="_Toc90100231"/>
      <w:bookmarkStart w:id="1632" w:name="_Toc90324086"/>
      <w:bookmarkStart w:id="1633" w:name="_Toc90940238"/>
      <w:bookmarkStart w:id="1634" w:name="_Toc92435618"/>
      <w:bookmarkStart w:id="1635" w:name="_Toc92435694"/>
      <w:bookmarkStart w:id="1636" w:name="_Toc92435856"/>
      <w:bookmarkEnd w:id="1631"/>
      <w:bookmarkEnd w:id="1632"/>
      <w:bookmarkEnd w:id="1633"/>
      <w:bookmarkEnd w:id="1634"/>
      <w:bookmarkEnd w:id="1635"/>
      <w:bookmarkEnd w:id="1636"/>
    </w:p>
    <w:p w14:paraId="0DA58E2E" w14:textId="77777777" w:rsidR="00D15931" w:rsidRPr="00CD5DA4" w:rsidRDefault="00D15931">
      <w:pPr>
        <w:pStyle w:val="ListParagraph"/>
        <w:keepNext/>
        <w:numPr>
          <w:ilvl w:val="0"/>
          <w:numId w:val="6"/>
        </w:numPr>
        <w:spacing w:after="0" w:line="360" w:lineRule="auto"/>
        <w:contextualSpacing w:val="0"/>
        <w:outlineLvl w:val="2"/>
        <w:rPr>
          <w:rFonts w:ascii="Times New Roman" w:eastAsia="Times New Roman" w:hAnsi="Times New Roman"/>
          <w:b/>
          <w:bCs/>
          <w:noProof/>
          <w:vanish/>
          <w:sz w:val="26"/>
          <w:szCs w:val="26"/>
          <w:lang w:val="da-DK"/>
        </w:rPr>
        <w:pPrChange w:id="1637" w:author="Welcome" w:date="2021-12-22T18:11:00Z">
          <w:pPr>
            <w:pStyle w:val="ListParagraph"/>
            <w:keepNext/>
            <w:numPr>
              <w:numId w:val="9"/>
            </w:numPr>
            <w:spacing w:after="0" w:line="360" w:lineRule="auto"/>
            <w:ind w:left="5760" w:hanging="360"/>
            <w:contextualSpacing w:val="0"/>
            <w:outlineLvl w:val="2"/>
          </w:pPr>
        </w:pPrChange>
      </w:pPr>
      <w:bookmarkStart w:id="1638" w:name="_Toc90100232"/>
      <w:bookmarkStart w:id="1639" w:name="_Toc90324087"/>
      <w:bookmarkStart w:id="1640" w:name="_Toc90940239"/>
      <w:bookmarkStart w:id="1641" w:name="_Toc92435619"/>
      <w:bookmarkStart w:id="1642" w:name="_Toc92435695"/>
      <w:bookmarkStart w:id="1643" w:name="_Toc92435857"/>
      <w:bookmarkEnd w:id="1638"/>
      <w:bookmarkEnd w:id="1639"/>
      <w:bookmarkEnd w:id="1640"/>
      <w:bookmarkEnd w:id="1641"/>
      <w:bookmarkEnd w:id="1642"/>
      <w:bookmarkEnd w:id="1643"/>
    </w:p>
    <w:p w14:paraId="3BFC5FF7" w14:textId="77777777" w:rsidR="00D15931" w:rsidRPr="00CD5DA4" w:rsidRDefault="00D15931">
      <w:pPr>
        <w:pStyle w:val="ListParagraph"/>
        <w:keepNext/>
        <w:numPr>
          <w:ilvl w:val="0"/>
          <w:numId w:val="6"/>
        </w:numPr>
        <w:spacing w:after="0" w:line="360" w:lineRule="auto"/>
        <w:contextualSpacing w:val="0"/>
        <w:outlineLvl w:val="2"/>
        <w:rPr>
          <w:rFonts w:ascii="Times New Roman" w:eastAsia="Times New Roman" w:hAnsi="Times New Roman"/>
          <w:b/>
          <w:bCs/>
          <w:noProof/>
          <w:vanish/>
          <w:sz w:val="26"/>
          <w:szCs w:val="26"/>
          <w:lang w:val="da-DK"/>
        </w:rPr>
        <w:pPrChange w:id="1644" w:author="Welcome" w:date="2021-12-22T18:11:00Z">
          <w:pPr>
            <w:pStyle w:val="ListParagraph"/>
            <w:keepNext/>
            <w:numPr>
              <w:numId w:val="9"/>
            </w:numPr>
            <w:spacing w:after="0" w:line="360" w:lineRule="auto"/>
            <w:ind w:left="5760" w:hanging="360"/>
            <w:contextualSpacing w:val="0"/>
            <w:outlineLvl w:val="2"/>
          </w:pPr>
        </w:pPrChange>
      </w:pPr>
      <w:bookmarkStart w:id="1645" w:name="_Toc90100233"/>
      <w:bookmarkStart w:id="1646" w:name="_Toc90324088"/>
      <w:bookmarkStart w:id="1647" w:name="_Toc90940240"/>
      <w:bookmarkStart w:id="1648" w:name="_Toc92435620"/>
      <w:bookmarkStart w:id="1649" w:name="_Toc92435696"/>
      <w:bookmarkStart w:id="1650" w:name="_Toc92435858"/>
      <w:bookmarkEnd w:id="1645"/>
      <w:bookmarkEnd w:id="1646"/>
      <w:bookmarkEnd w:id="1647"/>
      <w:bookmarkEnd w:id="1648"/>
      <w:bookmarkEnd w:id="1649"/>
      <w:bookmarkEnd w:id="1650"/>
    </w:p>
    <w:p w14:paraId="2D8307CB" w14:textId="77777777" w:rsidR="00D15931" w:rsidRPr="00CD5DA4" w:rsidRDefault="00D15931">
      <w:pPr>
        <w:pStyle w:val="ListParagraph"/>
        <w:keepNext/>
        <w:numPr>
          <w:ilvl w:val="1"/>
          <w:numId w:val="6"/>
        </w:numPr>
        <w:spacing w:after="0" w:line="360" w:lineRule="auto"/>
        <w:contextualSpacing w:val="0"/>
        <w:outlineLvl w:val="2"/>
        <w:rPr>
          <w:rFonts w:ascii="Times New Roman" w:eastAsia="Times New Roman" w:hAnsi="Times New Roman"/>
          <w:b/>
          <w:bCs/>
          <w:noProof/>
          <w:vanish/>
          <w:sz w:val="26"/>
          <w:szCs w:val="26"/>
          <w:lang w:val="da-DK"/>
        </w:rPr>
        <w:pPrChange w:id="1651" w:author="Welcome" w:date="2021-12-22T18:11:00Z">
          <w:pPr>
            <w:pStyle w:val="ListParagraph"/>
            <w:keepNext/>
            <w:numPr>
              <w:ilvl w:val="1"/>
              <w:numId w:val="9"/>
            </w:numPr>
            <w:spacing w:after="0" w:line="360" w:lineRule="auto"/>
            <w:ind w:left="570" w:hanging="390"/>
            <w:contextualSpacing w:val="0"/>
            <w:outlineLvl w:val="2"/>
          </w:pPr>
        </w:pPrChange>
      </w:pPr>
      <w:bookmarkStart w:id="1652" w:name="_Toc90100234"/>
      <w:bookmarkStart w:id="1653" w:name="_Toc90324089"/>
      <w:bookmarkStart w:id="1654" w:name="_Toc90940241"/>
      <w:bookmarkStart w:id="1655" w:name="_Toc92435621"/>
      <w:bookmarkStart w:id="1656" w:name="_Toc92435697"/>
      <w:bookmarkStart w:id="1657" w:name="_Toc92435859"/>
      <w:bookmarkEnd w:id="1652"/>
      <w:bookmarkEnd w:id="1653"/>
      <w:bookmarkEnd w:id="1654"/>
      <w:bookmarkEnd w:id="1655"/>
      <w:bookmarkEnd w:id="1656"/>
      <w:bookmarkEnd w:id="1657"/>
    </w:p>
    <w:p w14:paraId="12BCF705" w14:textId="43889CF0" w:rsidR="00FF782E" w:rsidRPr="00CD5DA4" w:rsidRDefault="00D001A5" w:rsidP="00504E14">
      <w:pPr>
        <w:pStyle w:val="Heading3"/>
        <w:numPr>
          <w:ilvl w:val="2"/>
          <w:numId w:val="14"/>
        </w:numPr>
        <w:spacing w:before="0" w:after="0" w:line="312" w:lineRule="auto"/>
        <w:ind w:left="851" w:hanging="567"/>
        <w:rPr>
          <w:rFonts w:ascii="Times New Roman" w:hAnsi="Times New Roman"/>
          <w:noProof/>
          <w:lang w:val="da-DK"/>
        </w:rPr>
      </w:pPr>
      <w:r w:rsidRPr="00CD5DA4">
        <w:rPr>
          <w:rFonts w:ascii="Times New Roman" w:hAnsi="Times New Roman"/>
          <w:noProof/>
          <w:lang w:val="da-DK"/>
        </w:rPr>
        <w:t xml:space="preserve"> </w:t>
      </w:r>
      <w:bookmarkStart w:id="1658" w:name="_Toc92435860"/>
      <w:r w:rsidR="00FF782E" w:rsidRPr="00CD5DA4">
        <w:rPr>
          <w:rFonts w:ascii="Times New Roman" w:hAnsi="Times New Roman"/>
          <w:noProof/>
          <w:lang w:val="da-DK"/>
        </w:rPr>
        <w:t>Lược đồ kho dữ liệu</w:t>
      </w:r>
      <w:bookmarkEnd w:id="1658"/>
    </w:p>
    <w:p w14:paraId="765D3AE1" w14:textId="77777777" w:rsidR="00FF782E" w:rsidRPr="00CD5DA4" w:rsidRDefault="00FF782E" w:rsidP="008378BD">
      <w:pPr>
        <w:pStyle w:val="ListParagraph"/>
        <w:spacing w:before="120" w:after="120" w:line="312" w:lineRule="auto"/>
        <w:ind w:left="0" w:firstLine="284"/>
        <w:jc w:val="both"/>
        <w:rPr>
          <w:rFonts w:ascii="Times New Roman" w:hAnsi="Times New Roman"/>
          <w:sz w:val="26"/>
          <w:szCs w:val="26"/>
          <w:lang w:val="vi-VN"/>
        </w:rPr>
      </w:pPr>
      <w:r w:rsidRPr="00CD5DA4">
        <w:rPr>
          <w:rFonts w:ascii="Times New Roman" w:hAnsi="Times New Roman"/>
          <w:bCs/>
          <w:noProof/>
          <w:sz w:val="26"/>
          <w:szCs w:val="26"/>
          <w:lang w:val="da-DK"/>
        </w:rPr>
        <w:t>L</w:t>
      </w:r>
      <w:r w:rsidRPr="00CD5DA4">
        <w:rPr>
          <w:rFonts w:ascii="Times New Roman" w:hAnsi="Times New Roman"/>
          <w:sz w:val="26"/>
          <w:szCs w:val="26"/>
          <w:lang w:val="vi-VN"/>
        </w:rPr>
        <w:t>ược đồ bông tuyết là một cải tiến của lược đồ hình sao, trong đó một số chiều được phân cấp để thể hiện rõ ràng dạng chuẩn của bảng chiều.</w:t>
      </w:r>
    </w:p>
    <w:p w14:paraId="71A8AF30" w14:textId="19EE4092" w:rsidR="00FF782E" w:rsidRPr="00CD5DA4" w:rsidRDefault="00FF782E" w:rsidP="008378BD">
      <w:pPr>
        <w:pStyle w:val="ListParagraph"/>
        <w:widowControl w:val="0"/>
        <w:autoSpaceDE w:val="0"/>
        <w:autoSpaceDN w:val="0"/>
        <w:adjustRightInd w:val="0"/>
        <w:spacing w:before="120" w:after="120" w:line="312" w:lineRule="auto"/>
        <w:ind w:left="0" w:right="-4" w:firstLine="284"/>
        <w:jc w:val="both"/>
        <w:rPr>
          <w:rFonts w:ascii="Times New Roman" w:hAnsi="Times New Roman"/>
          <w:sz w:val="26"/>
          <w:szCs w:val="26"/>
          <w:lang w:val="vi-VN"/>
        </w:rPr>
      </w:pPr>
      <w:r w:rsidRPr="00CD5DA4">
        <w:rPr>
          <w:rFonts w:ascii="Times New Roman" w:hAnsi="Times New Roman"/>
          <w:sz w:val="26"/>
          <w:szCs w:val="26"/>
          <w:lang w:val="da-DK"/>
        </w:rPr>
        <w:t>C</w:t>
      </w:r>
      <w:r w:rsidRPr="00CD5DA4">
        <w:rPr>
          <w:rFonts w:ascii="Times New Roman" w:hAnsi="Times New Roman"/>
          <w:sz w:val="26"/>
          <w:szCs w:val="26"/>
          <w:lang w:val="vi-VN"/>
        </w:rPr>
        <w:t>ấu trúc phi chuẩn của các bảng chiều trong lược đồ hình sao có thể thích hợp hơn cho việc duyệt các chiều.</w:t>
      </w:r>
    </w:p>
    <w:p w14:paraId="6F55C28A" w14:textId="77777777" w:rsidR="00FF782E" w:rsidRPr="00CD5DA4" w:rsidRDefault="00FF782E" w:rsidP="008378BD">
      <w:pPr>
        <w:pStyle w:val="ListParagraph"/>
        <w:widowControl w:val="0"/>
        <w:autoSpaceDE w:val="0"/>
        <w:autoSpaceDN w:val="0"/>
        <w:adjustRightInd w:val="0"/>
        <w:spacing w:before="120" w:after="120" w:line="312" w:lineRule="auto"/>
        <w:ind w:left="0" w:right="-4" w:firstLine="284"/>
        <w:jc w:val="both"/>
        <w:rPr>
          <w:rFonts w:ascii="Times New Roman" w:hAnsi="Times New Roman"/>
          <w:sz w:val="26"/>
          <w:szCs w:val="26"/>
          <w:lang w:val="vi-VN"/>
        </w:rPr>
      </w:pPr>
      <w:r w:rsidRPr="00CD5DA4">
        <w:rPr>
          <w:rFonts w:ascii="Times New Roman" w:hAnsi="Times New Roman"/>
          <w:sz w:val="26"/>
          <w:szCs w:val="26"/>
          <w:lang w:val="vi-VN"/>
        </w:rPr>
        <w:t>Lược đồ này cải thiện việc truy xuất dữ liệu vì các bảng nhỏ hơn được liên kết với nhau nên dễ bảo trì, tăng tính mềm dẻo.</w:t>
      </w:r>
    </w:p>
    <w:p w14:paraId="48151CF2" w14:textId="6783FFF0" w:rsidR="00FF782E" w:rsidRPr="00CD5DA4" w:rsidRDefault="00FF782E" w:rsidP="008378BD">
      <w:pPr>
        <w:widowControl w:val="0"/>
        <w:autoSpaceDE w:val="0"/>
        <w:autoSpaceDN w:val="0"/>
        <w:adjustRightInd w:val="0"/>
        <w:spacing w:before="120" w:after="120" w:line="312" w:lineRule="auto"/>
        <w:ind w:left="270" w:right="-4"/>
        <w:jc w:val="both"/>
        <w:rPr>
          <w:sz w:val="26"/>
          <w:szCs w:val="26"/>
        </w:rPr>
      </w:pPr>
      <w:r w:rsidRPr="00CD5DA4">
        <w:rPr>
          <w:noProof/>
          <w:sz w:val="26"/>
          <w:szCs w:val="26"/>
          <w:lang w:val="en-SG" w:eastAsia="en-SG"/>
        </w:rPr>
        <w:drawing>
          <wp:inline distT="0" distB="0" distL="0" distR="0" wp14:anchorId="04C0801A" wp14:editId="582CC1A3">
            <wp:extent cx="5537910" cy="2686050"/>
            <wp:effectExtent l="0" t="0" r="571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014" cy="2706957"/>
                    </a:xfrm>
                    <a:prstGeom prst="rect">
                      <a:avLst/>
                    </a:prstGeom>
                    <a:noFill/>
                    <a:ln>
                      <a:noFill/>
                    </a:ln>
                  </pic:spPr>
                </pic:pic>
              </a:graphicData>
            </a:graphic>
          </wp:inline>
        </w:drawing>
      </w:r>
    </w:p>
    <w:p w14:paraId="4DFE8064" w14:textId="299B9A8A" w:rsidR="000A34CE" w:rsidRPr="00CD5DA4" w:rsidRDefault="000A34CE" w:rsidP="008378BD">
      <w:pPr>
        <w:pStyle w:val="Caption"/>
        <w:spacing w:before="120" w:after="120" w:line="312" w:lineRule="auto"/>
        <w:rPr>
          <w:i w:val="0"/>
          <w:iCs w:val="0"/>
          <w:sz w:val="26"/>
          <w:szCs w:val="26"/>
        </w:rPr>
      </w:pPr>
      <w:r w:rsidRPr="00CD5DA4">
        <w:rPr>
          <w:sz w:val="26"/>
          <w:szCs w:val="26"/>
        </w:rPr>
        <w:tab/>
      </w:r>
      <w:r w:rsidRPr="00CD5DA4">
        <w:rPr>
          <w:sz w:val="26"/>
          <w:szCs w:val="26"/>
        </w:rPr>
        <w:tab/>
      </w:r>
      <w:r w:rsidRPr="00CD5DA4">
        <w:rPr>
          <w:sz w:val="26"/>
          <w:szCs w:val="26"/>
        </w:rPr>
        <w:tab/>
      </w:r>
      <w:r w:rsidRPr="00CD5DA4">
        <w:rPr>
          <w:sz w:val="26"/>
          <w:szCs w:val="26"/>
        </w:rPr>
        <w:tab/>
      </w:r>
      <w:bookmarkStart w:id="1659" w:name="_Toc90544446"/>
      <w:r w:rsidRPr="00CD5DA4">
        <w:rPr>
          <w:i w:val="0"/>
          <w:iCs w:val="0"/>
          <w:color w:val="auto"/>
          <w:sz w:val="26"/>
          <w:szCs w:val="26"/>
        </w:rPr>
        <w:t xml:space="preserve">Hình </w:t>
      </w:r>
      <w:r w:rsidR="00EF6B1B" w:rsidRPr="00CD5DA4">
        <w:rPr>
          <w:i w:val="0"/>
          <w:iCs w:val="0"/>
          <w:color w:val="auto"/>
          <w:sz w:val="26"/>
          <w:szCs w:val="26"/>
        </w:rPr>
        <w:t>3.</w:t>
      </w:r>
      <w:r w:rsidR="002549BD" w:rsidRPr="00CD5DA4">
        <w:rPr>
          <w:i w:val="0"/>
          <w:iCs w:val="0"/>
          <w:color w:val="auto"/>
          <w:sz w:val="26"/>
          <w:szCs w:val="26"/>
        </w:rPr>
        <w:t>28</w:t>
      </w:r>
      <w:ins w:id="1660" w:author="lenovo" w:date="2021-12-30T09:17:00Z">
        <w:r w:rsidR="00D534C2">
          <w:rPr>
            <w:i w:val="0"/>
            <w:iCs w:val="0"/>
            <w:color w:val="auto"/>
            <w:sz w:val="26"/>
            <w:szCs w:val="26"/>
          </w:rPr>
          <w:t>.</w:t>
        </w:r>
      </w:ins>
      <w:r w:rsidRPr="00CD5DA4">
        <w:rPr>
          <w:i w:val="0"/>
          <w:iCs w:val="0"/>
          <w:color w:val="auto"/>
          <w:sz w:val="26"/>
          <w:szCs w:val="26"/>
        </w:rPr>
        <w:t xml:space="preserve"> Lược đồ bông tuyết</w:t>
      </w:r>
      <w:bookmarkEnd w:id="1659"/>
    </w:p>
    <w:p w14:paraId="6D0450A5" w14:textId="23AEA52B" w:rsidR="00FF782E" w:rsidRPr="00CD5DA4" w:rsidRDefault="00FF782E" w:rsidP="00504E14">
      <w:pPr>
        <w:pStyle w:val="Heading3"/>
        <w:numPr>
          <w:ilvl w:val="2"/>
          <w:numId w:val="14"/>
        </w:numPr>
        <w:spacing w:before="0" w:after="0" w:line="312" w:lineRule="auto"/>
        <w:ind w:left="851" w:hanging="567"/>
        <w:rPr>
          <w:rFonts w:ascii="Times New Roman" w:hAnsi="Times New Roman"/>
          <w:noProof/>
          <w:lang w:val="da-DK"/>
        </w:rPr>
      </w:pPr>
      <w:bookmarkStart w:id="1661" w:name="_Toc92435861"/>
      <w:r w:rsidRPr="00CD5DA4">
        <w:rPr>
          <w:rFonts w:ascii="Times New Roman" w:hAnsi="Times New Roman"/>
          <w:noProof/>
          <w:lang w:val="da-DK"/>
        </w:rPr>
        <w:t>Xây dựng kho dữ liệu</w:t>
      </w:r>
      <w:bookmarkEnd w:id="1661"/>
    </w:p>
    <w:p w14:paraId="5996B6E3" w14:textId="77777777" w:rsidR="00FF782E" w:rsidRPr="00CD5DA4" w:rsidRDefault="00FF782E" w:rsidP="008378BD">
      <w:pPr>
        <w:spacing w:before="120" w:after="120" w:line="312" w:lineRule="auto"/>
        <w:ind w:firstLine="284"/>
        <w:jc w:val="both"/>
        <w:rPr>
          <w:bCs/>
          <w:noProof/>
          <w:sz w:val="26"/>
          <w:szCs w:val="26"/>
          <w:lang w:val="da-DK"/>
        </w:rPr>
      </w:pPr>
      <w:r w:rsidRPr="00CD5DA4">
        <w:rPr>
          <w:bCs/>
          <w:noProof/>
          <w:sz w:val="26"/>
          <w:szCs w:val="26"/>
          <w:lang w:val="da-DK"/>
        </w:rPr>
        <w:t>Bảng FACT được thiết kế lấy các khóa chính của các bảng Main dimension làm khóa ngoại và các thuộc tính dùng để tính toán, thống kê.</w:t>
      </w:r>
    </w:p>
    <w:p w14:paraId="05F30081" w14:textId="7D8C39CF" w:rsidR="00FF782E" w:rsidRPr="00CD5DA4" w:rsidRDefault="00FF782E" w:rsidP="008378BD">
      <w:pPr>
        <w:spacing w:before="120" w:after="120" w:line="312" w:lineRule="auto"/>
        <w:ind w:left="630"/>
        <w:jc w:val="both"/>
        <w:rPr>
          <w:noProof/>
          <w:sz w:val="26"/>
          <w:szCs w:val="26"/>
          <w:lang w:val="da-DK"/>
        </w:rPr>
      </w:pPr>
      <w:r w:rsidRPr="00CD5DA4">
        <w:rPr>
          <w:noProof/>
          <w:sz w:val="26"/>
          <w:szCs w:val="26"/>
          <w:lang w:val="en-SG" w:eastAsia="en-SG"/>
        </w:rPr>
        <w:lastRenderedPageBreak/>
        <w:drawing>
          <wp:inline distT="0" distB="0" distL="0" distR="0" wp14:anchorId="67FF2668" wp14:editId="7CFC62A8">
            <wp:extent cx="3686175" cy="24098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86175" cy="2409825"/>
                    </a:xfrm>
                    <a:prstGeom prst="rect">
                      <a:avLst/>
                    </a:prstGeom>
                    <a:noFill/>
                    <a:ln>
                      <a:noFill/>
                    </a:ln>
                  </pic:spPr>
                </pic:pic>
              </a:graphicData>
            </a:graphic>
          </wp:inline>
        </w:drawing>
      </w:r>
    </w:p>
    <w:p w14:paraId="02D9BCE5" w14:textId="507B408B" w:rsidR="00D001A5" w:rsidRPr="00CD5DA4" w:rsidRDefault="000A34CE" w:rsidP="008378BD">
      <w:pPr>
        <w:pStyle w:val="Caption"/>
        <w:spacing w:before="120" w:after="120" w:line="312" w:lineRule="auto"/>
        <w:rPr>
          <w:i w:val="0"/>
          <w:iCs w:val="0"/>
          <w:sz w:val="26"/>
          <w:szCs w:val="26"/>
        </w:rPr>
      </w:pPr>
      <w:r w:rsidRPr="00CD5DA4">
        <w:rPr>
          <w:sz w:val="26"/>
          <w:szCs w:val="26"/>
        </w:rPr>
        <w:tab/>
      </w:r>
      <w:r w:rsidRPr="00CD5DA4">
        <w:rPr>
          <w:sz w:val="26"/>
          <w:szCs w:val="26"/>
        </w:rPr>
        <w:tab/>
      </w:r>
      <w:r w:rsidRPr="00CD5DA4">
        <w:rPr>
          <w:sz w:val="26"/>
          <w:szCs w:val="26"/>
        </w:rPr>
        <w:tab/>
      </w:r>
      <w:r w:rsidRPr="00CD5DA4">
        <w:rPr>
          <w:sz w:val="26"/>
          <w:szCs w:val="26"/>
        </w:rPr>
        <w:tab/>
      </w:r>
      <w:bookmarkStart w:id="1662" w:name="_Toc90544447"/>
      <w:r w:rsidRPr="00CD5DA4">
        <w:rPr>
          <w:i w:val="0"/>
          <w:iCs w:val="0"/>
          <w:color w:val="auto"/>
          <w:sz w:val="26"/>
          <w:szCs w:val="26"/>
        </w:rPr>
        <w:t xml:space="preserve">Hình </w:t>
      </w:r>
      <w:r w:rsidR="005D4908" w:rsidRPr="00CD5DA4">
        <w:rPr>
          <w:i w:val="0"/>
          <w:iCs w:val="0"/>
          <w:color w:val="auto"/>
          <w:sz w:val="26"/>
          <w:szCs w:val="26"/>
        </w:rPr>
        <w:t>3.</w:t>
      </w:r>
      <w:r w:rsidR="002549BD" w:rsidRPr="00CD5DA4">
        <w:rPr>
          <w:i w:val="0"/>
          <w:iCs w:val="0"/>
          <w:color w:val="auto"/>
          <w:sz w:val="26"/>
          <w:szCs w:val="26"/>
        </w:rPr>
        <w:t>29</w:t>
      </w:r>
      <w:ins w:id="1663" w:author="lenovo" w:date="2021-12-30T09:17:00Z">
        <w:r w:rsidR="00D534C2">
          <w:rPr>
            <w:i w:val="0"/>
            <w:iCs w:val="0"/>
            <w:color w:val="auto"/>
            <w:sz w:val="26"/>
            <w:szCs w:val="26"/>
          </w:rPr>
          <w:t>.</w:t>
        </w:r>
      </w:ins>
      <w:r w:rsidRPr="00CD5DA4">
        <w:rPr>
          <w:i w:val="0"/>
          <w:iCs w:val="0"/>
          <w:color w:val="auto"/>
          <w:sz w:val="26"/>
          <w:szCs w:val="26"/>
        </w:rPr>
        <w:t xml:space="preserve"> Bảng FACT</w:t>
      </w:r>
      <w:bookmarkEnd w:id="1662"/>
    </w:p>
    <w:p w14:paraId="566706C4" w14:textId="4553F84B" w:rsidR="00FF782E" w:rsidRPr="00CD5DA4" w:rsidRDefault="00FF782E" w:rsidP="008378BD">
      <w:pPr>
        <w:spacing w:before="120" w:after="120" w:line="312" w:lineRule="auto"/>
        <w:ind w:firstLine="284"/>
        <w:rPr>
          <w:bCs/>
          <w:noProof/>
          <w:sz w:val="26"/>
          <w:szCs w:val="26"/>
          <w:lang w:val="da-DK"/>
        </w:rPr>
      </w:pPr>
      <w:r w:rsidRPr="00CD5DA4">
        <w:rPr>
          <w:bCs/>
          <w:noProof/>
          <w:sz w:val="26"/>
          <w:szCs w:val="26"/>
          <w:lang w:val="da-DK"/>
        </w:rPr>
        <w:t>Main</w:t>
      </w:r>
      <w:r w:rsidR="00D001A5" w:rsidRPr="00CD5DA4">
        <w:rPr>
          <w:bCs/>
          <w:noProof/>
          <w:sz w:val="26"/>
          <w:szCs w:val="26"/>
          <w:lang w:val="da-DK"/>
        </w:rPr>
        <w:t xml:space="preserve"> </w:t>
      </w:r>
      <w:r w:rsidRPr="00CD5DA4">
        <w:rPr>
          <w:bCs/>
          <w:noProof/>
          <w:sz w:val="26"/>
          <w:szCs w:val="26"/>
          <w:lang w:val="da-DK"/>
        </w:rPr>
        <w:t>Dimension SANPHAM có khóa chính là MASP, khóa ngoại là MALOAISP liên kết với dimension LOAISP và các thuộc tính cần thiết</w:t>
      </w:r>
      <w:r w:rsidR="00D001A5" w:rsidRPr="00CD5DA4">
        <w:rPr>
          <w:bCs/>
          <w:noProof/>
          <w:sz w:val="26"/>
          <w:szCs w:val="26"/>
          <w:lang w:val="da-DK"/>
        </w:rPr>
        <w:t>.</w:t>
      </w:r>
    </w:p>
    <w:p w14:paraId="497B65FE" w14:textId="66839668" w:rsidR="00FF782E" w:rsidRPr="00CD5DA4" w:rsidRDefault="00FF782E" w:rsidP="008378BD">
      <w:pPr>
        <w:spacing w:before="120" w:after="120" w:line="312" w:lineRule="auto"/>
        <w:ind w:left="360"/>
        <w:jc w:val="both"/>
        <w:rPr>
          <w:noProof/>
          <w:sz w:val="26"/>
          <w:szCs w:val="26"/>
          <w:lang w:val="da-DK"/>
        </w:rPr>
      </w:pPr>
      <w:r w:rsidRPr="00CD5DA4">
        <w:rPr>
          <w:noProof/>
          <w:sz w:val="26"/>
          <w:szCs w:val="26"/>
          <w:lang w:val="en-SG" w:eastAsia="en-SG"/>
        </w:rPr>
        <w:drawing>
          <wp:inline distT="0" distB="0" distL="0" distR="0" wp14:anchorId="42715021" wp14:editId="12C61698">
            <wp:extent cx="3924300" cy="1637969"/>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44666" cy="1646470"/>
                    </a:xfrm>
                    <a:prstGeom prst="rect">
                      <a:avLst/>
                    </a:prstGeom>
                    <a:noFill/>
                    <a:ln>
                      <a:noFill/>
                    </a:ln>
                  </pic:spPr>
                </pic:pic>
              </a:graphicData>
            </a:graphic>
          </wp:inline>
        </w:drawing>
      </w:r>
    </w:p>
    <w:p w14:paraId="612DFD35" w14:textId="106474FB" w:rsidR="000A34CE" w:rsidRPr="00CD5DA4" w:rsidRDefault="000A34CE" w:rsidP="008378BD">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r w:rsidRPr="00CD5DA4">
        <w:rPr>
          <w:noProof/>
          <w:sz w:val="26"/>
          <w:szCs w:val="26"/>
          <w:lang w:val="da-DK"/>
        </w:rPr>
        <w:tab/>
      </w:r>
      <w:bookmarkStart w:id="1664" w:name="_Toc90544448"/>
      <w:r w:rsidRPr="00CD5DA4">
        <w:rPr>
          <w:i w:val="0"/>
          <w:iCs w:val="0"/>
          <w:color w:val="auto"/>
          <w:sz w:val="26"/>
          <w:szCs w:val="26"/>
          <w:lang w:val="da-DK"/>
        </w:rPr>
        <w:t xml:space="preserve">Hình </w:t>
      </w:r>
      <w:r w:rsidR="00B21503" w:rsidRPr="00CD5DA4">
        <w:rPr>
          <w:i w:val="0"/>
          <w:iCs w:val="0"/>
          <w:color w:val="auto"/>
          <w:sz w:val="26"/>
          <w:szCs w:val="26"/>
          <w:lang w:val="da-DK"/>
        </w:rPr>
        <w:t>3.</w:t>
      </w:r>
      <w:r w:rsidR="002549BD" w:rsidRPr="00CD5DA4">
        <w:rPr>
          <w:i w:val="0"/>
          <w:iCs w:val="0"/>
          <w:color w:val="auto"/>
          <w:sz w:val="26"/>
          <w:szCs w:val="26"/>
          <w:lang w:val="da-DK"/>
        </w:rPr>
        <w:t>30</w:t>
      </w:r>
      <w:ins w:id="1665" w:author="lenovo" w:date="2021-12-30T09:17:00Z">
        <w:r w:rsidR="00D534C2">
          <w:rPr>
            <w:i w:val="0"/>
            <w:iCs w:val="0"/>
            <w:color w:val="auto"/>
            <w:sz w:val="26"/>
            <w:szCs w:val="26"/>
            <w:lang w:val="da-DK"/>
          </w:rPr>
          <w:t>.</w:t>
        </w:r>
      </w:ins>
      <w:r w:rsidRPr="00CD5DA4">
        <w:rPr>
          <w:i w:val="0"/>
          <w:iCs w:val="0"/>
          <w:noProof/>
          <w:color w:val="auto"/>
          <w:sz w:val="26"/>
          <w:szCs w:val="26"/>
          <w:lang w:val="da-DK"/>
        </w:rPr>
        <w:t xml:space="preserve"> Bảng SANPHAM</w:t>
      </w:r>
      <w:bookmarkEnd w:id="1664"/>
    </w:p>
    <w:p w14:paraId="1E04A47B" w14:textId="6C4C0E8D" w:rsidR="00FF782E" w:rsidRPr="00CD5DA4" w:rsidRDefault="00FF782E" w:rsidP="008378BD">
      <w:pPr>
        <w:spacing w:before="120" w:after="120" w:line="312" w:lineRule="auto"/>
        <w:ind w:left="720" w:hanging="436"/>
        <w:jc w:val="both"/>
        <w:rPr>
          <w:bCs/>
          <w:noProof/>
          <w:sz w:val="26"/>
          <w:szCs w:val="26"/>
          <w:lang w:val="da-DK"/>
        </w:rPr>
      </w:pPr>
      <w:r w:rsidRPr="00CD5DA4">
        <w:rPr>
          <w:bCs/>
          <w:noProof/>
          <w:sz w:val="26"/>
          <w:szCs w:val="26"/>
          <w:lang w:val="da-DK"/>
        </w:rPr>
        <w:t>Dimension LOAISP có khóa chính là MALOAISP và các thuộc tính cần thiết</w:t>
      </w:r>
      <w:r w:rsidR="00D001A5" w:rsidRPr="00CD5DA4">
        <w:rPr>
          <w:bCs/>
          <w:noProof/>
          <w:sz w:val="26"/>
          <w:szCs w:val="26"/>
          <w:lang w:val="da-DK"/>
        </w:rPr>
        <w:t>.</w:t>
      </w:r>
    </w:p>
    <w:p w14:paraId="3326C90B" w14:textId="37B73ECA" w:rsidR="00FF782E" w:rsidRPr="00CD5DA4" w:rsidRDefault="00FF782E" w:rsidP="008378BD">
      <w:pPr>
        <w:spacing w:before="120" w:after="120" w:line="312" w:lineRule="auto"/>
        <w:ind w:left="720"/>
        <w:jc w:val="both"/>
        <w:rPr>
          <w:noProof/>
          <w:sz w:val="26"/>
          <w:szCs w:val="26"/>
          <w:lang w:val="da-DK"/>
        </w:rPr>
      </w:pPr>
      <w:r w:rsidRPr="00CD5DA4">
        <w:rPr>
          <w:noProof/>
          <w:sz w:val="26"/>
          <w:szCs w:val="26"/>
          <w:lang w:val="en-SG" w:eastAsia="en-SG"/>
        </w:rPr>
        <w:drawing>
          <wp:inline distT="0" distB="0" distL="0" distR="0" wp14:anchorId="101BCE7E" wp14:editId="26F51AFA">
            <wp:extent cx="3676650" cy="8667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76650" cy="866775"/>
                    </a:xfrm>
                    <a:prstGeom prst="rect">
                      <a:avLst/>
                    </a:prstGeom>
                    <a:noFill/>
                    <a:ln>
                      <a:noFill/>
                    </a:ln>
                  </pic:spPr>
                </pic:pic>
              </a:graphicData>
            </a:graphic>
          </wp:inline>
        </w:drawing>
      </w:r>
    </w:p>
    <w:p w14:paraId="0BF09C62" w14:textId="2C42E566" w:rsidR="000A34CE" w:rsidRPr="00CD5DA4" w:rsidRDefault="000A34CE" w:rsidP="008378BD">
      <w:pPr>
        <w:pStyle w:val="Caption"/>
        <w:spacing w:before="120" w:after="120" w:line="312" w:lineRule="auto"/>
        <w:jc w:val="center"/>
        <w:rPr>
          <w:i w:val="0"/>
          <w:iCs w:val="0"/>
          <w:noProof/>
          <w:sz w:val="26"/>
          <w:szCs w:val="26"/>
          <w:lang w:val="da-DK"/>
        </w:rPr>
      </w:pPr>
      <w:bookmarkStart w:id="1666" w:name="_Toc90544449"/>
      <w:r w:rsidRPr="00CD5DA4">
        <w:rPr>
          <w:i w:val="0"/>
          <w:iCs w:val="0"/>
          <w:color w:val="auto"/>
          <w:sz w:val="26"/>
          <w:szCs w:val="26"/>
          <w:lang w:val="da-DK"/>
        </w:rPr>
        <w:t xml:space="preserve">Hình </w:t>
      </w:r>
      <w:r w:rsidR="00B21503" w:rsidRPr="00CD5DA4">
        <w:rPr>
          <w:i w:val="0"/>
          <w:iCs w:val="0"/>
          <w:color w:val="auto"/>
          <w:sz w:val="26"/>
          <w:szCs w:val="26"/>
          <w:lang w:val="da-DK"/>
        </w:rPr>
        <w:t>3.</w:t>
      </w:r>
      <w:r w:rsidR="002549BD" w:rsidRPr="00CD5DA4">
        <w:rPr>
          <w:i w:val="0"/>
          <w:iCs w:val="0"/>
          <w:color w:val="auto"/>
          <w:sz w:val="26"/>
          <w:szCs w:val="26"/>
          <w:lang w:val="da-DK"/>
        </w:rPr>
        <w:t>31</w:t>
      </w:r>
      <w:ins w:id="1667" w:author="lenovo" w:date="2021-12-30T09:17:00Z">
        <w:r w:rsidR="00D534C2">
          <w:rPr>
            <w:i w:val="0"/>
            <w:iCs w:val="0"/>
            <w:color w:val="auto"/>
            <w:sz w:val="26"/>
            <w:szCs w:val="26"/>
            <w:lang w:val="da-DK"/>
          </w:rPr>
          <w:t>.</w:t>
        </w:r>
      </w:ins>
      <w:r w:rsidRPr="00CD5DA4">
        <w:rPr>
          <w:i w:val="0"/>
          <w:iCs w:val="0"/>
          <w:noProof/>
          <w:color w:val="auto"/>
          <w:sz w:val="26"/>
          <w:szCs w:val="26"/>
          <w:lang w:val="da-DK"/>
        </w:rPr>
        <w:t xml:space="preserve"> Bảng LOAISP</w:t>
      </w:r>
      <w:bookmarkEnd w:id="1666"/>
    </w:p>
    <w:p w14:paraId="71FB73F9" w14:textId="46EB1C3A" w:rsidR="00FF782E" w:rsidRPr="00CD5DA4" w:rsidRDefault="00FF782E" w:rsidP="008378BD">
      <w:pPr>
        <w:spacing w:before="120" w:after="120" w:line="312" w:lineRule="auto"/>
        <w:ind w:firstLine="284"/>
        <w:jc w:val="both"/>
        <w:rPr>
          <w:bCs/>
          <w:noProof/>
          <w:sz w:val="26"/>
          <w:szCs w:val="26"/>
          <w:lang w:val="da-DK"/>
        </w:rPr>
      </w:pPr>
      <w:r w:rsidRPr="00CD5DA4">
        <w:rPr>
          <w:bCs/>
          <w:noProof/>
          <w:sz w:val="26"/>
          <w:szCs w:val="26"/>
          <w:lang w:val="da-DK"/>
        </w:rPr>
        <w:t>Dimension KHACHHANG có khóa chính là MAKH và các thuộc tính thông tin cần thiết c</w:t>
      </w:r>
      <w:r w:rsidR="00D001A5" w:rsidRPr="00CD5DA4">
        <w:rPr>
          <w:bCs/>
          <w:noProof/>
          <w:sz w:val="26"/>
          <w:szCs w:val="26"/>
          <w:lang w:val="da-DK"/>
        </w:rPr>
        <w:t>ủa</w:t>
      </w:r>
      <w:r w:rsidRPr="00CD5DA4">
        <w:rPr>
          <w:bCs/>
          <w:noProof/>
          <w:sz w:val="26"/>
          <w:szCs w:val="26"/>
          <w:lang w:val="da-DK"/>
        </w:rPr>
        <w:t xml:space="preserve"> khách</w:t>
      </w:r>
      <w:r w:rsidR="00D001A5" w:rsidRPr="00CD5DA4">
        <w:rPr>
          <w:bCs/>
          <w:noProof/>
          <w:sz w:val="26"/>
          <w:szCs w:val="26"/>
          <w:lang w:val="da-DK"/>
        </w:rPr>
        <w:t xml:space="preserve"> </w:t>
      </w:r>
      <w:r w:rsidRPr="00CD5DA4">
        <w:rPr>
          <w:bCs/>
          <w:noProof/>
          <w:sz w:val="26"/>
          <w:szCs w:val="26"/>
          <w:lang w:val="da-DK"/>
        </w:rPr>
        <w:t>hàng</w:t>
      </w:r>
      <w:r w:rsidR="00D001A5" w:rsidRPr="00CD5DA4">
        <w:rPr>
          <w:bCs/>
          <w:noProof/>
          <w:sz w:val="26"/>
          <w:szCs w:val="26"/>
          <w:lang w:val="da-DK"/>
        </w:rPr>
        <w:t>.</w:t>
      </w:r>
    </w:p>
    <w:p w14:paraId="569D1483" w14:textId="74F34A9C" w:rsidR="00FF782E" w:rsidRPr="00CD5DA4" w:rsidRDefault="00FF782E" w:rsidP="008378BD">
      <w:pPr>
        <w:spacing w:before="120" w:after="120" w:line="312" w:lineRule="auto"/>
        <w:ind w:left="720"/>
        <w:jc w:val="both"/>
        <w:rPr>
          <w:noProof/>
          <w:sz w:val="26"/>
          <w:szCs w:val="26"/>
          <w:lang w:val="da-DK"/>
        </w:rPr>
      </w:pPr>
      <w:r w:rsidRPr="00CD5DA4">
        <w:rPr>
          <w:noProof/>
          <w:sz w:val="26"/>
          <w:szCs w:val="26"/>
          <w:lang w:val="en-SG" w:eastAsia="en-SG"/>
        </w:rPr>
        <w:lastRenderedPageBreak/>
        <w:drawing>
          <wp:inline distT="0" distB="0" distL="0" distR="0" wp14:anchorId="15CD7CB6" wp14:editId="76DA41FF">
            <wp:extent cx="3762375" cy="15906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62375" cy="1590675"/>
                    </a:xfrm>
                    <a:prstGeom prst="rect">
                      <a:avLst/>
                    </a:prstGeom>
                    <a:noFill/>
                    <a:ln>
                      <a:noFill/>
                    </a:ln>
                  </pic:spPr>
                </pic:pic>
              </a:graphicData>
            </a:graphic>
          </wp:inline>
        </w:drawing>
      </w:r>
    </w:p>
    <w:p w14:paraId="01FB54A9" w14:textId="0B2C5B57" w:rsidR="00A54B9D" w:rsidRPr="00CD5DA4" w:rsidRDefault="006E33C4" w:rsidP="008378BD">
      <w:pPr>
        <w:pStyle w:val="Caption"/>
        <w:spacing w:before="120" w:after="120" w:line="312" w:lineRule="auto"/>
        <w:jc w:val="center"/>
        <w:rPr>
          <w:i w:val="0"/>
          <w:iCs w:val="0"/>
          <w:noProof/>
          <w:sz w:val="26"/>
          <w:szCs w:val="26"/>
          <w:lang w:val="da-DK"/>
        </w:rPr>
      </w:pPr>
      <w:bookmarkStart w:id="1668" w:name="_Toc90544450"/>
      <w:r w:rsidRPr="00CD5DA4">
        <w:rPr>
          <w:i w:val="0"/>
          <w:iCs w:val="0"/>
          <w:color w:val="auto"/>
          <w:sz w:val="26"/>
          <w:szCs w:val="26"/>
          <w:lang w:val="da-DK"/>
        </w:rPr>
        <w:t xml:space="preserve">Hình </w:t>
      </w:r>
      <w:r w:rsidR="00B21503" w:rsidRPr="00CD5DA4">
        <w:rPr>
          <w:i w:val="0"/>
          <w:iCs w:val="0"/>
          <w:color w:val="auto"/>
          <w:sz w:val="26"/>
          <w:szCs w:val="26"/>
          <w:lang w:val="da-DK"/>
        </w:rPr>
        <w:t>3.3</w:t>
      </w:r>
      <w:r w:rsidR="005425D9" w:rsidRPr="00CD5DA4">
        <w:rPr>
          <w:i w:val="0"/>
          <w:iCs w:val="0"/>
          <w:color w:val="auto"/>
          <w:sz w:val="26"/>
          <w:szCs w:val="26"/>
          <w:lang w:val="da-DK"/>
        </w:rPr>
        <w:t>2</w:t>
      </w:r>
      <w:ins w:id="1669" w:author="lenovo" w:date="2021-12-30T09:17:00Z">
        <w:r w:rsidR="00D534C2">
          <w:rPr>
            <w:i w:val="0"/>
            <w:iCs w:val="0"/>
            <w:color w:val="auto"/>
            <w:sz w:val="26"/>
            <w:szCs w:val="26"/>
            <w:lang w:val="da-DK"/>
          </w:rPr>
          <w:t>.</w:t>
        </w:r>
      </w:ins>
      <w:r w:rsidRPr="00CD5DA4">
        <w:rPr>
          <w:i w:val="0"/>
          <w:iCs w:val="0"/>
          <w:noProof/>
          <w:color w:val="auto"/>
          <w:sz w:val="26"/>
          <w:szCs w:val="26"/>
          <w:lang w:val="da-DK"/>
        </w:rPr>
        <w:t xml:space="preserve"> Bảng KHACHHANG</w:t>
      </w:r>
      <w:bookmarkEnd w:id="1668"/>
    </w:p>
    <w:p w14:paraId="6328C592" w14:textId="207CE0CF" w:rsidR="00FF782E" w:rsidRPr="00CD5DA4" w:rsidRDefault="00FF782E" w:rsidP="008378BD">
      <w:pPr>
        <w:spacing w:before="120" w:after="120" w:line="312" w:lineRule="auto"/>
        <w:ind w:firstLine="284"/>
        <w:jc w:val="both"/>
        <w:rPr>
          <w:bCs/>
          <w:noProof/>
          <w:sz w:val="26"/>
          <w:szCs w:val="26"/>
          <w:lang w:val="da-DK"/>
        </w:rPr>
      </w:pPr>
      <w:r w:rsidRPr="00CD5DA4">
        <w:rPr>
          <w:bCs/>
          <w:noProof/>
          <w:sz w:val="26"/>
          <w:szCs w:val="26"/>
          <w:lang w:val="da-DK"/>
        </w:rPr>
        <w:t>Dimension CHINHANH có khóa chính là MACN và thuộc tính thông tin cần thiết</w:t>
      </w:r>
      <w:r w:rsidR="00D001A5" w:rsidRPr="00CD5DA4">
        <w:rPr>
          <w:bCs/>
          <w:noProof/>
          <w:sz w:val="26"/>
          <w:szCs w:val="26"/>
          <w:lang w:val="da-DK"/>
        </w:rPr>
        <w:t xml:space="preserve"> của chi nhánh.</w:t>
      </w:r>
    </w:p>
    <w:p w14:paraId="2E306608" w14:textId="0A033995" w:rsidR="00FF782E" w:rsidRPr="00CD5DA4" w:rsidRDefault="00FF782E" w:rsidP="008378BD">
      <w:pPr>
        <w:spacing w:before="120" w:after="120" w:line="312" w:lineRule="auto"/>
        <w:ind w:left="720"/>
        <w:jc w:val="both"/>
        <w:rPr>
          <w:noProof/>
          <w:sz w:val="26"/>
          <w:szCs w:val="26"/>
          <w:lang w:val="da-DK"/>
        </w:rPr>
      </w:pPr>
      <w:r w:rsidRPr="00CD5DA4">
        <w:rPr>
          <w:noProof/>
          <w:sz w:val="26"/>
          <w:szCs w:val="26"/>
          <w:lang w:val="en-SG" w:eastAsia="en-SG"/>
        </w:rPr>
        <w:drawing>
          <wp:inline distT="0" distB="0" distL="0" distR="0" wp14:anchorId="073609CB" wp14:editId="7114FF39">
            <wp:extent cx="3705225" cy="86677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5225" cy="866775"/>
                    </a:xfrm>
                    <a:prstGeom prst="rect">
                      <a:avLst/>
                    </a:prstGeom>
                    <a:noFill/>
                    <a:ln>
                      <a:noFill/>
                    </a:ln>
                  </pic:spPr>
                </pic:pic>
              </a:graphicData>
            </a:graphic>
          </wp:inline>
        </w:drawing>
      </w:r>
    </w:p>
    <w:p w14:paraId="73E1782F" w14:textId="5EDBAA59" w:rsidR="00C01E09" w:rsidRPr="008378BD" w:rsidRDefault="006E33C4" w:rsidP="008378BD">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bookmarkStart w:id="1670" w:name="_Toc90544451"/>
      <w:r w:rsidR="00B21503" w:rsidRPr="00CD5DA4">
        <w:rPr>
          <w:noProof/>
          <w:sz w:val="26"/>
          <w:szCs w:val="26"/>
          <w:lang w:val="da-DK"/>
        </w:rPr>
        <w:tab/>
      </w:r>
      <w:r w:rsidRPr="00CD5DA4">
        <w:rPr>
          <w:i w:val="0"/>
          <w:iCs w:val="0"/>
          <w:color w:val="auto"/>
          <w:sz w:val="26"/>
          <w:szCs w:val="26"/>
          <w:lang w:val="da-DK"/>
        </w:rPr>
        <w:t xml:space="preserve">Hình </w:t>
      </w:r>
      <w:r w:rsidR="00B21503" w:rsidRPr="00CD5DA4">
        <w:rPr>
          <w:i w:val="0"/>
          <w:iCs w:val="0"/>
          <w:color w:val="auto"/>
          <w:sz w:val="26"/>
          <w:szCs w:val="26"/>
          <w:lang w:val="da-DK"/>
        </w:rPr>
        <w:t>3.</w:t>
      </w:r>
      <w:r w:rsidR="005425D9" w:rsidRPr="00CD5DA4">
        <w:rPr>
          <w:i w:val="0"/>
          <w:iCs w:val="0"/>
          <w:color w:val="auto"/>
          <w:sz w:val="26"/>
          <w:szCs w:val="26"/>
          <w:lang w:val="da-DK"/>
        </w:rPr>
        <w:t>33</w:t>
      </w:r>
      <w:ins w:id="1671" w:author="lenovo" w:date="2021-12-30T09:17:00Z">
        <w:r w:rsidR="00D534C2">
          <w:rPr>
            <w:i w:val="0"/>
            <w:iCs w:val="0"/>
            <w:color w:val="auto"/>
            <w:sz w:val="26"/>
            <w:szCs w:val="26"/>
            <w:lang w:val="da-DK"/>
          </w:rPr>
          <w:t>.</w:t>
        </w:r>
      </w:ins>
      <w:r w:rsidRPr="00CD5DA4">
        <w:rPr>
          <w:i w:val="0"/>
          <w:iCs w:val="0"/>
          <w:noProof/>
          <w:color w:val="auto"/>
          <w:sz w:val="26"/>
          <w:szCs w:val="26"/>
          <w:lang w:val="da-DK"/>
        </w:rPr>
        <w:t xml:space="preserve"> Bảng CHINHANH</w:t>
      </w:r>
      <w:bookmarkEnd w:id="1670"/>
    </w:p>
    <w:p w14:paraId="11C6FB47" w14:textId="6A91BBE0" w:rsidR="00FF782E" w:rsidRPr="00CD5DA4" w:rsidRDefault="00FF782E" w:rsidP="008378BD">
      <w:pPr>
        <w:spacing w:before="120" w:after="120" w:line="312" w:lineRule="auto"/>
        <w:ind w:firstLine="284"/>
        <w:jc w:val="both"/>
        <w:rPr>
          <w:bCs/>
          <w:noProof/>
          <w:sz w:val="26"/>
          <w:szCs w:val="26"/>
          <w:lang w:val="da-DK"/>
        </w:rPr>
      </w:pPr>
      <w:r w:rsidRPr="00CD5DA4">
        <w:rPr>
          <w:bCs/>
          <w:noProof/>
          <w:sz w:val="26"/>
          <w:szCs w:val="26"/>
          <w:lang w:val="da-DK"/>
        </w:rPr>
        <w:t>Main dimension TINH có khóa chính là MAKVC, khóa ngoại là MAKV và các thuộc tính thông tin cần thiết</w:t>
      </w:r>
      <w:r w:rsidR="00D001A5" w:rsidRPr="00CD5DA4">
        <w:rPr>
          <w:bCs/>
          <w:noProof/>
          <w:sz w:val="26"/>
          <w:szCs w:val="26"/>
          <w:lang w:val="da-DK"/>
        </w:rPr>
        <w:t>.</w:t>
      </w:r>
    </w:p>
    <w:p w14:paraId="19A29961" w14:textId="76C3748F" w:rsidR="00FF782E" w:rsidRPr="00CD5DA4" w:rsidRDefault="00FF782E" w:rsidP="008378BD">
      <w:pPr>
        <w:spacing w:before="120" w:after="120" w:line="312" w:lineRule="auto"/>
        <w:ind w:left="720"/>
        <w:jc w:val="both"/>
        <w:rPr>
          <w:noProof/>
          <w:sz w:val="26"/>
          <w:szCs w:val="26"/>
          <w:lang w:val="da-DK"/>
        </w:rPr>
      </w:pPr>
      <w:r w:rsidRPr="00CD5DA4">
        <w:rPr>
          <w:noProof/>
          <w:sz w:val="26"/>
          <w:szCs w:val="26"/>
          <w:lang w:val="en-SG" w:eastAsia="en-SG"/>
        </w:rPr>
        <w:drawing>
          <wp:inline distT="0" distB="0" distL="0" distR="0" wp14:anchorId="3F2262A6" wp14:editId="2B31FD75">
            <wp:extent cx="3657600" cy="10858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57600" cy="1085850"/>
                    </a:xfrm>
                    <a:prstGeom prst="rect">
                      <a:avLst/>
                    </a:prstGeom>
                    <a:noFill/>
                    <a:ln>
                      <a:noFill/>
                    </a:ln>
                  </pic:spPr>
                </pic:pic>
              </a:graphicData>
            </a:graphic>
          </wp:inline>
        </w:drawing>
      </w:r>
    </w:p>
    <w:p w14:paraId="435B80FE" w14:textId="0ABFE064" w:rsidR="00822FE7" w:rsidRPr="00CD5DA4" w:rsidRDefault="00822FE7" w:rsidP="008378BD">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bookmarkStart w:id="1672" w:name="_Toc90544452"/>
      <w:r w:rsidR="00B21503" w:rsidRPr="00CD5DA4">
        <w:rPr>
          <w:noProof/>
          <w:sz w:val="26"/>
          <w:szCs w:val="26"/>
          <w:lang w:val="da-DK"/>
        </w:rPr>
        <w:tab/>
      </w:r>
      <w:r w:rsidRPr="00CD5DA4">
        <w:rPr>
          <w:i w:val="0"/>
          <w:iCs w:val="0"/>
          <w:color w:val="auto"/>
          <w:sz w:val="26"/>
          <w:szCs w:val="26"/>
          <w:lang w:val="da-DK"/>
        </w:rPr>
        <w:t xml:space="preserve">Hình </w:t>
      </w:r>
      <w:r w:rsidR="000A60D2" w:rsidRPr="00CD5DA4">
        <w:rPr>
          <w:i w:val="0"/>
          <w:iCs w:val="0"/>
          <w:color w:val="auto"/>
          <w:sz w:val="26"/>
          <w:szCs w:val="26"/>
          <w:lang w:val="da-DK"/>
        </w:rPr>
        <w:t>3.3</w:t>
      </w:r>
      <w:r w:rsidR="005425D9" w:rsidRPr="00CD5DA4">
        <w:rPr>
          <w:i w:val="0"/>
          <w:iCs w:val="0"/>
          <w:color w:val="auto"/>
          <w:sz w:val="26"/>
          <w:szCs w:val="26"/>
          <w:lang w:val="da-DK"/>
        </w:rPr>
        <w:t>4</w:t>
      </w:r>
      <w:ins w:id="1673" w:author="lenovo" w:date="2021-12-30T09:16:00Z">
        <w:r w:rsidR="00D534C2">
          <w:rPr>
            <w:i w:val="0"/>
            <w:iCs w:val="0"/>
            <w:color w:val="auto"/>
            <w:sz w:val="26"/>
            <w:szCs w:val="26"/>
            <w:lang w:val="da-DK"/>
          </w:rPr>
          <w:t>.</w:t>
        </w:r>
      </w:ins>
      <w:r w:rsidRPr="00CD5DA4">
        <w:rPr>
          <w:i w:val="0"/>
          <w:iCs w:val="0"/>
          <w:noProof/>
          <w:color w:val="auto"/>
          <w:sz w:val="26"/>
          <w:szCs w:val="26"/>
          <w:lang w:val="da-DK"/>
        </w:rPr>
        <w:t xml:space="preserve"> Bảng TINH</w:t>
      </w:r>
      <w:bookmarkEnd w:id="1672"/>
    </w:p>
    <w:p w14:paraId="0DE2D5C3" w14:textId="24A6B68A" w:rsidR="00FF782E" w:rsidRPr="00CD5DA4" w:rsidRDefault="00FF782E" w:rsidP="008378BD">
      <w:pPr>
        <w:spacing w:before="120" w:after="120" w:line="312" w:lineRule="auto"/>
        <w:ind w:left="720" w:hanging="436"/>
        <w:jc w:val="both"/>
        <w:rPr>
          <w:bCs/>
          <w:noProof/>
          <w:sz w:val="26"/>
          <w:szCs w:val="26"/>
          <w:lang w:val="da-DK"/>
        </w:rPr>
      </w:pPr>
      <w:r w:rsidRPr="00CD5DA4">
        <w:rPr>
          <w:bCs/>
          <w:noProof/>
          <w:sz w:val="26"/>
          <w:szCs w:val="26"/>
          <w:lang w:val="da-DK"/>
        </w:rPr>
        <w:t>Dimension KHUVUC có khóa chính là MAKV và các thuộc tính thông tin cần thiết</w:t>
      </w:r>
      <w:r w:rsidR="00D001A5" w:rsidRPr="00CD5DA4">
        <w:rPr>
          <w:bCs/>
          <w:noProof/>
          <w:sz w:val="26"/>
          <w:szCs w:val="26"/>
          <w:lang w:val="da-DK"/>
        </w:rPr>
        <w:t>.</w:t>
      </w:r>
    </w:p>
    <w:p w14:paraId="522F642B" w14:textId="071E7029" w:rsidR="00FF782E" w:rsidRPr="00CD5DA4" w:rsidRDefault="00FF782E" w:rsidP="008378BD">
      <w:pPr>
        <w:spacing w:before="120" w:after="120" w:line="312" w:lineRule="auto"/>
        <w:ind w:left="720"/>
        <w:jc w:val="both"/>
        <w:rPr>
          <w:noProof/>
          <w:sz w:val="26"/>
          <w:szCs w:val="26"/>
          <w:lang w:val="da-DK"/>
        </w:rPr>
      </w:pPr>
      <w:r w:rsidRPr="00CD5DA4">
        <w:rPr>
          <w:noProof/>
          <w:sz w:val="26"/>
          <w:szCs w:val="26"/>
          <w:lang w:val="en-SG" w:eastAsia="en-SG"/>
        </w:rPr>
        <w:drawing>
          <wp:inline distT="0" distB="0" distL="0" distR="0" wp14:anchorId="252F5319" wp14:editId="19DB6515">
            <wp:extent cx="3667125" cy="84772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67125" cy="847725"/>
                    </a:xfrm>
                    <a:prstGeom prst="rect">
                      <a:avLst/>
                    </a:prstGeom>
                    <a:noFill/>
                    <a:ln>
                      <a:noFill/>
                    </a:ln>
                  </pic:spPr>
                </pic:pic>
              </a:graphicData>
            </a:graphic>
          </wp:inline>
        </w:drawing>
      </w:r>
    </w:p>
    <w:p w14:paraId="35C18B5E" w14:textId="27317C50" w:rsidR="00822FE7" w:rsidRPr="00CD5DA4" w:rsidRDefault="00387321" w:rsidP="008378BD">
      <w:pPr>
        <w:pStyle w:val="Caption"/>
        <w:spacing w:before="120" w:after="120" w:line="312" w:lineRule="auto"/>
        <w:jc w:val="center"/>
        <w:rPr>
          <w:i w:val="0"/>
          <w:iCs w:val="0"/>
          <w:noProof/>
          <w:sz w:val="26"/>
          <w:szCs w:val="26"/>
          <w:lang w:val="da-DK"/>
        </w:rPr>
      </w:pPr>
      <w:bookmarkStart w:id="1674" w:name="_Toc90544453"/>
      <w:r w:rsidRPr="00CD5DA4">
        <w:rPr>
          <w:i w:val="0"/>
          <w:iCs w:val="0"/>
          <w:color w:val="auto"/>
          <w:sz w:val="26"/>
          <w:szCs w:val="26"/>
          <w:lang w:val="da-DK"/>
        </w:rPr>
        <w:t xml:space="preserve">Hình </w:t>
      </w:r>
      <w:r w:rsidR="000A60D2" w:rsidRPr="00CD5DA4">
        <w:rPr>
          <w:i w:val="0"/>
          <w:iCs w:val="0"/>
          <w:color w:val="auto"/>
          <w:sz w:val="26"/>
          <w:szCs w:val="26"/>
          <w:lang w:val="da-DK"/>
        </w:rPr>
        <w:t>3.3</w:t>
      </w:r>
      <w:r w:rsidR="005425D9" w:rsidRPr="00CD5DA4">
        <w:rPr>
          <w:i w:val="0"/>
          <w:iCs w:val="0"/>
          <w:color w:val="auto"/>
          <w:sz w:val="26"/>
          <w:szCs w:val="26"/>
          <w:lang w:val="da-DK"/>
        </w:rPr>
        <w:t>5</w:t>
      </w:r>
      <w:ins w:id="1675" w:author="lenovo" w:date="2021-12-30T09:16:00Z">
        <w:r w:rsidR="00D534C2">
          <w:rPr>
            <w:i w:val="0"/>
            <w:iCs w:val="0"/>
            <w:color w:val="auto"/>
            <w:sz w:val="26"/>
            <w:szCs w:val="26"/>
            <w:lang w:val="da-DK"/>
          </w:rPr>
          <w:t>.</w:t>
        </w:r>
      </w:ins>
      <w:r w:rsidRPr="00CD5DA4">
        <w:rPr>
          <w:i w:val="0"/>
          <w:iCs w:val="0"/>
          <w:noProof/>
          <w:color w:val="auto"/>
          <w:sz w:val="26"/>
          <w:szCs w:val="26"/>
          <w:lang w:val="da-DK"/>
        </w:rPr>
        <w:t xml:space="preserve"> Bảng KHUVUC</w:t>
      </w:r>
      <w:bookmarkEnd w:id="1674"/>
    </w:p>
    <w:p w14:paraId="7F22A6A6" w14:textId="2AB59231" w:rsidR="00FF782E" w:rsidRPr="00CD5DA4" w:rsidRDefault="00FF782E" w:rsidP="008378BD">
      <w:pPr>
        <w:spacing w:before="120" w:after="120" w:line="312" w:lineRule="auto"/>
        <w:ind w:left="720" w:hanging="436"/>
        <w:jc w:val="both"/>
        <w:rPr>
          <w:bCs/>
          <w:noProof/>
          <w:sz w:val="26"/>
          <w:szCs w:val="26"/>
          <w:lang w:val="da-DK"/>
        </w:rPr>
      </w:pPr>
      <w:r w:rsidRPr="00CD5DA4">
        <w:rPr>
          <w:bCs/>
          <w:noProof/>
          <w:sz w:val="26"/>
          <w:szCs w:val="26"/>
          <w:lang w:val="da-DK"/>
        </w:rPr>
        <w:t>Dimesion NHAPP có khóa chính là MANPP và các thuộc tính thông tin cần thiết</w:t>
      </w:r>
      <w:r w:rsidR="00D001A5" w:rsidRPr="00CD5DA4">
        <w:rPr>
          <w:bCs/>
          <w:noProof/>
          <w:sz w:val="26"/>
          <w:szCs w:val="26"/>
          <w:lang w:val="da-DK"/>
        </w:rPr>
        <w:t>.</w:t>
      </w:r>
    </w:p>
    <w:p w14:paraId="6F60371F" w14:textId="3617DA9D" w:rsidR="00FF782E" w:rsidRPr="00CD5DA4" w:rsidRDefault="00FF782E" w:rsidP="008378BD">
      <w:pPr>
        <w:spacing w:before="120" w:after="120" w:line="312" w:lineRule="auto"/>
        <w:ind w:left="720"/>
        <w:jc w:val="both"/>
        <w:rPr>
          <w:noProof/>
          <w:sz w:val="26"/>
          <w:szCs w:val="26"/>
          <w:lang w:val="da-DK"/>
        </w:rPr>
      </w:pPr>
      <w:r w:rsidRPr="00CD5DA4">
        <w:rPr>
          <w:noProof/>
          <w:sz w:val="26"/>
          <w:szCs w:val="26"/>
          <w:lang w:val="en-SG" w:eastAsia="en-SG"/>
        </w:rPr>
        <w:lastRenderedPageBreak/>
        <w:drawing>
          <wp:inline distT="0" distB="0" distL="0" distR="0" wp14:anchorId="2393A2ED" wp14:editId="7C349671">
            <wp:extent cx="3657600" cy="8572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7600" cy="857250"/>
                    </a:xfrm>
                    <a:prstGeom prst="rect">
                      <a:avLst/>
                    </a:prstGeom>
                    <a:noFill/>
                    <a:ln>
                      <a:noFill/>
                    </a:ln>
                  </pic:spPr>
                </pic:pic>
              </a:graphicData>
            </a:graphic>
          </wp:inline>
        </w:drawing>
      </w:r>
    </w:p>
    <w:p w14:paraId="4C2A8251" w14:textId="3628A586" w:rsidR="00387321" w:rsidRPr="00CD5DA4" w:rsidRDefault="00387321" w:rsidP="008378BD">
      <w:pPr>
        <w:pStyle w:val="Caption"/>
        <w:spacing w:before="120" w:after="120" w:line="312" w:lineRule="auto"/>
        <w:jc w:val="center"/>
        <w:rPr>
          <w:i w:val="0"/>
          <w:iCs w:val="0"/>
          <w:noProof/>
          <w:sz w:val="26"/>
          <w:szCs w:val="26"/>
          <w:lang w:val="da-DK"/>
        </w:rPr>
      </w:pPr>
      <w:bookmarkStart w:id="1676" w:name="_Toc90544454"/>
      <w:r w:rsidRPr="00CD5DA4">
        <w:rPr>
          <w:i w:val="0"/>
          <w:iCs w:val="0"/>
          <w:color w:val="auto"/>
          <w:sz w:val="26"/>
          <w:szCs w:val="26"/>
          <w:lang w:val="da-DK"/>
        </w:rPr>
        <w:t xml:space="preserve">Hình </w:t>
      </w:r>
      <w:r w:rsidR="00CC327B" w:rsidRPr="00CD5DA4">
        <w:rPr>
          <w:i w:val="0"/>
          <w:iCs w:val="0"/>
          <w:color w:val="auto"/>
          <w:sz w:val="26"/>
          <w:szCs w:val="26"/>
          <w:lang w:val="da-DK"/>
        </w:rPr>
        <w:t>3.</w:t>
      </w:r>
      <w:r w:rsidR="005425D9" w:rsidRPr="00CD5DA4">
        <w:rPr>
          <w:i w:val="0"/>
          <w:iCs w:val="0"/>
          <w:color w:val="auto"/>
          <w:sz w:val="26"/>
          <w:szCs w:val="26"/>
          <w:lang w:val="da-DK"/>
        </w:rPr>
        <w:t>3</w:t>
      </w:r>
      <w:r w:rsidR="00CC327B" w:rsidRPr="00CD5DA4">
        <w:rPr>
          <w:i w:val="0"/>
          <w:iCs w:val="0"/>
          <w:color w:val="auto"/>
          <w:sz w:val="26"/>
          <w:szCs w:val="26"/>
          <w:lang w:val="da-DK"/>
        </w:rPr>
        <w:t>6</w:t>
      </w:r>
      <w:ins w:id="1677" w:author="lenovo" w:date="2021-12-30T09:16:00Z">
        <w:r w:rsidR="00D534C2">
          <w:rPr>
            <w:i w:val="0"/>
            <w:iCs w:val="0"/>
            <w:color w:val="auto"/>
            <w:sz w:val="26"/>
            <w:szCs w:val="26"/>
            <w:lang w:val="da-DK"/>
          </w:rPr>
          <w:t>.</w:t>
        </w:r>
      </w:ins>
      <w:r w:rsidRPr="00CD5DA4">
        <w:rPr>
          <w:i w:val="0"/>
          <w:iCs w:val="0"/>
          <w:noProof/>
          <w:color w:val="auto"/>
          <w:sz w:val="26"/>
          <w:szCs w:val="26"/>
          <w:lang w:val="da-DK"/>
        </w:rPr>
        <w:t xml:space="preserve"> Bảng NHAPP</w:t>
      </w:r>
      <w:bookmarkEnd w:id="1676"/>
    </w:p>
    <w:p w14:paraId="592F942D" w14:textId="12B63546" w:rsidR="00FF782E" w:rsidRPr="00CD5DA4" w:rsidRDefault="00FF782E" w:rsidP="008378BD">
      <w:pPr>
        <w:spacing w:before="120" w:after="120" w:line="312" w:lineRule="auto"/>
        <w:ind w:left="720" w:hanging="436"/>
        <w:jc w:val="both"/>
        <w:rPr>
          <w:bCs/>
          <w:noProof/>
          <w:sz w:val="26"/>
          <w:szCs w:val="26"/>
          <w:lang w:val="da-DK"/>
        </w:rPr>
      </w:pPr>
      <w:r w:rsidRPr="00CD5DA4">
        <w:rPr>
          <w:bCs/>
          <w:noProof/>
          <w:sz w:val="26"/>
          <w:szCs w:val="26"/>
          <w:lang w:val="da-DK"/>
        </w:rPr>
        <w:t>Dimension THOIGIAN có khóa chính là MATG và các thuộc tính thông tin cần thiết</w:t>
      </w:r>
      <w:r w:rsidR="00D001A5" w:rsidRPr="00CD5DA4">
        <w:rPr>
          <w:bCs/>
          <w:noProof/>
          <w:sz w:val="26"/>
          <w:szCs w:val="26"/>
          <w:lang w:val="da-DK"/>
        </w:rPr>
        <w:t>.</w:t>
      </w:r>
    </w:p>
    <w:p w14:paraId="11545C31" w14:textId="2F9CC42E" w:rsidR="00FF782E" w:rsidRPr="00CD5DA4" w:rsidRDefault="00FF782E" w:rsidP="008378BD">
      <w:pPr>
        <w:spacing w:before="120" w:after="120" w:line="312" w:lineRule="auto"/>
        <w:ind w:left="720"/>
        <w:jc w:val="both"/>
        <w:rPr>
          <w:noProof/>
          <w:sz w:val="26"/>
          <w:szCs w:val="26"/>
          <w:lang w:val="da-DK"/>
        </w:rPr>
      </w:pPr>
      <w:r w:rsidRPr="00CD5DA4">
        <w:rPr>
          <w:noProof/>
          <w:sz w:val="26"/>
          <w:szCs w:val="26"/>
          <w:lang w:val="en-SG" w:eastAsia="en-SG"/>
        </w:rPr>
        <w:drawing>
          <wp:inline distT="0" distB="0" distL="0" distR="0" wp14:anchorId="71DE2474" wp14:editId="12CA8D50">
            <wp:extent cx="3648075" cy="106680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48075" cy="1066800"/>
                    </a:xfrm>
                    <a:prstGeom prst="rect">
                      <a:avLst/>
                    </a:prstGeom>
                    <a:noFill/>
                    <a:ln>
                      <a:noFill/>
                    </a:ln>
                  </pic:spPr>
                </pic:pic>
              </a:graphicData>
            </a:graphic>
          </wp:inline>
        </w:drawing>
      </w:r>
    </w:p>
    <w:p w14:paraId="2C1EE0A5" w14:textId="4322017D" w:rsidR="00387321" w:rsidRPr="00CD5DA4" w:rsidRDefault="00387321" w:rsidP="008378BD">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r w:rsidRPr="00CD5DA4">
        <w:rPr>
          <w:sz w:val="26"/>
          <w:szCs w:val="26"/>
          <w:lang w:val="da-DK"/>
        </w:rPr>
        <w:t xml:space="preserve"> </w:t>
      </w:r>
      <w:r w:rsidR="006F44F5" w:rsidRPr="00CD5DA4">
        <w:rPr>
          <w:sz w:val="26"/>
          <w:szCs w:val="26"/>
          <w:lang w:val="da-DK"/>
        </w:rPr>
        <w:tab/>
      </w:r>
      <w:bookmarkStart w:id="1678" w:name="_Toc90544455"/>
      <w:r w:rsidR="006F44F5" w:rsidRPr="00CD5DA4">
        <w:rPr>
          <w:i w:val="0"/>
          <w:iCs w:val="0"/>
          <w:color w:val="auto"/>
          <w:sz w:val="26"/>
          <w:szCs w:val="26"/>
          <w:lang w:val="da-DK"/>
        </w:rPr>
        <w:t xml:space="preserve">Hình </w:t>
      </w:r>
      <w:r w:rsidR="00CC327B" w:rsidRPr="00CD5DA4">
        <w:rPr>
          <w:i w:val="0"/>
          <w:iCs w:val="0"/>
          <w:color w:val="auto"/>
          <w:sz w:val="26"/>
          <w:szCs w:val="26"/>
          <w:lang w:val="da-DK"/>
        </w:rPr>
        <w:t>3.</w:t>
      </w:r>
      <w:r w:rsidR="005425D9" w:rsidRPr="00CD5DA4">
        <w:rPr>
          <w:i w:val="0"/>
          <w:iCs w:val="0"/>
          <w:color w:val="auto"/>
          <w:sz w:val="26"/>
          <w:szCs w:val="26"/>
          <w:lang w:val="da-DK"/>
        </w:rPr>
        <w:t>37</w:t>
      </w:r>
      <w:ins w:id="1679" w:author="lenovo" w:date="2021-12-30T09:16:00Z">
        <w:r w:rsidR="00D534C2">
          <w:rPr>
            <w:i w:val="0"/>
            <w:iCs w:val="0"/>
            <w:color w:val="auto"/>
            <w:sz w:val="26"/>
            <w:szCs w:val="26"/>
            <w:lang w:val="da-DK"/>
          </w:rPr>
          <w:t>.</w:t>
        </w:r>
      </w:ins>
      <w:r w:rsidR="006F44F5" w:rsidRPr="00CD5DA4">
        <w:rPr>
          <w:i w:val="0"/>
          <w:iCs w:val="0"/>
          <w:noProof/>
          <w:color w:val="auto"/>
          <w:sz w:val="26"/>
          <w:szCs w:val="26"/>
          <w:lang w:val="da-DK"/>
        </w:rPr>
        <w:t xml:space="preserve"> Bảng THOIGIAN</w:t>
      </w:r>
      <w:bookmarkEnd w:id="1678"/>
    </w:p>
    <w:p w14:paraId="6C616F1B" w14:textId="7224FA10" w:rsidR="00FF782E" w:rsidRPr="00CD5DA4" w:rsidRDefault="00FF782E" w:rsidP="008378BD">
      <w:pPr>
        <w:spacing w:before="120" w:after="120" w:line="312" w:lineRule="auto"/>
        <w:ind w:firstLine="284"/>
        <w:rPr>
          <w:noProof/>
          <w:sz w:val="26"/>
          <w:szCs w:val="26"/>
          <w:lang w:val="da-DK"/>
        </w:rPr>
      </w:pPr>
      <w:r w:rsidRPr="00CD5DA4">
        <w:rPr>
          <w:noProof/>
          <w:sz w:val="26"/>
          <w:szCs w:val="26"/>
          <w:lang w:val="da-DK"/>
        </w:rPr>
        <w:t>Main dimension NHANVIEN có khóa chính là MANV, khóa ngoại là MACN liên kết với dimension CHINHANH</w:t>
      </w:r>
    </w:p>
    <w:p w14:paraId="70F05E8F" w14:textId="015AC241" w:rsidR="00FF782E" w:rsidRPr="00CD5DA4" w:rsidRDefault="00FF782E" w:rsidP="008378BD">
      <w:pPr>
        <w:spacing w:before="120" w:after="120" w:line="312" w:lineRule="auto"/>
        <w:ind w:left="720"/>
        <w:jc w:val="both"/>
        <w:rPr>
          <w:noProof/>
          <w:sz w:val="26"/>
          <w:szCs w:val="26"/>
          <w:lang w:val="da-DK"/>
        </w:rPr>
      </w:pPr>
      <w:r w:rsidRPr="00CD5DA4">
        <w:rPr>
          <w:noProof/>
          <w:sz w:val="26"/>
          <w:szCs w:val="26"/>
          <w:lang w:val="en-SG" w:eastAsia="en-SG"/>
        </w:rPr>
        <w:drawing>
          <wp:inline distT="0" distB="0" distL="0" distR="0" wp14:anchorId="7229657B" wp14:editId="7574AABF">
            <wp:extent cx="3676650" cy="16097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76650" cy="1609725"/>
                    </a:xfrm>
                    <a:prstGeom prst="rect">
                      <a:avLst/>
                    </a:prstGeom>
                    <a:noFill/>
                    <a:ln>
                      <a:noFill/>
                    </a:ln>
                  </pic:spPr>
                </pic:pic>
              </a:graphicData>
            </a:graphic>
          </wp:inline>
        </w:drawing>
      </w:r>
    </w:p>
    <w:p w14:paraId="13A9405C" w14:textId="00E01613" w:rsidR="008B5C56" w:rsidRPr="00CD5DA4" w:rsidRDefault="006F44F5" w:rsidP="008378BD">
      <w:pPr>
        <w:pStyle w:val="Caption"/>
        <w:spacing w:before="120" w:after="120" w:line="312" w:lineRule="auto"/>
        <w:rPr>
          <w:i w:val="0"/>
          <w:iCs w:val="0"/>
          <w:noProof/>
          <w:sz w:val="26"/>
          <w:szCs w:val="26"/>
          <w:lang w:val="da-DK"/>
        </w:rPr>
      </w:pPr>
      <w:r w:rsidRPr="00CD5DA4">
        <w:rPr>
          <w:noProof/>
          <w:sz w:val="26"/>
          <w:szCs w:val="26"/>
          <w:lang w:val="da-DK"/>
        </w:rPr>
        <w:tab/>
      </w:r>
      <w:r w:rsidRPr="00CD5DA4">
        <w:rPr>
          <w:noProof/>
          <w:sz w:val="26"/>
          <w:szCs w:val="26"/>
          <w:lang w:val="da-DK"/>
        </w:rPr>
        <w:tab/>
      </w:r>
      <w:r w:rsidRPr="00CD5DA4">
        <w:rPr>
          <w:noProof/>
          <w:sz w:val="26"/>
          <w:szCs w:val="26"/>
          <w:lang w:val="da-DK"/>
        </w:rPr>
        <w:tab/>
      </w:r>
      <w:bookmarkStart w:id="1680" w:name="_Toc90544456"/>
      <w:r w:rsidR="00CC327B" w:rsidRPr="00CD5DA4">
        <w:rPr>
          <w:noProof/>
          <w:sz w:val="26"/>
          <w:szCs w:val="26"/>
          <w:lang w:val="da-DK"/>
        </w:rPr>
        <w:tab/>
      </w:r>
      <w:r w:rsidRPr="00CD5DA4">
        <w:rPr>
          <w:i w:val="0"/>
          <w:iCs w:val="0"/>
          <w:color w:val="auto"/>
          <w:sz w:val="26"/>
          <w:szCs w:val="26"/>
          <w:lang w:val="da-DK"/>
        </w:rPr>
        <w:t xml:space="preserve">Hình </w:t>
      </w:r>
      <w:r w:rsidR="00CC327B" w:rsidRPr="00CD5DA4">
        <w:rPr>
          <w:i w:val="0"/>
          <w:iCs w:val="0"/>
          <w:color w:val="auto"/>
          <w:sz w:val="26"/>
          <w:szCs w:val="26"/>
          <w:lang w:val="da-DK"/>
        </w:rPr>
        <w:t>3.3</w:t>
      </w:r>
      <w:r w:rsidR="005425D9" w:rsidRPr="00CD5DA4">
        <w:rPr>
          <w:i w:val="0"/>
          <w:iCs w:val="0"/>
          <w:color w:val="auto"/>
          <w:sz w:val="26"/>
          <w:szCs w:val="26"/>
          <w:lang w:val="da-DK"/>
        </w:rPr>
        <w:t>8</w:t>
      </w:r>
      <w:ins w:id="1681" w:author="lenovo" w:date="2021-12-30T09:16:00Z">
        <w:r w:rsidR="00D534C2">
          <w:rPr>
            <w:i w:val="0"/>
            <w:iCs w:val="0"/>
            <w:color w:val="auto"/>
            <w:sz w:val="26"/>
            <w:szCs w:val="26"/>
            <w:lang w:val="da-DK"/>
          </w:rPr>
          <w:t>.</w:t>
        </w:r>
      </w:ins>
      <w:r w:rsidRPr="00CD5DA4">
        <w:rPr>
          <w:i w:val="0"/>
          <w:iCs w:val="0"/>
          <w:noProof/>
          <w:color w:val="auto"/>
          <w:sz w:val="26"/>
          <w:szCs w:val="26"/>
          <w:lang w:val="da-DK"/>
        </w:rPr>
        <w:t xml:space="preserve"> Bảng NHANVIEN</w:t>
      </w:r>
      <w:bookmarkEnd w:id="1680"/>
    </w:p>
    <w:p w14:paraId="1C30D89E" w14:textId="77777777" w:rsidR="008378BD" w:rsidRDefault="008378BD">
      <w:pPr>
        <w:spacing w:after="160" w:line="259" w:lineRule="auto"/>
        <w:rPr>
          <w:sz w:val="26"/>
          <w:szCs w:val="26"/>
          <w:lang w:val="da-DK"/>
        </w:rPr>
      </w:pPr>
      <w:r>
        <w:rPr>
          <w:i/>
          <w:iCs/>
          <w:sz w:val="26"/>
          <w:szCs w:val="26"/>
          <w:lang w:val="da-DK"/>
        </w:rPr>
        <w:br w:type="page"/>
      </w:r>
    </w:p>
    <w:p w14:paraId="5068889D" w14:textId="5E5FCC63" w:rsidR="00FF782E" w:rsidRPr="00CD5DA4" w:rsidRDefault="00FF782E" w:rsidP="008378BD">
      <w:pPr>
        <w:pStyle w:val="Caption"/>
        <w:spacing w:before="120" w:after="120" w:line="312" w:lineRule="auto"/>
        <w:ind w:firstLine="720"/>
        <w:rPr>
          <w:i w:val="0"/>
          <w:iCs w:val="0"/>
          <w:noProof/>
          <w:color w:val="auto"/>
          <w:sz w:val="26"/>
          <w:szCs w:val="26"/>
          <w:lang w:val="da-DK"/>
        </w:rPr>
      </w:pPr>
      <w:r w:rsidRPr="00CD5DA4">
        <w:rPr>
          <w:i w:val="0"/>
          <w:iCs w:val="0"/>
          <w:color w:val="auto"/>
          <w:sz w:val="26"/>
          <w:szCs w:val="26"/>
          <w:lang w:val="da-DK"/>
        </w:rPr>
        <w:lastRenderedPageBreak/>
        <w:t>Lược đồ cơ sở dữ liệu của kho dữ liệu:</w:t>
      </w:r>
    </w:p>
    <w:p w14:paraId="0089D314" w14:textId="5764344C" w:rsidR="006F44F5" w:rsidRPr="00CD5DA4" w:rsidRDefault="004723DD" w:rsidP="008378BD">
      <w:pPr>
        <w:spacing w:before="120" w:after="120" w:line="312" w:lineRule="auto"/>
        <w:ind w:left="720"/>
        <w:jc w:val="both"/>
        <w:rPr>
          <w:noProof/>
          <w:sz w:val="26"/>
          <w:szCs w:val="26"/>
          <w:lang w:val="da-DK"/>
        </w:rPr>
      </w:pPr>
      <w:r>
        <w:rPr>
          <w:noProof/>
          <w:lang w:val="en-SG" w:eastAsia="en-SG"/>
        </w:rPr>
        <w:drawing>
          <wp:inline distT="0" distB="0" distL="0" distR="0" wp14:anchorId="3A372712" wp14:editId="257D7AD3">
            <wp:extent cx="4895850" cy="446672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11602" cy="4481095"/>
                    </a:xfrm>
                    <a:prstGeom prst="rect">
                      <a:avLst/>
                    </a:prstGeom>
                  </pic:spPr>
                </pic:pic>
              </a:graphicData>
            </a:graphic>
          </wp:inline>
        </w:drawing>
      </w:r>
    </w:p>
    <w:p w14:paraId="011CF8EB" w14:textId="57A75BEE" w:rsidR="00DF0E6A" w:rsidRPr="008378BD" w:rsidRDefault="006F44F5" w:rsidP="008378BD">
      <w:pPr>
        <w:pStyle w:val="Caption"/>
        <w:spacing w:before="120" w:after="120" w:line="312" w:lineRule="auto"/>
        <w:jc w:val="center"/>
        <w:rPr>
          <w:i w:val="0"/>
          <w:iCs w:val="0"/>
          <w:noProof/>
          <w:color w:val="auto"/>
          <w:sz w:val="26"/>
          <w:szCs w:val="26"/>
          <w:lang w:val="da-DK"/>
        </w:rPr>
      </w:pPr>
      <w:bookmarkStart w:id="1682" w:name="_Toc90544457"/>
      <w:r w:rsidRPr="00CD5DA4">
        <w:rPr>
          <w:i w:val="0"/>
          <w:iCs w:val="0"/>
          <w:color w:val="auto"/>
          <w:sz w:val="26"/>
          <w:szCs w:val="26"/>
          <w:lang w:val="da-DK"/>
        </w:rPr>
        <w:t xml:space="preserve">Hình </w:t>
      </w:r>
      <w:r w:rsidR="00CC327B" w:rsidRPr="00CD5DA4">
        <w:rPr>
          <w:i w:val="0"/>
          <w:iCs w:val="0"/>
          <w:color w:val="auto"/>
          <w:sz w:val="26"/>
          <w:szCs w:val="26"/>
          <w:lang w:val="da-DK"/>
        </w:rPr>
        <w:t>3.</w:t>
      </w:r>
      <w:r w:rsidR="005425D9" w:rsidRPr="00CD5DA4">
        <w:rPr>
          <w:i w:val="0"/>
          <w:iCs w:val="0"/>
          <w:color w:val="auto"/>
          <w:sz w:val="26"/>
          <w:szCs w:val="26"/>
          <w:lang w:val="da-DK"/>
        </w:rPr>
        <w:t>39</w:t>
      </w:r>
      <w:ins w:id="1683" w:author="lenovo" w:date="2021-12-30T09:16:00Z">
        <w:r w:rsidR="00D534C2">
          <w:rPr>
            <w:i w:val="0"/>
            <w:iCs w:val="0"/>
            <w:color w:val="auto"/>
            <w:sz w:val="26"/>
            <w:szCs w:val="26"/>
            <w:lang w:val="da-DK"/>
          </w:rPr>
          <w:t>.</w:t>
        </w:r>
      </w:ins>
      <w:r w:rsidRPr="00CD5DA4">
        <w:rPr>
          <w:i w:val="0"/>
          <w:iCs w:val="0"/>
          <w:noProof/>
          <w:color w:val="auto"/>
          <w:sz w:val="26"/>
          <w:szCs w:val="26"/>
          <w:lang w:val="da-DK"/>
        </w:rPr>
        <w:t xml:space="preserve"> Lược đồ cơ sở dữ liệu của kho dữ liệu</w:t>
      </w:r>
      <w:bookmarkEnd w:id="1682"/>
    </w:p>
    <w:p w14:paraId="2311D735" w14:textId="5E493F40" w:rsidR="00FF782E" w:rsidRPr="00CD5DA4" w:rsidRDefault="00DF0E6A" w:rsidP="00504E14">
      <w:pPr>
        <w:pStyle w:val="Heading2"/>
        <w:numPr>
          <w:ilvl w:val="1"/>
          <w:numId w:val="14"/>
        </w:numPr>
        <w:spacing w:before="0" w:after="0" w:line="312" w:lineRule="auto"/>
        <w:ind w:left="425" w:hanging="425"/>
        <w:rPr>
          <w:rFonts w:ascii="Times New Roman" w:hAnsi="Times New Roman"/>
          <w:i w:val="0"/>
          <w:iCs w:val="0"/>
          <w:noProof/>
          <w:sz w:val="26"/>
          <w:szCs w:val="26"/>
          <w:lang w:val="da-DK"/>
        </w:rPr>
      </w:pPr>
      <w:r w:rsidRPr="00CD5DA4">
        <w:rPr>
          <w:rFonts w:ascii="Times New Roman" w:hAnsi="Times New Roman"/>
          <w:i w:val="0"/>
          <w:iCs w:val="0"/>
          <w:noProof/>
          <w:sz w:val="26"/>
          <w:szCs w:val="26"/>
          <w:lang w:val="da-DK"/>
        </w:rPr>
        <w:t xml:space="preserve"> </w:t>
      </w:r>
      <w:bookmarkStart w:id="1684" w:name="_Toc92435862"/>
      <w:r w:rsidR="008378BD" w:rsidRPr="00CD5DA4">
        <w:rPr>
          <w:rFonts w:ascii="Times New Roman" w:hAnsi="Times New Roman"/>
          <w:i w:val="0"/>
          <w:iCs w:val="0"/>
          <w:noProof/>
          <w:sz w:val="26"/>
          <w:szCs w:val="26"/>
          <w:lang w:val="da-DK"/>
        </w:rPr>
        <w:t>NẠP DỮ LIỆU VÀO KHO DỮ LIỆU</w:t>
      </w:r>
      <w:bookmarkEnd w:id="1684"/>
    </w:p>
    <w:p w14:paraId="7E79C306" w14:textId="5740BBB9" w:rsidR="00FF782E" w:rsidRPr="008378BD" w:rsidRDefault="00FF782E" w:rsidP="008378BD">
      <w:pPr>
        <w:spacing w:before="120" w:after="120" w:line="312" w:lineRule="auto"/>
        <w:ind w:left="709"/>
        <w:rPr>
          <w:noProof/>
          <w:sz w:val="26"/>
          <w:szCs w:val="26"/>
          <w:lang w:val="da-DK"/>
        </w:rPr>
      </w:pPr>
      <w:r w:rsidRPr="008378BD">
        <w:rPr>
          <w:noProof/>
          <w:sz w:val="26"/>
          <w:szCs w:val="26"/>
          <w:lang w:val="da-DK"/>
        </w:rPr>
        <w:t>Nạp dữ liệu từ cơ sở dữ liệu của hệ thống ứng dụng</w:t>
      </w:r>
    </w:p>
    <w:p w14:paraId="203BB4EB" w14:textId="7D499E02" w:rsidR="00FF782E" w:rsidRPr="008378BD" w:rsidRDefault="00FF782E" w:rsidP="008378BD">
      <w:pPr>
        <w:spacing w:before="120" w:after="120" w:line="312" w:lineRule="auto"/>
        <w:rPr>
          <w:b/>
          <w:noProof/>
          <w:sz w:val="26"/>
          <w:szCs w:val="26"/>
          <w:lang w:val="da-DK"/>
        </w:rPr>
      </w:pPr>
      <w:r w:rsidRPr="008378BD">
        <w:rPr>
          <w:b/>
          <w:noProof/>
          <w:sz w:val="26"/>
          <w:szCs w:val="26"/>
          <w:lang w:val="en-SG" w:eastAsia="en-SG"/>
        </w:rPr>
        <w:drawing>
          <wp:inline distT="0" distB="0" distL="0" distR="0" wp14:anchorId="2C8C1E63" wp14:editId="792618A3">
            <wp:extent cx="5729544" cy="2009775"/>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2128" cy="2017697"/>
                    </a:xfrm>
                    <a:prstGeom prst="rect">
                      <a:avLst/>
                    </a:prstGeom>
                    <a:noFill/>
                    <a:ln>
                      <a:noFill/>
                    </a:ln>
                  </pic:spPr>
                </pic:pic>
              </a:graphicData>
            </a:graphic>
          </wp:inline>
        </w:drawing>
      </w:r>
    </w:p>
    <w:p w14:paraId="0C3FB089" w14:textId="5577FD8B" w:rsidR="006F44F5" w:rsidRPr="008378BD" w:rsidRDefault="006F44F5" w:rsidP="008378BD">
      <w:pPr>
        <w:pStyle w:val="Caption"/>
        <w:spacing w:before="120" w:after="120" w:line="312" w:lineRule="auto"/>
        <w:rPr>
          <w:b/>
          <w:i w:val="0"/>
          <w:iCs w:val="0"/>
          <w:noProof/>
          <w:sz w:val="26"/>
          <w:szCs w:val="26"/>
          <w:lang w:val="da-DK"/>
        </w:rPr>
      </w:pPr>
      <w:r w:rsidRPr="008378BD">
        <w:rPr>
          <w:b/>
          <w:noProof/>
          <w:sz w:val="26"/>
          <w:szCs w:val="26"/>
          <w:lang w:val="da-DK"/>
        </w:rPr>
        <w:tab/>
      </w:r>
      <w:r w:rsidRPr="008378BD">
        <w:rPr>
          <w:b/>
          <w:noProof/>
          <w:sz w:val="26"/>
          <w:szCs w:val="26"/>
          <w:lang w:val="da-DK"/>
        </w:rPr>
        <w:tab/>
      </w:r>
      <w:r w:rsidRPr="008378BD">
        <w:rPr>
          <w:b/>
          <w:noProof/>
          <w:sz w:val="26"/>
          <w:szCs w:val="26"/>
          <w:lang w:val="da-DK"/>
        </w:rPr>
        <w:tab/>
      </w:r>
      <w:bookmarkStart w:id="1685" w:name="_Toc90544458"/>
      <w:r w:rsidRPr="008378BD">
        <w:rPr>
          <w:i w:val="0"/>
          <w:iCs w:val="0"/>
          <w:color w:val="auto"/>
          <w:sz w:val="26"/>
          <w:szCs w:val="26"/>
          <w:lang w:val="da-DK"/>
        </w:rPr>
        <w:t xml:space="preserve">Hình </w:t>
      </w:r>
      <w:r w:rsidR="00CC327B" w:rsidRPr="008378BD">
        <w:rPr>
          <w:i w:val="0"/>
          <w:iCs w:val="0"/>
          <w:color w:val="auto"/>
          <w:sz w:val="26"/>
          <w:szCs w:val="26"/>
          <w:lang w:val="da-DK"/>
        </w:rPr>
        <w:t>3.</w:t>
      </w:r>
      <w:r w:rsidR="005425D9" w:rsidRPr="008378BD">
        <w:rPr>
          <w:i w:val="0"/>
          <w:iCs w:val="0"/>
          <w:color w:val="auto"/>
          <w:sz w:val="26"/>
          <w:szCs w:val="26"/>
          <w:lang w:val="da-DK"/>
        </w:rPr>
        <w:t>40</w:t>
      </w:r>
      <w:ins w:id="1686" w:author="lenovo" w:date="2021-12-30T09:16:00Z">
        <w:r w:rsidR="00D534C2">
          <w:rPr>
            <w:i w:val="0"/>
            <w:iCs w:val="0"/>
            <w:color w:val="auto"/>
            <w:sz w:val="26"/>
            <w:szCs w:val="26"/>
            <w:lang w:val="da-DK"/>
          </w:rPr>
          <w:t>.</w:t>
        </w:r>
      </w:ins>
      <w:r w:rsidRPr="008378BD">
        <w:rPr>
          <w:bCs/>
          <w:i w:val="0"/>
          <w:iCs w:val="0"/>
          <w:noProof/>
          <w:color w:val="auto"/>
          <w:sz w:val="26"/>
          <w:szCs w:val="26"/>
          <w:lang w:val="da-DK"/>
        </w:rPr>
        <w:t xml:space="preserve"> Nạp cơ sở dữ liệu ứng dụng vào Kho dữ liệu</w:t>
      </w:r>
      <w:bookmarkEnd w:id="1685"/>
    </w:p>
    <w:p w14:paraId="489C9AEA" w14:textId="58193096" w:rsidR="00FF782E" w:rsidRPr="008378BD" w:rsidRDefault="00FF782E" w:rsidP="008378BD">
      <w:pPr>
        <w:spacing w:before="120" w:after="120" w:line="312" w:lineRule="auto"/>
        <w:ind w:left="720"/>
        <w:rPr>
          <w:noProof/>
          <w:sz w:val="26"/>
          <w:szCs w:val="26"/>
          <w:lang w:val="da-DK"/>
        </w:rPr>
      </w:pPr>
      <w:r w:rsidRPr="008378BD">
        <w:rPr>
          <w:noProof/>
          <w:sz w:val="26"/>
          <w:szCs w:val="26"/>
          <w:lang w:val="da-DK"/>
        </w:rPr>
        <w:lastRenderedPageBreak/>
        <w:t xml:space="preserve">Bước 1: chọn Data Flow Task </w:t>
      </w:r>
      <w:r w:rsidR="001B1AE1" w:rsidRPr="008378BD">
        <w:rPr>
          <w:noProof/>
          <w:sz w:val="26"/>
          <w:szCs w:val="26"/>
          <w:lang w:val="da-DK"/>
        </w:rPr>
        <w:t xml:space="preserve">→ </w:t>
      </w:r>
      <w:r w:rsidR="00157623" w:rsidRPr="008378BD">
        <w:rPr>
          <w:noProof/>
          <w:sz w:val="26"/>
          <w:szCs w:val="26"/>
          <w:lang w:val="da-DK"/>
        </w:rPr>
        <w:t>D</w:t>
      </w:r>
      <w:r w:rsidRPr="008378BD">
        <w:rPr>
          <w:noProof/>
          <w:sz w:val="26"/>
          <w:szCs w:val="26"/>
          <w:lang w:val="da-DK"/>
        </w:rPr>
        <w:t xml:space="preserve">ouble </w:t>
      </w:r>
      <w:r w:rsidR="00157623" w:rsidRPr="008378BD">
        <w:rPr>
          <w:noProof/>
          <w:sz w:val="26"/>
          <w:szCs w:val="26"/>
          <w:lang w:val="da-DK"/>
        </w:rPr>
        <w:t>C</w:t>
      </w:r>
      <w:r w:rsidRPr="008378BD">
        <w:rPr>
          <w:noProof/>
          <w:sz w:val="26"/>
          <w:szCs w:val="26"/>
          <w:lang w:val="da-DK"/>
        </w:rPr>
        <w:t>lick.</w:t>
      </w:r>
    </w:p>
    <w:p w14:paraId="3AEFEB62" w14:textId="77777777" w:rsidR="00FF782E" w:rsidRPr="008378BD" w:rsidRDefault="00FF782E" w:rsidP="008378BD">
      <w:pPr>
        <w:spacing w:before="120" w:after="120" w:line="312" w:lineRule="auto"/>
        <w:ind w:left="720"/>
        <w:rPr>
          <w:noProof/>
          <w:sz w:val="26"/>
          <w:szCs w:val="26"/>
          <w:lang w:val="da-DK"/>
        </w:rPr>
      </w:pPr>
      <w:r w:rsidRPr="008378BD">
        <w:rPr>
          <w:noProof/>
          <w:sz w:val="26"/>
          <w:szCs w:val="26"/>
          <w:lang w:val="da-DK"/>
        </w:rPr>
        <w:t>Bước 2: lấy dữ liệu từ các bảng trong cơ sở dữ liệu của hệ thống ứng dụng nạp vào kho dữ liệu.</w:t>
      </w:r>
    </w:p>
    <w:p w14:paraId="4678670B" w14:textId="4004863E" w:rsidR="00FF782E" w:rsidRPr="008378BD" w:rsidRDefault="00FF782E" w:rsidP="008378BD">
      <w:pPr>
        <w:pStyle w:val="ListParagraph"/>
        <w:spacing w:before="120" w:after="120" w:line="312" w:lineRule="auto"/>
        <w:rPr>
          <w:rFonts w:ascii="Times New Roman" w:hAnsi="Times New Roman"/>
          <w:noProof/>
          <w:sz w:val="26"/>
          <w:szCs w:val="26"/>
          <w:lang w:val="da-DK"/>
        </w:rPr>
      </w:pPr>
      <w:r w:rsidRPr="008378BD">
        <w:rPr>
          <w:rFonts w:ascii="Times New Roman" w:hAnsi="Times New Roman"/>
          <w:noProof/>
          <w:sz w:val="26"/>
          <w:szCs w:val="26"/>
          <w:lang w:val="da-DK"/>
        </w:rPr>
        <w:t xml:space="preserve">Bước 3: </w:t>
      </w:r>
      <w:r w:rsidR="005C5F64" w:rsidRPr="008378BD">
        <w:rPr>
          <w:rFonts w:ascii="Times New Roman" w:hAnsi="Times New Roman"/>
          <w:noProof/>
          <w:sz w:val="26"/>
          <w:szCs w:val="26"/>
          <w:lang w:val="da-DK"/>
        </w:rPr>
        <w:t>t</w:t>
      </w:r>
      <w:r w:rsidRPr="008378BD">
        <w:rPr>
          <w:rFonts w:ascii="Times New Roman" w:hAnsi="Times New Roman"/>
          <w:noProof/>
          <w:sz w:val="26"/>
          <w:szCs w:val="26"/>
          <w:lang w:val="da-DK"/>
        </w:rPr>
        <w:t xml:space="preserve">ừ SSIS Toolbox </w:t>
      </w:r>
      <w:r w:rsidR="001B1AE1" w:rsidRPr="008378BD">
        <w:rPr>
          <w:rFonts w:ascii="Times New Roman" w:hAnsi="Times New Roman"/>
          <w:noProof/>
          <w:sz w:val="26"/>
          <w:szCs w:val="26"/>
          <w:lang w:val="da-DK"/>
        </w:rPr>
        <w:t xml:space="preserve">→ </w:t>
      </w:r>
      <w:r w:rsidRPr="008378BD">
        <w:rPr>
          <w:rFonts w:ascii="Times New Roman" w:hAnsi="Times New Roman"/>
          <w:noProof/>
          <w:sz w:val="26"/>
          <w:szCs w:val="26"/>
          <w:lang w:val="da-DK"/>
        </w:rPr>
        <w:t xml:space="preserve">OLE DB Source </w:t>
      </w:r>
      <w:r w:rsidR="001B1AE1" w:rsidRPr="008378BD">
        <w:rPr>
          <w:rFonts w:ascii="Times New Roman" w:hAnsi="Times New Roman"/>
          <w:noProof/>
          <w:sz w:val="26"/>
          <w:szCs w:val="26"/>
          <w:lang w:val="da-DK"/>
        </w:rPr>
        <w:t xml:space="preserve">→ </w:t>
      </w:r>
      <w:r w:rsidRPr="008378BD">
        <w:rPr>
          <w:rFonts w:ascii="Times New Roman" w:hAnsi="Times New Roman"/>
          <w:noProof/>
          <w:sz w:val="26"/>
          <w:szCs w:val="26"/>
          <w:lang w:val="da-DK"/>
        </w:rPr>
        <w:t>rồi nhấn đúp vào OLE DB Source.</w:t>
      </w:r>
    </w:p>
    <w:p w14:paraId="1415DB2E" w14:textId="77EE39BC" w:rsidR="00FF782E" w:rsidRPr="008378BD" w:rsidRDefault="005C5F64" w:rsidP="008378BD">
      <w:pPr>
        <w:pStyle w:val="ListParagraph"/>
        <w:spacing w:before="120" w:after="120" w:line="312" w:lineRule="auto"/>
        <w:rPr>
          <w:rFonts w:ascii="Times New Roman" w:hAnsi="Times New Roman"/>
          <w:noProof/>
          <w:sz w:val="26"/>
          <w:szCs w:val="26"/>
          <w:lang w:val="da-DK"/>
        </w:rPr>
      </w:pPr>
      <w:r w:rsidRPr="008378BD">
        <w:rPr>
          <w:rFonts w:ascii="Times New Roman" w:hAnsi="Times New Roman"/>
          <w:noProof/>
          <w:sz w:val="26"/>
          <w:szCs w:val="26"/>
          <w:lang w:val="da-DK"/>
        </w:rPr>
        <w:t xml:space="preserve">Bước 4: </w:t>
      </w:r>
      <w:r w:rsidR="00FF782E" w:rsidRPr="008378BD">
        <w:rPr>
          <w:rFonts w:ascii="Times New Roman" w:hAnsi="Times New Roman"/>
          <w:noProof/>
          <w:sz w:val="26"/>
          <w:szCs w:val="26"/>
          <w:lang w:val="da-DK"/>
        </w:rPr>
        <w:t xml:space="preserve">Kết nối với database nghiệp vụ </w:t>
      </w:r>
      <w:r w:rsidR="001B1AE1" w:rsidRPr="008378BD">
        <w:rPr>
          <w:rFonts w:ascii="Times New Roman" w:hAnsi="Times New Roman"/>
          <w:noProof/>
          <w:sz w:val="26"/>
          <w:szCs w:val="26"/>
          <w:lang w:val="da-DK"/>
        </w:rPr>
        <w:t xml:space="preserve">→ </w:t>
      </w:r>
      <w:r w:rsidR="00FF782E" w:rsidRPr="008378BD">
        <w:rPr>
          <w:rFonts w:ascii="Times New Roman" w:hAnsi="Times New Roman"/>
          <w:noProof/>
          <w:sz w:val="26"/>
          <w:szCs w:val="26"/>
          <w:lang w:val="da-DK"/>
        </w:rPr>
        <w:t>chọn bảng LOAISP.</w:t>
      </w:r>
    </w:p>
    <w:p w14:paraId="25862072" w14:textId="17249F7C" w:rsidR="00FF782E" w:rsidRPr="008378BD" w:rsidRDefault="00FF782E" w:rsidP="008378BD">
      <w:pPr>
        <w:spacing w:before="120" w:after="120" w:line="312" w:lineRule="auto"/>
        <w:ind w:left="90"/>
        <w:rPr>
          <w:noProof/>
          <w:sz w:val="26"/>
          <w:szCs w:val="26"/>
          <w:lang w:val="da-DK"/>
        </w:rPr>
      </w:pPr>
      <w:r w:rsidRPr="008378BD">
        <w:rPr>
          <w:noProof/>
          <w:sz w:val="26"/>
          <w:szCs w:val="26"/>
          <w:lang w:val="en-SG" w:eastAsia="en-SG"/>
        </w:rPr>
        <w:drawing>
          <wp:inline distT="0" distB="0" distL="0" distR="0" wp14:anchorId="5B4D14D0" wp14:editId="5DADE57A">
            <wp:extent cx="5514975" cy="2989580"/>
            <wp:effectExtent l="0" t="0" r="9525" b="12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4975" cy="2989580"/>
                    </a:xfrm>
                    <a:prstGeom prst="rect">
                      <a:avLst/>
                    </a:prstGeom>
                    <a:noFill/>
                    <a:ln>
                      <a:noFill/>
                    </a:ln>
                  </pic:spPr>
                </pic:pic>
              </a:graphicData>
            </a:graphic>
          </wp:inline>
        </w:drawing>
      </w:r>
    </w:p>
    <w:p w14:paraId="2345E6CC" w14:textId="111C8CCD" w:rsidR="005C5F64" w:rsidRPr="008378BD" w:rsidRDefault="006F44F5" w:rsidP="008378BD">
      <w:pPr>
        <w:pStyle w:val="Caption"/>
        <w:spacing w:before="120" w:after="120" w:line="312" w:lineRule="auto"/>
        <w:rPr>
          <w:i w:val="0"/>
          <w:iCs w:val="0"/>
          <w:noProof/>
          <w:sz w:val="26"/>
          <w:szCs w:val="26"/>
          <w:lang w:val="da-DK"/>
        </w:rPr>
      </w:pPr>
      <w:r w:rsidRPr="008378BD">
        <w:rPr>
          <w:noProof/>
          <w:sz w:val="26"/>
          <w:szCs w:val="26"/>
          <w:lang w:val="da-DK"/>
        </w:rPr>
        <w:tab/>
      </w:r>
      <w:r w:rsidRPr="008378BD">
        <w:rPr>
          <w:noProof/>
          <w:sz w:val="26"/>
          <w:szCs w:val="26"/>
          <w:lang w:val="da-DK"/>
        </w:rPr>
        <w:tab/>
      </w:r>
      <w:r w:rsidRPr="008378BD">
        <w:rPr>
          <w:noProof/>
          <w:sz w:val="26"/>
          <w:szCs w:val="26"/>
          <w:lang w:val="da-DK"/>
        </w:rPr>
        <w:tab/>
      </w:r>
      <w:r w:rsidRPr="008378BD">
        <w:rPr>
          <w:noProof/>
          <w:sz w:val="26"/>
          <w:szCs w:val="26"/>
          <w:lang w:val="da-DK"/>
        </w:rPr>
        <w:tab/>
      </w:r>
      <w:bookmarkStart w:id="1687" w:name="_Toc90544459"/>
      <w:r w:rsidRPr="008378BD">
        <w:rPr>
          <w:i w:val="0"/>
          <w:iCs w:val="0"/>
          <w:color w:val="auto"/>
          <w:sz w:val="26"/>
          <w:szCs w:val="26"/>
        </w:rPr>
        <w:t xml:space="preserve">Hình </w:t>
      </w:r>
      <w:r w:rsidR="00CC327B" w:rsidRPr="008378BD">
        <w:rPr>
          <w:i w:val="0"/>
          <w:iCs w:val="0"/>
          <w:color w:val="auto"/>
          <w:sz w:val="26"/>
          <w:szCs w:val="26"/>
        </w:rPr>
        <w:t>3.</w:t>
      </w:r>
      <w:r w:rsidR="005425D9" w:rsidRPr="008378BD">
        <w:rPr>
          <w:i w:val="0"/>
          <w:iCs w:val="0"/>
          <w:color w:val="auto"/>
          <w:sz w:val="26"/>
          <w:szCs w:val="26"/>
        </w:rPr>
        <w:t>41</w:t>
      </w:r>
      <w:ins w:id="1688" w:author="lenovo" w:date="2021-12-30T09:16:00Z">
        <w:r w:rsidR="00D534C2">
          <w:rPr>
            <w:i w:val="0"/>
            <w:iCs w:val="0"/>
            <w:color w:val="auto"/>
            <w:sz w:val="26"/>
            <w:szCs w:val="26"/>
          </w:rPr>
          <w:t>.</w:t>
        </w:r>
      </w:ins>
      <w:r w:rsidRPr="008378BD">
        <w:rPr>
          <w:i w:val="0"/>
          <w:iCs w:val="0"/>
          <w:noProof/>
          <w:color w:val="auto"/>
          <w:sz w:val="26"/>
          <w:szCs w:val="26"/>
          <w:lang w:val="da-DK"/>
        </w:rPr>
        <w:t xml:space="preserve"> Kết nối Database Source</w:t>
      </w:r>
      <w:bookmarkEnd w:id="1687"/>
      <w:r w:rsidR="005C5F64" w:rsidRPr="008378BD">
        <w:rPr>
          <w:bCs/>
          <w:i w:val="0"/>
          <w:iCs w:val="0"/>
          <w:noProof/>
          <w:sz w:val="26"/>
          <w:szCs w:val="26"/>
          <w:lang w:val="da-DK"/>
        </w:rPr>
        <w:br w:type="page"/>
      </w:r>
    </w:p>
    <w:p w14:paraId="259779C0" w14:textId="5DF1A214" w:rsidR="00FF782E" w:rsidRPr="008378BD" w:rsidRDefault="005C5F64" w:rsidP="008378BD">
      <w:pPr>
        <w:pStyle w:val="ListParagraph"/>
        <w:spacing w:before="120" w:after="120" w:line="312" w:lineRule="auto"/>
        <w:ind w:left="709"/>
        <w:rPr>
          <w:rFonts w:ascii="Times New Roman" w:hAnsi="Times New Roman"/>
          <w:bCs/>
          <w:noProof/>
          <w:sz w:val="26"/>
          <w:szCs w:val="26"/>
          <w:lang w:val="da-DK"/>
        </w:rPr>
      </w:pPr>
      <w:r w:rsidRPr="008378BD">
        <w:rPr>
          <w:rFonts w:ascii="Times New Roman" w:hAnsi="Times New Roman"/>
          <w:bCs/>
          <w:noProof/>
          <w:sz w:val="26"/>
          <w:szCs w:val="26"/>
          <w:lang w:val="da-DK"/>
        </w:rPr>
        <w:lastRenderedPageBreak/>
        <w:t xml:space="preserve">Bước 5: </w:t>
      </w:r>
      <w:r w:rsidR="00FF782E" w:rsidRPr="008378BD">
        <w:rPr>
          <w:rFonts w:ascii="Times New Roman" w:hAnsi="Times New Roman"/>
          <w:bCs/>
          <w:noProof/>
          <w:sz w:val="26"/>
          <w:szCs w:val="26"/>
          <w:lang w:val="da-DK"/>
        </w:rPr>
        <w:t>Ở tab Columns</w:t>
      </w:r>
      <w:r w:rsidR="001B1AE1" w:rsidRPr="008378BD">
        <w:rPr>
          <w:rFonts w:ascii="Times New Roman" w:hAnsi="Times New Roman"/>
          <w:bCs/>
          <w:noProof/>
          <w:sz w:val="26"/>
          <w:szCs w:val="26"/>
          <w:lang w:val="da-DK"/>
        </w:rPr>
        <w:t xml:space="preserve"> </w:t>
      </w:r>
      <w:r w:rsidR="001B1AE1" w:rsidRPr="008378BD">
        <w:rPr>
          <w:rFonts w:ascii="Times New Roman" w:hAnsi="Times New Roman"/>
          <w:noProof/>
          <w:sz w:val="26"/>
          <w:szCs w:val="26"/>
          <w:lang w:val="da-DK"/>
        </w:rPr>
        <w:t xml:space="preserve">→ </w:t>
      </w:r>
      <w:r w:rsidR="00FF782E" w:rsidRPr="008378BD">
        <w:rPr>
          <w:rFonts w:ascii="Times New Roman" w:hAnsi="Times New Roman"/>
          <w:bCs/>
          <w:noProof/>
          <w:sz w:val="26"/>
          <w:szCs w:val="26"/>
          <w:lang w:val="da-DK"/>
        </w:rPr>
        <w:t>chọn cột để nạp dữ liệu vào Kho dữ liệu.</w:t>
      </w:r>
    </w:p>
    <w:p w14:paraId="3F268767" w14:textId="6679D613" w:rsidR="00FF782E" w:rsidRPr="008378BD" w:rsidRDefault="00FF782E" w:rsidP="008378BD">
      <w:pPr>
        <w:spacing w:before="120" w:after="120" w:line="312" w:lineRule="auto"/>
        <w:ind w:left="90"/>
        <w:rPr>
          <w:noProof/>
          <w:sz w:val="26"/>
          <w:szCs w:val="26"/>
          <w:lang w:val="da-DK"/>
        </w:rPr>
      </w:pPr>
      <w:r w:rsidRPr="008378BD">
        <w:rPr>
          <w:noProof/>
          <w:sz w:val="26"/>
          <w:szCs w:val="26"/>
          <w:lang w:val="en-SG" w:eastAsia="en-SG"/>
        </w:rPr>
        <w:drawing>
          <wp:inline distT="0" distB="0" distL="0" distR="0" wp14:anchorId="37245577" wp14:editId="55AF9676">
            <wp:extent cx="5476875" cy="3475355"/>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6875" cy="3475355"/>
                    </a:xfrm>
                    <a:prstGeom prst="rect">
                      <a:avLst/>
                    </a:prstGeom>
                    <a:noFill/>
                    <a:ln>
                      <a:noFill/>
                    </a:ln>
                  </pic:spPr>
                </pic:pic>
              </a:graphicData>
            </a:graphic>
          </wp:inline>
        </w:drawing>
      </w:r>
    </w:p>
    <w:p w14:paraId="6B1677C8" w14:textId="25E38EAE" w:rsidR="006F44F5" w:rsidRPr="008378BD" w:rsidRDefault="006F44F5" w:rsidP="008378BD">
      <w:pPr>
        <w:pStyle w:val="Caption"/>
        <w:spacing w:before="120" w:after="120" w:line="312" w:lineRule="auto"/>
        <w:rPr>
          <w:i w:val="0"/>
          <w:iCs w:val="0"/>
          <w:noProof/>
          <w:sz w:val="26"/>
          <w:szCs w:val="26"/>
          <w:lang w:val="da-DK"/>
        </w:rPr>
      </w:pPr>
      <w:r w:rsidRPr="008378BD">
        <w:rPr>
          <w:noProof/>
          <w:sz w:val="26"/>
          <w:szCs w:val="26"/>
          <w:lang w:val="da-DK"/>
        </w:rPr>
        <w:tab/>
      </w:r>
      <w:r w:rsidRPr="008378BD">
        <w:rPr>
          <w:noProof/>
          <w:sz w:val="26"/>
          <w:szCs w:val="26"/>
          <w:lang w:val="da-DK"/>
        </w:rPr>
        <w:tab/>
      </w:r>
      <w:bookmarkStart w:id="1689" w:name="_Toc90544460"/>
      <w:r w:rsidRPr="008378BD">
        <w:rPr>
          <w:i w:val="0"/>
          <w:iCs w:val="0"/>
          <w:color w:val="auto"/>
          <w:sz w:val="26"/>
          <w:szCs w:val="26"/>
        </w:rPr>
        <w:t xml:space="preserve">Hình </w:t>
      </w:r>
      <w:r w:rsidR="00BF55D2" w:rsidRPr="008378BD">
        <w:rPr>
          <w:i w:val="0"/>
          <w:iCs w:val="0"/>
          <w:color w:val="auto"/>
          <w:sz w:val="26"/>
          <w:szCs w:val="26"/>
        </w:rPr>
        <w:t>3.</w:t>
      </w:r>
      <w:r w:rsidR="005425D9" w:rsidRPr="008378BD">
        <w:rPr>
          <w:i w:val="0"/>
          <w:iCs w:val="0"/>
          <w:color w:val="auto"/>
          <w:sz w:val="26"/>
          <w:szCs w:val="26"/>
        </w:rPr>
        <w:t>42</w:t>
      </w:r>
      <w:ins w:id="1690" w:author="lenovo" w:date="2021-12-30T09:16:00Z">
        <w:r w:rsidR="00D534C2">
          <w:rPr>
            <w:i w:val="0"/>
            <w:iCs w:val="0"/>
            <w:color w:val="auto"/>
            <w:sz w:val="26"/>
            <w:szCs w:val="26"/>
          </w:rPr>
          <w:t>.</w:t>
        </w:r>
      </w:ins>
      <w:r w:rsidRPr="008378BD">
        <w:rPr>
          <w:i w:val="0"/>
          <w:iCs w:val="0"/>
          <w:noProof/>
          <w:color w:val="auto"/>
          <w:sz w:val="26"/>
          <w:szCs w:val="26"/>
          <w:lang w:val="da-DK"/>
        </w:rPr>
        <w:t xml:space="preserve"> Kết nối Database Source với Data Conversion</w:t>
      </w:r>
      <w:bookmarkEnd w:id="1689"/>
    </w:p>
    <w:p w14:paraId="44254D4A" w14:textId="597547AC" w:rsidR="00FF782E" w:rsidRPr="008378BD" w:rsidRDefault="00BB37E8" w:rsidP="008378BD">
      <w:pPr>
        <w:pStyle w:val="ListParagraph"/>
        <w:spacing w:before="120" w:after="120" w:line="312" w:lineRule="auto"/>
        <w:ind w:left="709"/>
        <w:rPr>
          <w:rFonts w:ascii="Times New Roman" w:hAnsi="Times New Roman"/>
          <w:bCs/>
          <w:noProof/>
          <w:sz w:val="26"/>
          <w:szCs w:val="26"/>
          <w:lang w:val="da-DK"/>
        </w:rPr>
      </w:pPr>
      <w:r w:rsidRPr="008378BD">
        <w:rPr>
          <w:rFonts w:ascii="Times New Roman" w:hAnsi="Times New Roman"/>
          <w:bCs/>
          <w:noProof/>
          <w:sz w:val="26"/>
          <w:szCs w:val="26"/>
          <w:lang w:val="da-DK"/>
        </w:rPr>
        <w:t xml:space="preserve">Bước 6: </w:t>
      </w:r>
      <w:r w:rsidR="00FF782E" w:rsidRPr="008378BD">
        <w:rPr>
          <w:rFonts w:ascii="Times New Roman" w:hAnsi="Times New Roman"/>
          <w:bCs/>
          <w:noProof/>
          <w:sz w:val="26"/>
          <w:szCs w:val="26"/>
          <w:lang w:val="da-DK"/>
        </w:rPr>
        <w:t>Từ SSIS Toolbox</w:t>
      </w:r>
      <w:r w:rsidR="001B1AE1" w:rsidRPr="008378BD">
        <w:rPr>
          <w:rFonts w:ascii="Times New Roman" w:hAnsi="Times New Roman"/>
          <w:bCs/>
          <w:noProof/>
          <w:sz w:val="26"/>
          <w:szCs w:val="26"/>
          <w:lang w:val="da-DK"/>
        </w:rPr>
        <w:t xml:space="preserve"> </w:t>
      </w:r>
      <w:r w:rsidR="001B1AE1" w:rsidRPr="008378BD">
        <w:rPr>
          <w:rFonts w:ascii="Times New Roman" w:hAnsi="Times New Roman"/>
          <w:noProof/>
          <w:sz w:val="26"/>
          <w:szCs w:val="26"/>
          <w:lang w:val="da-DK"/>
        </w:rPr>
        <w:t xml:space="preserve">→ </w:t>
      </w:r>
      <w:r w:rsidR="00FF782E" w:rsidRPr="008378BD">
        <w:rPr>
          <w:rFonts w:ascii="Times New Roman" w:hAnsi="Times New Roman"/>
          <w:bCs/>
          <w:noProof/>
          <w:sz w:val="26"/>
          <w:szCs w:val="26"/>
          <w:lang w:val="da-DK"/>
        </w:rPr>
        <w:t xml:space="preserve"> kéo thả Data Conversion </w:t>
      </w:r>
      <w:r w:rsidR="001B1AE1" w:rsidRPr="008378BD">
        <w:rPr>
          <w:rFonts w:ascii="Times New Roman" w:hAnsi="Times New Roman"/>
          <w:noProof/>
          <w:sz w:val="26"/>
          <w:szCs w:val="26"/>
          <w:lang w:val="da-DK"/>
        </w:rPr>
        <w:t xml:space="preserve">→ </w:t>
      </w:r>
      <w:r w:rsidR="00FF782E" w:rsidRPr="008378BD">
        <w:rPr>
          <w:rFonts w:ascii="Times New Roman" w:hAnsi="Times New Roman"/>
          <w:bCs/>
          <w:noProof/>
          <w:sz w:val="26"/>
          <w:szCs w:val="26"/>
          <w:lang w:val="da-DK"/>
        </w:rPr>
        <w:t xml:space="preserve">kết nối </w:t>
      </w:r>
      <w:r w:rsidR="00FF782E" w:rsidRPr="008378BD">
        <w:rPr>
          <w:rFonts w:ascii="Times New Roman" w:hAnsi="Times New Roman"/>
          <w:noProof/>
          <w:sz w:val="26"/>
          <w:szCs w:val="26"/>
          <w:lang w:val="da-DK"/>
        </w:rPr>
        <w:t>OLE DB Source với Data Conversion</w:t>
      </w:r>
      <w:r w:rsidR="001B1AE1" w:rsidRPr="008378BD">
        <w:rPr>
          <w:rFonts w:ascii="Times New Roman" w:hAnsi="Times New Roman"/>
          <w:noProof/>
          <w:sz w:val="26"/>
          <w:szCs w:val="26"/>
          <w:lang w:val="da-DK"/>
        </w:rPr>
        <w:t xml:space="preserve"> → </w:t>
      </w:r>
      <w:r w:rsidR="00741FDB" w:rsidRPr="008378BD">
        <w:rPr>
          <w:rFonts w:ascii="Times New Roman" w:hAnsi="Times New Roman"/>
          <w:noProof/>
          <w:sz w:val="26"/>
          <w:szCs w:val="26"/>
          <w:lang w:val="da-DK"/>
        </w:rPr>
        <w:t>D</w:t>
      </w:r>
      <w:r w:rsidR="001B1AE1" w:rsidRPr="008378BD">
        <w:rPr>
          <w:rFonts w:ascii="Times New Roman" w:hAnsi="Times New Roman"/>
          <w:noProof/>
          <w:sz w:val="26"/>
          <w:szCs w:val="26"/>
          <w:lang w:val="da-DK"/>
        </w:rPr>
        <w:t xml:space="preserve">ouble </w:t>
      </w:r>
      <w:r w:rsidR="00741FDB" w:rsidRPr="008378BD">
        <w:rPr>
          <w:rFonts w:ascii="Times New Roman" w:hAnsi="Times New Roman"/>
          <w:noProof/>
          <w:sz w:val="26"/>
          <w:szCs w:val="26"/>
          <w:lang w:val="da-DK"/>
        </w:rPr>
        <w:t>C</w:t>
      </w:r>
      <w:r w:rsidR="001B1AE1" w:rsidRPr="008378BD">
        <w:rPr>
          <w:rFonts w:ascii="Times New Roman" w:hAnsi="Times New Roman"/>
          <w:noProof/>
          <w:sz w:val="26"/>
          <w:szCs w:val="26"/>
          <w:lang w:val="da-DK"/>
        </w:rPr>
        <w:t xml:space="preserve">lick </w:t>
      </w:r>
      <w:r w:rsidR="00FF782E" w:rsidRPr="008378BD">
        <w:rPr>
          <w:rFonts w:ascii="Times New Roman" w:hAnsi="Times New Roman"/>
          <w:noProof/>
          <w:sz w:val="26"/>
          <w:szCs w:val="26"/>
          <w:lang w:val="da-DK"/>
        </w:rPr>
        <w:t>vào Data Conversion.</w:t>
      </w:r>
    </w:p>
    <w:p w14:paraId="6612E5AC" w14:textId="13FE7BC1" w:rsidR="00FF782E" w:rsidRPr="008378BD" w:rsidRDefault="00FF782E" w:rsidP="008378BD">
      <w:pPr>
        <w:spacing w:before="120" w:after="120" w:line="312" w:lineRule="auto"/>
        <w:ind w:left="851"/>
        <w:jc w:val="center"/>
        <w:rPr>
          <w:noProof/>
          <w:sz w:val="26"/>
          <w:szCs w:val="26"/>
          <w:lang w:val="da-DK"/>
        </w:rPr>
      </w:pPr>
      <w:r w:rsidRPr="008378BD">
        <w:rPr>
          <w:noProof/>
          <w:sz w:val="26"/>
          <w:szCs w:val="26"/>
          <w:lang w:val="en-SG" w:eastAsia="en-SG"/>
        </w:rPr>
        <w:drawing>
          <wp:inline distT="0" distB="0" distL="0" distR="0" wp14:anchorId="07EF9146" wp14:editId="15C1FA6C">
            <wp:extent cx="2363359" cy="13144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66452" cy="1316170"/>
                    </a:xfrm>
                    <a:prstGeom prst="rect">
                      <a:avLst/>
                    </a:prstGeom>
                    <a:noFill/>
                    <a:ln>
                      <a:noFill/>
                    </a:ln>
                  </pic:spPr>
                </pic:pic>
              </a:graphicData>
            </a:graphic>
          </wp:inline>
        </w:drawing>
      </w:r>
    </w:p>
    <w:p w14:paraId="5BC9490B" w14:textId="758B39F7" w:rsidR="00676412" w:rsidRPr="008378BD" w:rsidRDefault="006F44F5" w:rsidP="008378BD">
      <w:pPr>
        <w:pStyle w:val="Caption"/>
        <w:spacing w:before="120" w:after="120" w:line="312" w:lineRule="auto"/>
        <w:jc w:val="center"/>
        <w:rPr>
          <w:i w:val="0"/>
          <w:iCs w:val="0"/>
          <w:noProof/>
          <w:sz w:val="26"/>
          <w:szCs w:val="26"/>
          <w:lang w:val="da-DK"/>
        </w:rPr>
      </w:pPr>
      <w:bookmarkStart w:id="1691" w:name="_Toc90544461"/>
      <w:r w:rsidRPr="008378BD">
        <w:rPr>
          <w:i w:val="0"/>
          <w:iCs w:val="0"/>
          <w:color w:val="auto"/>
          <w:sz w:val="26"/>
          <w:szCs w:val="26"/>
          <w:lang w:val="da-DK"/>
        </w:rPr>
        <w:t xml:space="preserve">Hình </w:t>
      </w:r>
      <w:r w:rsidR="00BF55D2" w:rsidRPr="008378BD">
        <w:rPr>
          <w:i w:val="0"/>
          <w:iCs w:val="0"/>
          <w:color w:val="auto"/>
          <w:sz w:val="26"/>
          <w:szCs w:val="26"/>
          <w:lang w:val="da-DK"/>
        </w:rPr>
        <w:t>3.</w:t>
      </w:r>
      <w:r w:rsidR="005425D9" w:rsidRPr="008378BD">
        <w:rPr>
          <w:i w:val="0"/>
          <w:iCs w:val="0"/>
          <w:color w:val="auto"/>
          <w:sz w:val="26"/>
          <w:szCs w:val="26"/>
          <w:lang w:val="da-DK"/>
        </w:rPr>
        <w:t>43</w:t>
      </w:r>
      <w:ins w:id="1692" w:author="lenovo" w:date="2021-12-30T09:16:00Z">
        <w:r w:rsidR="00D534C2">
          <w:rPr>
            <w:i w:val="0"/>
            <w:iCs w:val="0"/>
            <w:color w:val="auto"/>
            <w:sz w:val="26"/>
            <w:szCs w:val="26"/>
            <w:lang w:val="da-DK"/>
          </w:rPr>
          <w:t>.</w:t>
        </w:r>
      </w:ins>
      <w:r w:rsidRPr="008378BD">
        <w:rPr>
          <w:i w:val="0"/>
          <w:iCs w:val="0"/>
          <w:noProof/>
          <w:color w:val="auto"/>
          <w:sz w:val="26"/>
          <w:szCs w:val="26"/>
          <w:lang w:val="da-DK"/>
        </w:rPr>
        <w:t xml:space="preserve"> Chọn dữ liệu để nạp vào kho</w:t>
      </w:r>
      <w:bookmarkEnd w:id="1691"/>
      <w:r w:rsidR="00676412" w:rsidRPr="008378BD">
        <w:rPr>
          <w:bCs/>
          <w:i w:val="0"/>
          <w:iCs w:val="0"/>
          <w:noProof/>
          <w:sz w:val="26"/>
          <w:szCs w:val="26"/>
          <w:lang w:val="da-DK"/>
        </w:rPr>
        <w:br w:type="page"/>
      </w:r>
    </w:p>
    <w:p w14:paraId="7E01F6DC" w14:textId="34B340CA" w:rsidR="00FF782E" w:rsidRPr="008378BD" w:rsidRDefault="00BB37E8" w:rsidP="008378BD">
      <w:pPr>
        <w:pStyle w:val="ListParagraph"/>
        <w:spacing w:before="120" w:after="120" w:line="312" w:lineRule="auto"/>
        <w:ind w:left="709"/>
        <w:rPr>
          <w:rFonts w:ascii="Times New Roman" w:hAnsi="Times New Roman"/>
          <w:bCs/>
          <w:noProof/>
          <w:sz w:val="26"/>
          <w:szCs w:val="26"/>
          <w:lang w:val="da-DK"/>
        </w:rPr>
      </w:pPr>
      <w:r w:rsidRPr="008378BD">
        <w:rPr>
          <w:rFonts w:ascii="Times New Roman" w:hAnsi="Times New Roman"/>
          <w:bCs/>
          <w:noProof/>
          <w:sz w:val="26"/>
          <w:szCs w:val="26"/>
          <w:lang w:val="da-DK"/>
        </w:rPr>
        <w:lastRenderedPageBreak/>
        <w:t xml:space="preserve">Bước 7: </w:t>
      </w:r>
      <w:r w:rsidR="00FF782E" w:rsidRPr="008378BD">
        <w:rPr>
          <w:rFonts w:ascii="Times New Roman" w:hAnsi="Times New Roman"/>
          <w:bCs/>
          <w:noProof/>
          <w:sz w:val="26"/>
          <w:szCs w:val="26"/>
          <w:lang w:val="da-DK"/>
        </w:rPr>
        <w:t xml:space="preserve">Chọn cột muốn làm sạch và chuyển đổi dữ liệu </w:t>
      </w:r>
      <w:r w:rsidRPr="008378BD">
        <w:rPr>
          <w:rFonts w:ascii="Times New Roman" w:hAnsi="Times New Roman"/>
          <w:noProof/>
          <w:sz w:val="26"/>
          <w:szCs w:val="26"/>
          <w:lang w:val="da-DK"/>
        </w:rPr>
        <w:t xml:space="preserve">→ </w:t>
      </w:r>
      <w:r w:rsidR="00FF782E" w:rsidRPr="008378BD">
        <w:rPr>
          <w:rFonts w:ascii="Times New Roman" w:hAnsi="Times New Roman"/>
          <w:bCs/>
          <w:noProof/>
          <w:sz w:val="26"/>
          <w:szCs w:val="26"/>
          <w:lang w:val="da-DK"/>
        </w:rPr>
        <w:t xml:space="preserve"> nạp vào Kho dữ liệu</w:t>
      </w:r>
      <w:r w:rsidRPr="008378BD">
        <w:rPr>
          <w:rFonts w:ascii="Times New Roman" w:hAnsi="Times New Roman"/>
          <w:bCs/>
          <w:noProof/>
          <w:sz w:val="26"/>
          <w:szCs w:val="26"/>
          <w:lang w:val="da-DK"/>
        </w:rPr>
        <w:t>.</w:t>
      </w:r>
    </w:p>
    <w:p w14:paraId="2C684E09" w14:textId="5E2A1194" w:rsidR="00FF782E" w:rsidRPr="008378BD" w:rsidRDefault="00FF782E" w:rsidP="008378BD">
      <w:pPr>
        <w:spacing w:before="120" w:after="120" w:line="312" w:lineRule="auto"/>
        <w:rPr>
          <w:noProof/>
          <w:sz w:val="26"/>
          <w:szCs w:val="26"/>
          <w:lang w:val="da-DK"/>
        </w:rPr>
      </w:pPr>
      <w:r w:rsidRPr="008378BD">
        <w:rPr>
          <w:noProof/>
          <w:sz w:val="26"/>
          <w:szCs w:val="26"/>
          <w:lang w:val="en-SG" w:eastAsia="en-SG"/>
        </w:rPr>
        <w:drawing>
          <wp:inline distT="0" distB="0" distL="0" distR="0" wp14:anchorId="0CA4D225" wp14:editId="7931E550">
            <wp:extent cx="5581650" cy="2848689"/>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93961" cy="2854972"/>
                    </a:xfrm>
                    <a:prstGeom prst="rect">
                      <a:avLst/>
                    </a:prstGeom>
                    <a:noFill/>
                    <a:ln>
                      <a:noFill/>
                    </a:ln>
                  </pic:spPr>
                </pic:pic>
              </a:graphicData>
            </a:graphic>
          </wp:inline>
        </w:drawing>
      </w:r>
    </w:p>
    <w:p w14:paraId="0EF14B16" w14:textId="4B6DCD56" w:rsidR="006F44F5" w:rsidRPr="008378BD" w:rsidRDefault="006F44F5" w:rsidP="008378BD">
      <w:pPr>
        <w:pStyle w:val="Caption"/>
        <w:spacing w:before="120" w:after="120" w:line="312" w:lineRule="auto"/>
        <w:jc w:val="center"/>
        <w:rPr>
          <w:i w:val="0"/>
          <w:iCs w:val="0"/>
          <w:noProof/>
          <w:sz w:val="26"/>
          <w:szCs w:val="26"/>
          <w:lang w:val="da-DK"/>
        </w:rPr>
      </w:pPr>
      <w:bookmarkStart w:id="1693" w:name="_Toc90544462"/>
      <w:r w:rsidRPr="008378BD">
        <w:rPr>
          <w:i w:val="0"/>
          <w:iCs w:val="0"/>
          <w:color w:val="auto"/>
          <w:sz w:val="26"/>
          <w:szCs w:val="26"/>
          <w:lang w:val="da-DK"/>
        </w:rPr>
        <w:t xml:space="preserve">Hình </w:t>
      </w:r>
      <w:r w:rsidR="00BF55D2" w:rsidRPr="008378BD">
        <w:rPr>
          <w:i w:val="0"/>
          <w:iCs w:val="0"/>
          <w:color w:val="auto"/>
          <w:sz w:val="26"/>
          <w:szCs w:val="26"/>
          <w:lang w:val="da-DK"/>
        </w:rPr>
        <w:t>3.</w:t>
      </w:r>
      <w:r w:rsidR="005425D9" w:rsidRPr="008378BD">
        <w:rPr>
          <w:i w:val="0"/>
          <w:iCs w:val="0"/>
          <w:color w:val="auto"/>
          <w:sz w:val="26"/>
          <w:szCs w:val="26"/>
          <w:lang w:val="da-DK"/>
        </w:rPr>
        <w:t>44</w:t>
      </w:r>
      <w:ins w:id="1694" w:author="lenovo" w:date="2021-12-30T09:16:00Z">
        <w:r w:rsidR="00D534C2">
          <w:rPr>
            <w:i w:val="0"/>
            <w:iCs w:val="0"/>
            <w:color w:val="auto"/>
            <w:sz w:val="26"/>
            <w:szCs w:val="26"/>
            <w:lang w:val="da-DK"/>
          </w:rPr>
          <w:t>.</w:t>
        </w:r>
      </w:ins>
      <w:r w:rsidRPr="008378BD">
        <w:rPr>
          <w:i w:val="0"/>
          <w:iCs w:val="0"/>
          <w:noProof/>
          <w:color w:val="auto"/>
          <w:sz w:val="26"/>
          <w:szCs w:val="26"/>
          <w:lang w:val="da-DK"/>
        </w:rPr>
        <w:t xml:space="preserve"> Chuyển đổi và làm sạch dữ liệu</w:t>
      </w:r>
      <w:bookmarkEnd w:id="1693"/>
    </w:p>
    <w:p w14:paraId="38866957" w14:textId="76878F36" w:rsidR="00FF782E" w:rsidRPr="008378BD" w:rsidRDefault="00BB37E8"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t xml:space="preserve">Bước 8: </w:t>
      </w:r>
      <w:r w:rsidR="00FF782E" w:rsidRPr="008378BD">
        <w:rPr>
          <w:rFonts w:ascii="Times New Roman" w:hAnsi="Times New Roman"/>
          <w:bCs/>
          <w:noProof/>
          <w:sz w:val="26"/>
          <w:szCs w:val="26"/>
          <w:lang w:val="da-DK"/>
        </w:rPr>
        <w:t>Từ SSIS Toolbox</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 xml:space="preserve">→ </w:t>
      </w:r>
      <w:r w:rsidR="00FF782E" w:rsidRPr="008378BD">
        <w:rPr>
          <w:rFonts w:ascii="Times New Roman" w:hAnsi="Times New Roman"/>
          <w:bCs/>
          <w:noProof/>
          <w:sz w:val="26"/>
          <w:szCs w:val="26"/>
          <w:lang w:val="da-DK"/>
        </w:rPr>
        <w:t xml:space="preserve"> kéo thả Lookup </w:t>
      </w:r>
      <w:r w:rsidRPr="008378BD">
        <w:rPr>
          <w:rFonts w:ascii="Times New Roman" w:hAnsi="Times New Roman"/>
          <w:noProof/>
          <w:sz w:val="26"/>
          <w:szCs w:val="26"/>
          <w:lang w:val="da-DK"/>
        </w:rPr>
        <w:t xml:space="preserve">→ </w:t>
      </w:r>
      <w:r w:rsidR="00FF782E" w:rsidRPr="008378BD">
        <w:rPr>
          <w:rFonts w:ascii="Times New Roman" w:hAnsi="Times New Roman"/>
          <w:bCs/>
          <w:noProof/>
          <w:sz w:val="26"/>
          <w:szCs w:val="26"/>
          <w:lang w:val="da-DK"/>
        </w:rPr>
        <w:t>kết nối Data Conversion với Lookup</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 xml:space="preserve">→ </w:t>
      </w:r>
      <w:r w:rsidR="00157623" w:rsidRPr="008378BD">
        <w:rPr>
          <w:rFonts w:ascii="Times New Roman" w:hAnsi="Times New Roman"/>
          <w:noProof/>
          <w:sz w:val="26"/>
          <w:szCs w:val="26"/>
          <w:lang w:val="da-DK"/>
        </w:rPr>
        <w:t>D</w:t>
      </w:r>
      <w:r w:rsidRPr="008378BD">
        <w:rPr>
          <w:rFonts w:ascii="Times New Roman" w:hAnsi="Times New Roman"/>
          <w:noProof/>
          <w:sz w:val="26"/>
          <w:szCs w:val="26"/>
          <w:lang w:val="da-DK"/>
        </w:rPr>
        <w:t xml:space="preserve">ouble </w:t>
      </w:r>
      <w:r w:rsidR="00157623" w:rsidRPr="008378BD">
        <w:rPr>
          <w:rFonts w:ascii="Times New Roman" w:hAnsi="Times New Roman"/>
          <w:noProof/>
          <w:sz w:val="26"/>
          <w:szCs w:val="26"/>
          <w:lang w:val="da-DK"/>
        </w:rPr>
        <w:t>C</w:t>
      </w:r>
      <w:r w:rsidRPr="008378BD">
        <w:rPr>
          <w:rFonts w:ascii="Times New Roman" w:hAnsi="Times New Roman"/>
          <w:noProof/>
          <w:sz w:val="26"/>
          <w:szCs w:val="26"/>
          <w:lang w:val="da-DK"/>
        </w:rPr>
        <w:t xml:space="preserve">lick </w:t>
      </w:r>
      <w:r w:rsidR="00FF782E" w:rsidRPr="008378BD">
        <w:rPr>
          <w:rFonts w:ascii="Times New Roman" w:hAnsi="Times New Roman"/>
          <w:bCs/>
          <w:noProof/>
          <w:sz w:val="26"/>
          <w:szCs w:val="26"/>
          <w:lang w:val="da-DK"/>
        </w:rPr>
        <w:t>vào Lookup.</w:t>
      </w:r>
    </w:p>
    <w:p w14:paraId="1783FFAE" w14:textId="299A60A7" w:rsidR="00FF782E" w:rsidRPr="008378BD" w:rsidRDefault="00FF782E" w:rsidP="008378BD">
      <w:pPr>
        <w:spacing w:before="120" w:after="120" w:line="312" w:lineRule="auto"/>
        <w:ind w:left="1134"/>
        <w:rPr>
          <w:noProof/>
          <w:sz w:val="26"/>
          <w:szCs w:val="26"/>
          <w:lang w:val="da-DK"/>
        </w:rPr>
      </w:pPr>
      <w:r w:rsidRPr="008378BD">
        <w:rPr>
          <w:noProof/>
          <w:sz w:val="26"/>
          <w:szCs w:val="26"/>
          <w:lang w:val="en-SG" w:eastAsia="en-SG"/>
        </w:rPr>
        <w:drawing>
          <wp:inline distT="0" distB="0" distL="0" distR="0" wp14:anchorId="2A1E9342" wp14:editId="506AFE3C">
            <wp:extent cx="2083242" cy="12001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91714" cy="1205031"/>
                    </a:xfrm>
                    <a:prstGeom prst="rect">
                      <a:avLst/>
                    </a:prstGeom>
                    <a:noFill/>
                    <a:ln>
                      <a:noFill/>
                    </a:ln>
                  </pic:spPr>
                </pic:pic>
              </a:graphicData>
            </a:graphic>
          </wp:inline>
        </w:drawing>
      </w:r>
    </w:p>
    <w:p w14:paraId="3E0F337F" w14:textId="739E6EA1" w:rsidR="00676412" w:rsidRPr="008378BD" w:rsidRDefault="006F44F5" w:rsidP="008378BD">
      <w:pPr>
        <w:pStyle w:val="Caption"/>
        <w:spacing w:before="120" w:after="120" w:line="312" w:lineRule="auto"/>
        <w:jc w:val="center"/>
        <w:rPr>
          <w:i w:val="0"/>
          <w:iCs w:val="0"/>
          <w:noProof/>
          <w:sz w:val="26"/>
          <w:szCs w:val="26"/>
          <w:lang w:val="da-DK"/>
        </w:rPr>
      </w:pPr>
      <w:bookmarkStart w:id="1695" w:name="_Toc90544463"/>
      <w:r w:rsidRPr="008378BD">
        <w:rPr>
          <w:i w:val="0"/>
          <w:iCs w:val="0"/>
          <w:color w:val="auto"/>
          <w:sz w:val="26"/>
          <w:szCs w:val="26"/>
        </w:rPr>
        <w:t xml:space="preserve">Hình </w:t>
      </w:r>
      <w:r w:rsidR="00BF55D2" w:rsidRPr="008378BD">
        <w:rPr>
          <w:i w:val="0"/>
          <w:iCs w:val="0"/>
          <w:color w:val="auto"/>
          <w:sz w:val="26"/>
          <w:szCs w:val="26"/>
        </w:rPr>
        <w:t>3.</w:t>
      </w:r>
      <w:r w:rsidR="005425D9" w:rsidRPr="008378BD">
        <w:rPr>
          <w:i w:val="0"/>
          <w:iCs w:val="0"/>
          <w:color w:val="auto"/>
          <w:sz w:val="26"/>
          <w:szCs w:val="26"/>
        </w:rPr>
        <w:t>45</w:t>
      </w:r>
      <w:ins w:id="1696" w:author="lenovo" w:date="2021-12-30T09:16:00Z">
        <w:r w:rsidR="00D534C2">
          <w:rPr>
            <w:i w:val="0"/>
            <w:iCs w:val="0"/>
            <w:color w:val="auto"/>
            <w:sz w:val="26"/>
            <w:szCs w:val="26"/>
          </w:rPr>
          <w:t>.</w:t>
        </w:r>
      </w:ins>
      <w:r w:rsidRPr="008378BD">
        <w:rPr>
          <w:i w:val="0"/>
          <w:iCs w:val="0"/>
          <w:noProof/>
          <w:color w:val="auto"/>
          <w:sz w:val="26"/>
          <w:szCs w:val="26"/>
          <w:lang w:val="da-DK"/>
        </w:rPr>
        <w:t xml:space="preserve"> Kết nối Data Conversion với Lookup</w:t>
      </w:r>
      <w:bookmarkEnd w:id="1695"/>
      <w:r w:rsidR="00676412" w:rsidRPr="008378BD">
        <w:rPr>
          <w:bCs/>
          <w:i w:val="0"/>
          <w:iCs w:val="0"/>
          <w:noProof/>
          <w:sz w:val="26"/>
          <w:szCs w:val="26"/>
          <w:lang w:val="da-DK"/>
        </w:rPr>
        <w:br w:type="page"/>
      </w:r>
    </w:p>
    <w:p w14:paraId="3DF47E38" w14:textId="4F57C1DA" w:rsidR="00FF782E" w:rsidRPr="008378BD" w:rsidRDefault="00BB37E8"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lastRenderedPageBreak/>
        <w:t xml:space="preserve">Bước 9: Ở mục Cache </w:t>
      </w:r>
      <w:r w:rsidR="00157623" w:rsidRPr="008378BD">
        <w:rPr>
          <w:rFonts w:ascii="Times New Roman" w:hAnsi="Times New Roman"/>
          <w:bCs/>
          <w:noProof/>
          <w:sz w:val="26"/>
          <w:szCs w:val="26"/>
          <w:lang w:val="da-DK"/>
        </w:rPr>
        <w:t>M</w:t>
      </w:r>
      <w:r w:rsidRPr="008378BD">
        <w:rPr>
          <w:rFonts w:ascii="Times New Roman" w:hAnsi="Times New Roman"/>
          <w:bCs/>
          <w:noProof/>
          <w:sz w:val="26"/>
          <w:szCs w:val="26"/>
          <w:lang w:val="da-DK"/>
        </w:rPr>
        <w:t xml:space="preserve">ode </w:t>
      </w:r>
      <w:r w:rsidRPr="008378BD">
        <w:rPr>
          <w:rFonts w:ascii="Times New Roman" w:hAnsi="Times New Roman"/>
          <w:noProof/>
          <w:sz w:val="26"/>
          <w:szCs w:val="26"/>
          <w:lang w:val="da-DK"/>
        </w:rPr>
        <w:t xml:space="preserve">→ chọn Full cache, ở mục Connection </w:t>
      </w:r>
      <w:r w:rsidR="00157623" w:rsidRPr="008378BD">
        <w:rPr>
          <w:rFonts w:ascii="Times New Roman" w:hAnsi="Times New Roman"/>
          <w:noProof/>
          <w:sz w:val="26"/>
          <w:szCs w:val="26"/>
          <w:lang w:val="da-DK"/>
        </w:rPr>
        <w:t>T</w:t>
      </w:r>
      <w:r w:rsidRPr="008378BD">
        <w:rPr>
          <w:rFonts w:ascii="Times New Roman" w:hAnsi="Times New Roman"/>
          <w:noProof/>
          <w:sz w:val="26"/>
          <w:szCs w:val="26"/>
          <w:lang w:val="da-DK"/>
        </w:rPr>
        <w:t xml:space="preserve">ype → chọn OLE DB </w:t>
      </w:r>
      <w:r w:rsidR="00157623" w:rsidRPr="008378BD">
        <w:rPr>
          <w:rFonts w:ascii="Times New Roman" w:hAnsi="Times New Roman"/>
          <w:noProof/>
          <w:sz w:val="26"/>
          <w:szCs w:val="26"/>
          <w:lang w:val="da-DK"/>
        </w:rPr>
        <w:t>C</w:t>
      </w:r>
      <w:r w:rsidRPr="008378BD">
        <w:rPr>
          <w:rFonts w:ascii="Times New Roman" w:hAnsi="Times New Roman"/>
          <w:noProof/>
          <w:sz w:val="26"/>
          <w:szCs w:val="26"/>
          <w:lang w:val="da-DK"/>
        </w:rPr>
        <w:t xml:space="preserve">onnection </w:t>
      </w:r>
      <w:r w:rsidR="00157623" w:rsidRPr="008378BD">
        <w:rPr>
          <w:rFonts w:ascii="Times New Roman" w:hAnsi="Times New Roman"/>
          <w:noProof/>
          <w:sz w:val="26"/>
          <w:szCs w:val="26"/>
          <w:lang w:val="da-DK"/>
        </w:rPr>
        <w:t>M</w:t>
      </w:r>
      <w:r w:rsidRPr="008378BD">
        <w:rPr>
          <w:rFonts w:ascii="Times New Roman" w:hAnsi="Times New Roman"/>
          <w:noProof/>
          <w:sz w:val="26"/>
          <w:szCs w:val="26"/>
          <w:lang w:val="da-DK"/>
        </w:rPr>
        <w:t xml:space="preserve">anager, ở mục </w:t>
      </w:r>
      <w:r w:rsidR="00157623" w:rsidRPr="008378BD">
        <w:rPr>
          <w:rFonts w:ascii="Times New Roman" w:hAnsi="Times New Roman"/>
          <w:noProof/>
          <w:sz w:val="26"/>
          <w:szCs w:val="26"/>
          <w:lang w:val="da-DK"/>
        </w:rPr>
        <w:t>”</w:t>
      </w:r>
      <w:r w:rsidRPr="008378BD">
        <w:rPr>
          <w:rFonts w:ascii="Times New Roman" w:hAnsi="Times New Roman"/>
          <w:noProof/>
          <w:sz w:val="26"/>
          <w:szCs w:val="26"/>
          <w:lang w:val="da-DK"/>
        </w:rPr>
        <w:t>Specify how to handle rows with no matching entries</w:t>
      </w:r>
      <w:r w:rsidR="00157623" w:rsidRPr="008378BD">
        <w:rPr>
          <w:rFonts w:ascii="Times New Roman" w:hAnsi="Times New Roman"/>
          <w:noProof/>
          <w:sz w:val="26"/>
          <w:szCs w:val="26"/>
          <w:lang w:val="da-DK"/>
        </w:rPr>
        <w:t>”</w:t>
      </w:r>
      <w:r w:rsidRPr="008378BD">
        <w:rPr>
          <w:rFonts w:ascii="Times New Roman" w:hAnsi="Times New Roman"/>
          <w:noProof/>
          <w:sz w:val="26"/>
          <w:szCs w:val="26"/>
          <w:lang w:val="da-DK"/>
        </w:rPr>
        <w:t xml:space="preserve"> → chọn Redirect rows to no match output</w:t>
      </w:r>
    </w:p>
    <w:p w14:paraId="679AF32C" w14:textId="352A0381"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72041F31" wp14:editId="29456F5B">
            <wp:extent cx="4733925" cy="32956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33925" cy="3295650"/>
                    </a:xfrm>
                    <a:prstGeom prst="rect">
                      <a:avLst/>
                    </a:prstGeom>
                    <a:noFill/>
                    <a:ln>
                      <a:noFill/>
                    </a:ln>
                  </pic:spPr>
                </pic:pic>
              </a:graphicData>
            </a:graphic>
          </wp:inline>
        </w:drawing>
      </w:r>
    </w:p>
    <w:p w14:paraId="27D541F6" w14:textId="5CF3034C" w:rsidR="006F44F5" w:rsidRPr="008378BD" w:rsidRDefault="006F44F5" w:rsidP="008378BD">
      <w:pPr>
        <w:pStyle w:val="Caption"/>
        <w:spacing w:before="120" w:after="120" w:line="312" w:lineRule="auto"/>
        <w:jc w:val="center"/>
        <w:rPr>
          <w:i w:val="0"/>
          <w:iCs w:val="0"/>
          <w:noProof/>
          <w:color w:val="auto"/>
          <w:sz w:val="26"/>
          <w:szCs w:val="26"/>
          <w:lang w:val="da-DK"/>
        </w:rPr>
      </w:pPr>
      <w:bookmarkStart w:id="1697" w:name="_Toc90544464"/>
      <w:r w:rsidRPr="008378BD">
        <w:rPr>
          <w:i w:val="0"/>
          <w:iCs w:val="0"/>
          <w:color w:val="auto"/>
          <w:sz w:val="26"/>
          <w:szCs w:val="26"/>
          <w:lang w:val="da-DK"/>
        </w:rPr>
        <w:t xml:space="preserve">Hình </w:t>
      </w:r>
      <w:r w:rsidR="00BF55D2" w:rsidRPr="008378BD">
        <w:rPr>
          <w:i w:val="0"/>
          <w:iCs w:val="0"/>
          <w:color w:val="auto"/>
          <w:sz w:val="26"/>
          <w:szCs w:val="26"/>
          <w:lang w:val="da-DK"/>
        </w:rPr>
        <w:t>3.</w:t>
      </w:r>
      <w:r w:rsidR="008B5C56" w:rsidRPr="008378BD">
        <w:rPr>
          <w:i w:val="0"/>
          <w:iCs w:val="0"/>
          <w:color w:val="auto"/>
          <w:sz w:val="26"/>
          <w:szCs w:val="26"/>
          <w:lang w:val="da-DK"/>
        </w:rPr>
        <w:t>46</w:t>
      </w:r>
      <w:ins w:id="1698" w:author="lenovo" w:date="2021-12-30T09:16:00Z">
        <w:r w:rsidR="00D534C2">
          <w:rPr>
            <w:i w:val="0"/>
            <w:iCs w:val="0"/>
            <w:color w:val="auto"/>
            <w:sz w:val="26"/>
            <w:szCs w:val="26"/>
            <w:lang w:val="da-DK"/>
          </w:rPr>
          <w:t>.</w:t>
        </w:r>
      </w:ins>
      <w:r w:rsidRPr="008378BD">
        <w:rPr>
          <w:i w:val="0"/>
          <w:iCs w:val="0"/>
          <w:noProof/>
          <w:color w:val="auto"/>
          <w:sz w:val="26"/>
          <w:szCs w:val="26"/>
          <w:lang w:val="da-DK"/>
        </w:rPr>
        <w:t xml:space="preserve"> Cấu hình Lookup</w:t>
      </w:r>
      <w:bookmarkEnd w:id="1697"/>
    </w:p>
    <w:p w14:paraId="3E6FCE1A" w14:textId="7615D0B0" w:rsidR="00FF782E" w:rsidRPr="008378BD" w:rsidRDefault="00A323B0"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t xml:space="preserve">Bước 10: </w:t>
      </w:r>
      <w:r w:rsidR="00FF782E" w:rsidRPr="008378BD">
        <w:rPr>
          <w:rFonts w:ascii="Times New Roman" w:hAnsi="Times New Roman"/>
          <w:bCs/>
          <w:noProof/>
          <w:sz w:val="26"/>
          <w:szCs w:val="26"/>
          <w:lang w:val="da-DK"/>
        </w:rPr>
        <w:t>Ở tab Connection</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w:t>
      </w:r>
      <w:r w:rsidR="00157623" w:rsidRPr="008378BD">
        <w:rPr>
          <w:rFonts w:ascii="Times New Roman" w:hAnsi="Times New Roman"/>
          <w:bCs/>
          <w:noProof/>
          <w:sz w:val="26"/>
          <w:szCs w:val="26"/>
          <w:lang w:val="da-DK"/>
        </w:rPr>
        <w:t>K</w:t>
      </w:r>
      <w:r w:rsidR="00FF782E" w:rsidRPr="008378BD">
        <w:rPr>
          <w:rFonts w:ascii="Times New Roman" w:hAnsi="Times New Roman"/>
          <w:bCs/>
          <w:noProof/>
          <w:sz w:val="26"/>
          <w:szCs w:val="26"/>
          <w:lang w:val="da-DK"/>
        </w:rPr>
        <w:t xml:space="preserve">ết nối đến Kho dữ liệu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w:t>
      </w:r>
      <w:r w:rsidR="00157623" w:rsidRPr="008378BD">
        <w:rPr>
          <w:rFonts w:ascii="Times New Roman" w:hAnsi="Times New Roman"/>
          <w:bCs/>
          <w:noProof/>
          <w:sz w:val="26"/>
          <w:szCs w:val="26"/>
          <w:lang w:val="da-DK"/>
        </w:rPr>
        <w:t>C</w:t>
      </w:r>
      <w:r w:rsidR="00FF782E" w:rsidRPr="008378BD">
        <w:rPr>
          <w:rFonts w:ascii="Times New Roman" w:hAnsi="Times New Roman"/>
          <w:bCs/>
          <w:noProof/>
          <w:sz w:val="26"/>
          <w:szCs w:val="26"/>
          <w:lang w:val="da-DK"/>
        </w:rPr>
        <w:t>họn bảng LOAISP.</w:t>
      </w:r>
    </w:p>
    <w:p w14:paraId="6242A398" w14:textId="7BC10557"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232DA14D" wp14:editId="7D037883">
            <wp:extent cx="4933950" cy="2625988"/>
            <wp:effectExtent l="0" t="0" r="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48398" cy="2633678"/>
                    </a:xfrm>
                    <a:prstGeom prst="rect">
                      <a:avLst/>
                    </a:prstGeom>
                    <a:noFill/>
                    <a:ln>
                      <a:noFill/>
                    </a:ln>
                  </pic:spPr>
                </pic:pic>
              </a:graphicData>
            </a:graphic>
          </wp:inline>
        </w:drawing>
      </w:r>
    </w:p>
    <w:p w14:paraId="36F6DAA9" w14:textId="080A6759" w:rsidR="006F44F5" w:rsidRPr="008378BD" w:rsidRDefault="006F44F5" w:rsidP="008378BD">
      <w:pPr>
        <w:pStyle w:val="Caption"/>
        <w:spacing w:before="120" w:after="120" w:line="312" w:lineRule="auto"/>
        <w:jc w:val="center"/>
        <w:rPr>
          <w:i w:val="0"/>
          <w:iCs w:val="0"/>
          <w:noProof/>
          <w:color w:val="auto"/>
          <w:sz w:val="26"/>
          <w:szCs w:val="26"/>
          <w:lang w:val="da-DK"/>
        </w:rPr>
      </w:pPr>
      <w:bookmarkStart w:id="1699" w:name="_Toc90544465"/>
      <w:r w:rsidRPr="008378BD">
        <w:rPr>
          <w:i w:val="0"/>
          <w:iCs w:val="0"/>
          <w:color w:val="auto"/>
          <w:sz w:val="26"/>
          <w:szCs w:val="26"/>
          <w:lang w:val="da-DK"/>
        </w:rPr>
        <w:t xml:space="preserve">Hình </w:t>
      </w:r>
      <w:r w:rsidR="00BF55D2" w:rsidRPr="008378BD">
        <w:rPr>
          <w:i w:val="0"/>
          <w:iCs w:val="0"/>
          <w:color w:val="auto"/>
          <w:sz w:val="26"/>
          <w:szCs w:val="26"/>
          <w:lang w:val="da-DK"/>
        </w:rPr>
        <w:t>3.</w:t>
      </w:r>
      <w:r w:rsidR="00C20C02" w:rsidRPr="008378BD">
        <w:rPr>
          <w:i w:val="0"/>
          <w:iCs w:val="0"/>
          <w:color w:val="auto"/>
          <w:sz w:val="26"/>
          <w:szCs w:val="26"/>
          <w:lang w:val="da-DK"/>
        </w:rPr>
        <w:t>47</w:t>
      </w:r>
      <w:ins w:id="1700" w:author="lenovo" w:date="2021-12-30T09:16:00Z">
        <w:r w:rsidR="00D534C2">
          <w:rPr>
            <w:i w:val="0"/>
            <w:iCs w:val="0"/>
            <w:color w:val="auto"/>
            <w:sz w:val="26"/>
            <w:szCs w:val="26"/>
            <w:lang w:val="da-DK"/>
          </w:rPr>
          <w:t>.</w:t>
        </w:r>
      </w:ins>
      <w:r w:rsidRPr="008378BD">
        <w:rPr>
          <w:i w:val="0"/>
          <w:iCs w:val="0"/>
          <w:noProof/>
          <w:color w:val="auto"/>
          <w:sz w:val="26"/>
          <w:szCs w:val="26"/>
          <w:lang w:val="da-DK"/>
        </w:rPr>
        <w:t xml:space="preserve"> Kết nối với Kho dữ liệu và chọn bảng</w:t>
      </w:r>
      <w:bookmarkEnd w:id="1699"/>
    </w:p>
    <w:p w14:paraId="318AEA7E" w14:textId="28A03754" w:rsidR="00FF782E" w:rsidRPr="008378BD" w:rsidRDefault="00FF782E" w:rsidP="008378BD">
      <w:pPr>
        <w:spacing w:before="120" w:after="120" w:line="312" w:lineRule="auto"/>
        <w:rPr>
          <w:bCs/>
          <w:noProof/>
          <w:sz w:val="26"/>
          <w:szCs w:val="26"/>
          <w:lang w:val="da-DK"/>
        </w:rPr>
      </w:pPr>
      <w:r w:rsidRPr="008378BD">
        <w:rPr>
          <w:bCs/>
          <w:noProof/>
          <w:sz w:val="26"/>
          <w:szCs w:val="26"/>
          <w:lang w:val="da-DK"/>
        </w:rPr>
        <w:br w:type="page"/>
      </w:r>
      <w:r w:rsidR="00A323B0" w:rsidRPr="008378BD">
        <w:rPr>
          <w:bCs/>
          <w:noProof/>
          <w:sz w:val="26"/>
          <w:szCs w:val="26"/>
          <w:lang w:val="da-DK"/>
        </w:rPr>
        <w:lastRenderedPageBreak/>
        <w:t xml:space="preserve">Bước 11: Ở </w:t>
      </w:r>
      <w:r w:rsidR="00157623" w:rsidRPr="008378BD">
        <w:rPr>
          <w:bCs/>
          <w:noProof/>
          <w:sz w:val="26"/>
          <w:szCs w:val="26"/>
          <w:lang w:val="da-DK"/>
        </w:rPr>
        <w:t>T</w:t>
      </w:r>
      <w:r w:rsidR="00A323B0" w:rsidRPr="008378BD">
        <w:rPr>
          <w:bCs/>
          <w:noProof/>
          <w:sz w:val="26"/>
          <w:szCs w:val="26"/>
          <w:lang w:val="da-DK"/>
        </w:rPr>
        <w:t>ab Columns, t</w:t>
      </w:r>
      <w:r w:rsidRPr="008378BD">
        <w:rPr>
          <w:bCs/>
          <w:noProof/>
          <w:sz w:val="26"/>
          <w:szCs w:val="26"/>
          <w:lang w:val="da-DK"/>
        </w:rPr>
        <w:t>ừ bảng Available Input Columns</w:t>
      </w:r>
      <w:r w:rsidR="00A323B0" w:rsidRPr="008378BD">
        <w:rPr>
          <w:bCs/>
          <w:noProof/>
          <w:sz w:val="26"/>
          <w:szCs w:val="26"/>
          <w:lang w:val="da-DK"/>
        </w:rPr>
        <w:t xml:space="preserve"> </w:t>
      </w:r>
      <w:r w:rsidR="00A323B0" w:rsidRPr="008378BD">
        <w:rPr>
          <w:noProof/>
          <w:sz w:val="26"/>
          <w:szCs w:val="26"/>
          <w:lang w:val="da-DK"/>
        </w:rPr>
        <w:t>→</w:t>
      </w:r>
      <w:r w:rsidRPr="008378BD">
        <w:rPr>
          <w:bCs/>
          <w:noProof/>
          <w:sz w:val="26"/>
          <w:szCs w:val="26"/>
          <w:lang w:val="da-DK"/>
        </w:rPr>
        <w:t xml:space="preserve"> </w:t>
      </w:r>
      <w:r w:rsidR="00157623" w:rsidRPr="008378BD">
        <w:rPr>
          <w:bCs/>
          <w:noProof/>
          <w:sz w:val="26"/>
          <w:szCs w:val="26"/>
          <w:lang w:val="da-DK"/>
        </w:rPr>
        <w:t>K</w:t>
      </w:r>
      <w:r w:rsidRPr="008378BD">
        <w:rPr>
          <w:bCs/>
          <w:noProof/>
          <w:sz w:val="26"/>
          <w:szCs w:val="26"/>
          <w:lang w:val="da-DK"/>
        </w:rPr>
        <w:t xml:space="preserve">éo cột đã chuyển đổi và làm sạch </w:t>
      </w:r>
      <w:r w:rsidR="00A323B0" w:rsidRPr="008378BD">
        <w:rPr>
          <w:noProof/>
          <w:sz w:val="26"/>
          <w:szCs w:val="26"/>
          <w:lang w:val="da-DK"/>
        </w:rPr>
        <w:t xml:space="preserve">→ </w:t>
      </w:r>
      <w:r w:rsidRPr="008378BD">
        <w:rPr>
          <w:bCs/>
          <w:noProof/>
          <w:sz w:val="26"/>
          <w:szCs w:val="26"/>
          <w:lang w:val="da-DK"/>
        </w:rPr>
        <w:t>bảng Available Lookup Columns có cùng tên.</w:t>
      </w:r>
    </w:p>
    <w:p w14:paraId="3952A94F" w14:textId="6B82D580" w:rsidR="00FF782E" w:rsidRPr="008378BD" w:rsidRDefault="00FF782E" w:rsidP="008378BD">
      <w:pPr>
        <w:spacing w:before="120" w:after="120" w:line="312" w:lineRule="auto"/>
        <w:ind w:left="1080"/>
        <w:jc w:val="both"/>
        <w:rPr>
          <w:noProof/>
          <w:sz w:val="26"/>
          <w:szCs w:val="26"/>
          <w:lang w:val="da-DK"/>
        </w:rPr>
      </w:pPr>
      <w:r w:rsidRPr="008378BD">
        <w:rPr>
          <w:noProof/>
          <w:sz w:val="26"/>
          <w:szCs w:val="26"/>
          <w:lang w:val="en-SG" w:eastAsia="en-SG"/>
        </w:rPr>
        <w:drawing>
          <wp:inline distT="0" distB="0" distL="0" distR="0" wp14:anchorId="2891BC40" wp14:editId="53E8B891">
            <wp:extent cx="5029200" cy="29432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29200" cy="2943225"/>
                    </a:xfrm>
                    <a:prstGeom prst="rect">
                      <a:avLst/>
                    </a:prstGeom>
                    <a:noFill/>
                    <a:ln>
                      <a:noFill/>
                    </a:ln>
                  </pic:spPr>
                </pic:pic>
              </a:graphicData>
            </a:graphic>
          </wp:inline>
        </w:drawing>
      </w:r>
    </w:p>
    <w:p w14:paraId="1545897C" w14:textId="61307A33" w:rsidR="006F44F5" w:rsidRPr="008378BD" w:rsidRDefault="006F44F5" w:rsidP="008378BD">
      <w:pPr>
        <w:pStyle w:val="Caption"/>
        <w:spacing w:before="120" w:after="120" w:line="312" w:lineRule="auto"/>
        <w:jc w:val="center"/>
        <w:rPr>
          <w:i w:val="0"/>
          <w:iCs w:val="0"/>
          <w:noProof/>
          <w:color w:val="auto"/>
          <w:sz w:val="26"/>
          <w:szCs w:val="26"/>
          <w:lang w:val="da-DK"/>
        </w:rPr>
      </w:pPr>
      <w:bookmarkStart w:id="1701" w:name="_Toc90544466"/>
      <w:r w:rsidRPr="008378BD">
        <w:rPr>
          <w:i w:val="0"/>
          <w:iCs w:val="0"/>
          <w:color w:val="auto"/>
          <w:sz w:val="26"/>
          <w:szCs w:val="26"/>
          <w:lang w:val="da-DK"/>
        </w:rPr>
        <w:t xml:space="preserve">Hình </w:t>
      </w:r>
      <w:r w:rsidR="00BF55D2" w:rsidRPr="008378BD">
        <w:rPr>
          <w:i w:val="0"/>
          <w:iCs w:val="0"/>
          <w:color w:val="auto"/>
          <w:sz w:val="26"/>
          <w:szCs w:val="26"/>
          <w:lang w:val="da-DK"/>
        </w:rPr>
        <w:t>3.</w:t>
      </w:r>
      <w:r w:rsidR="00C20C02" w:rsidRPr="008378BD">
        <w:rPr>
          <w:i w:val="0"/>
          <w:iCs w:val="0"/>
          <w:color w:val="auto"/>
          <w:sz w:val="26"/>
          <w:szCs w:val="26"/>
          <w:lang w:val="da-DK"/>
        </w:rPr>
        <w:t>48</w:t>
      </w:r>
      <w:ins w:id="1702" w:author="lenovo" w:date="2021-12-30T09:16:00Z">
        <w:r w:rsidR="00D534C2">
          <w:rPr>
            <w:i w:val="0"/>
            <w:iCs w:val="0"/>
            <w:color w:val="auto"/>
            <w:sz w:val="26"/>
            <w:szCs w:val="26"/>
            <w:lang w:val="da-DK"/>
          </w:rPr>
          <w:t>.</w:t>
        </w:r>
      </w:ins>
      <w:r w:rsidRPr="008378BD">
        <w:rPr>
          <w:i w:val="0"/>
          <w:iCs w:val="0"/>
          <w:noProof/>
          <w:color w:val="auto"/>
          <w:sz w:val="26"/>
          <w:szCs w:val="26"/>
          <w:lang w:val="da-DK"/>
        </w:rPr>
        <w:t xml:space="preserve"> Ánh xạ dữ liệu</w:t>
      </w:r>
      <w:bookmarkEnd w:id="1701"/>
    </w:p>
    <w:p w14:paraId="333604C1" w14:textId="07CB4442" w:rsidR="00FF782E" w:rsidRPr="008378BD" w:rsidRDefault="00A323B0"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t xml:space="preserve">Bước 12: </w:t>
      </w:r>
      <w:r w:rsidR="00FF782E" w:rsidRPr="008378BD">
        <w:rPr>
          <w:rFonts w:ascii="Times New Roman" w:hAnsi="Times New Roman"/>
          <w:bCs/>
          <w:noProof/>
          <w:sz w:val="26"/>
          <w:szCs w:val="26"/>
          <w:lang w:val="da-DK"/>
        </w:rPr>
        <w:t>Từ SSIS Toolbox</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kéo thả OLE DB Destination </w:t>
      </w:r>
      <w:r w:rsidRPr="008378BD">
        <w:rPr>
          <w:rFonts w:ascii="Times New Roman" w:hAnsi="Times New Roman"/>
          <w:noProof/>
          <w:sz w:val="26"/>
          <w:szCs w:val="26"/>
          <w:lang w:val="da-DK"/>
        </w:rPr>
        <w:t xml:space="preserve">→ </w:t>
      </w:r>
      <w:r w:rsidR="00157623" w:rsidRPr="008378BD">
        <w:rPr>
          <w:rFonts w:ascii="Times New Roman" w:hAnsi="Times New Roman"/>
          <w:bCs/>
          <w:noProof/>
          <w:sz w:val="26"/>
          <w:szCs w:val="26"/>
          <w:lang w:val="da-DK"/>
        </w:rPr>
        <w:t>K</w:t>
      </w:r>
      <w:r w:rsidR="00FF782E" w:rsidRPr="008378BD">
        <w:rPr>
          <w:rFonts w:ascii="Times New Roman" w:hAnsi="Times New Roman"/>
          <w:bCs/>
          <w:noProof/>
          <w:sz w:val="26"/>
          <w:szCs w:val="26"/>
          <w:lang w:val="da-DK"/>
        </w:rPr>
        <w:t>ết nối Lookup với OLE DB Destination</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 xml:space="preserve">→ </w:t>
      </w:r>
      <w:r w:rsidR="00157623" w:rsidRPr="008378BD">
        <w:rPr>
          <w:rFonts w:ascii="Times New Roman" w:hAnsi="Times New Roman"/>
          <w:bCs/>
          <w:noProof/>
          <w:sz w:val="26"/>
          <w:szCs w:val="26"/>
          <w:lang w:val="da-DK"/>
        </w:rPr>
        <w:t>D</w:t>
      </w:r>
      <w:r w:rsidRPr="008378BD">
        <w:rPr>
          <w:rFonts w:ascii="Times New Roman" w:hAnsi="Times New Roman"/>
          <w:bCs/>
          <w:noProof/>
          <w:sz w:val="26"/>
          <w:szCs w:val="26"/>
          <w:lang w:val="da-DK"/>
        </w:rPr>
        <w:t xml:space="preserve">ouble </w:t>
      </w:r>
      <w:r w:rsidR="00157623" w:rsidRPr="008378BD">
        <w:rPr>
          <w:rFonts w:ascii="Times New Roman" w:hAnsi="Times New Roman"/>
          <w:bCs/>
          <w:noProof/>
          <w:sz w:val="26"/>
          <w:szCs w:val="26"/>
          <w:lang w:val="da-DK"/>
        </w:rPr>
        <w:t>C</w:t>
      </w:r>
      <w:r w:rsidRPr="008378BD">
        <w:rPr>
          <w:rFonts w:ascii="Times New Roman" w:hAnsi="Times New Roman"/>
          <w:bCs/>
          <w:noProof/>
          <w:sz w:val="26"/>
          <w:szCs w:val="26"/>
          <w:lang w:val="da-DK"/>
        </w:rPr>
        <w:t>lick</w:t>
      </w:r>
      <w:r w:rsidR="00FF782E" w:rsidRPr="008378BD">
        <w:rPr>
          <w:rFonts w:ascii="Times New Roman" w:hAnsi="Times New Roman"/>
          <w:bCs/>
          <w:noProof/>
          <w:sz w:val="26"/>
          <w:szCs w:val="26"/>
          <w:lang w:val="da-DK"/>
        </w:rPr>
        <w:t xml:space="preserve"> vào OLE DB Destination.</w:t>
      </w:r>
    </w:p>
    <w:p w14:paraId="3A613DC6" w14:textId="31621671"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79EF9C58" wp14:editId="38E6701A">
            <wp:extent cx="1943100" cy="14001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43100" cy="1400175"/>
                    </a:xfrm>
                    <a:prstGeom prst="rect">
                      <a:avLst/>
                    </a:prstGeom>
                    <a:noFill/>
                    <a:ln>
                      <a:noFill/>
                    </a:ln>
                  </pic:spPr>
                </pic:pic>
              </a:graphicData>
            </a:graphic>
          </wp:inline>
        </w:drawing>
      </w:r>
    </w:p>
    <w:p w14:paraId="4819CA3A" w14:textId="73218B0E" w:rsidR="00644AF9" w:rsidRPr="008378BD" w:rsidRDefault="006F44F5" w:rsidP="008378BD">
      <w:pPr>
        <w:pStyle w:val="Caption"/>
        <w:spacing w:before="120" w:after="120" w:line="312" w:lineRule="auto"/>
        <w:jc w:val="center"/>
        <w:rPr>
          <w:i w:val="0"/>
          <w:iCs w:val="0"/>
          <w:noProof/>
          <w:sz w:val="26"/>
          <w:szCs w:val="26"/>
          <w:lang w:val="da-DK"/>
        </w:rPr>
      </w:pPr>
      <w:bookmarkStart w:id="1703" w:name="_Toc90544467"/>
      <w:r w:rsidRPr="008378BD">
        <w:rPr>
          <w:i w:val="0"/>
          <w:iCs w:val="0"/>
          <w:color w:val="auto"/>
          <w:sz w:val="26"/>
          <w:szCs w:val="26"/>
        </w:rPr>
        <w:t xml:space="preserve">Hình </w:t>
      </w:r>
      <w:r w:rsidR="003F3F32" w:rsidRPr="008378BD">
        <w:rPr>
          <w:i w:val="0"/>
          <w:iCs w:val="0"/>
          <w:color w:val="auto"/>
          <w:sz w:val="26"/>
          <w:szCs w:val="26"/>
        </w:rPr>
        <w:t>3.</w:t>
      </w:r>
      <w:r w:rsidR="00C52DF5" w:rsidRPr="008378BD">
        <w:rPr>
          <w:i w:val="0"/>
          <w:iCs w:val="0"/>
          <w:color w:val="auto"/>
          <w:sz w:val="26"/>
          <w:szCs w:val="26"/>
        </w:rPr>
        <w:t>49</w:t>
      </w:r>
      <w:ins w:id="1704" w:author="lenovo" w:date="2021-12-30T09:16:00Z">
        <w:r w:rsidR="00D534C2">
          <w:rPr>
            <w:i w:val="0"/>
            <w:iCs w:val="0"/>
            <w:color w:val="auto"/>
            <w:sz w:val="26"/>
            <w:szCs w:val="26"/>
          </w:rPr>
          <w:t>.</w:t>
        </w:r>
      </w:ins>
      <w:r w:rsidRPr="008378BD">
        <w:rPr>
          <w:i w:val="0"/>
          <w:iCs w:val="0"/>
          <w:noProof/>
          <w:color w:val="auto"/>
          <w:sz w:val="26"/>
          <w:szCs w:val="26"/>
          <w:lang w:val="da-DK"/>
        </w:rPr>
        <w:t xml:space="preserve"> Kết nối Lookup với OLE DB Destination</w:t>
      </w:r>
      <w:bookmarkEnd w:id="1703"/>
      <w:r w:rsidR="00644AF9" w:rsidRPr="008378BD">
        <w:rPr>
          <w:bCs/>
          <w:i w:val="0"/>
          <w:iCs w:val="0"/>
          <w:noProof/>
          <w:sz w:val="26"/>
          <w:szCs w:val="26"/>
          <w:lang w:val="da-DK"/>
        </w:rPr>
        <w:br w:type="page"/>
      </w:r>
    </w:p>
    <w:p w14:paraId="3F8BB0B8" w14:textId="394A0A26" w:rsidR="00FF782E" w:rsidRPr="008378BD" w:rsidRDefault="00A323B0"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lastRenderedPageBreak/>
        <w:t xml:space="preserve">Bước 13: </w:t>
      </w:r>
      <w:r w:rsidR="00FF782E" w:rsidRPr="008378BD">
        <w:rPr>
          <w:rFonts w:ascii="Times New Roman" w:hAnsi="Times New Roman"/>
          <w:bCs/>
          <w:noProof/>
          <w:sz w:val="26"/>
          <w:szCs w:val="26"/>
          <w:lang w:val="da-DK"/>
        </w:rPr>
        <w:t xml:space="preserve">Ở tab Connection Manager, kết nối với Kho dữ liệu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w:t>
      </w:r>
      <w:r w:rsidR="00157623" w:rsidRPr="008378BD">
        <w:rPr>
          <w:rFonts w:ascii="Times New Roman" w:hAnsi="Times New Roman"/>
          <w:bCs/>
          <w:noProof/>
          <w:sz w:val="26"/>
          <w:szCs w:val="26"/>
          <w:lang w:val="da-DK"/>
        </w:rPr>
        <w:t>C</w:t>
      </w:r>
      <w:r w:rsidR="00FF782E" w:rsidRPr="008378BD">
        <w:rPr>
          <w:rFonts w:ascii="Times New Roman" w:hAnsi="Times New Roman"/>
          <w:bCs/>
          <w:noProof/>
          <w:sz w:val="26"/>
          <w:szCs w:val="26"/>
          <w:lang w:val="da-DK"/>
        </w:rPr>
        <w:t>họn bảng LOAISP.</w:t>
      </w:r>
    </w:p>
    <w:p w14:paraId="6D0749E0" w14:textId="531C1D4A"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784DC58A" wp14:editId="455816E3">
            <wp:extent cx="4648200" cy="272541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7045" cy="2736465"/>
                    </a:xfrm>
                    <a:prstGeom prst="rect">
                      <a:avLst/>
                    </a:prstGeom>
                    <a:noFill/>
                    <a:ln>
                      <a:noFill/>
                    </a:ln>
                  </pic:spPr>
                </pic:pic>
              </a:graphicData>
            </a:graphic>
          </wp:inline>
        </w:drawing>
      </w:r>
    </w:p>
    <w:p w14:paraId="789C78BF" w14:textId="1876B561" w:rsidR="006F44F5" w:rsidRPr="008378BD" w:rsidRDefault="006F44F5" w:rsidP="008378BD">
      <w:pPr>
        <w:pStyle w:val="Caption"/>
        <w:spacing w:before="120" w:after="120" w:line="312" w:lineRule="auto"/>
        <w:jc w:val="center"/>
        <w:rPr>
          <w:i w:val="0"/>
          <w:iCs w:val="0"/>
          <w:noProof/>
          <w:sz w:val="26"/>
          <w:szCs w:val="26"/>
          <w:lang w:val="da-DK"/>
        </w:rPr>
      </w:pPr>
      <w:bookmarkStart w:id="1705" w:name="_Toc90544468"/>
      <w:r w:rsidRPr="008378BD">
        <w:rPr>
          <w:i w:val="0"/>
          <w:iCs w:val="0"/>
          <w:color w:val="auto"/>
          <w:sz w:val="26"/>
          <w:szCs w:val="26"/>
          <w:lang w:val="da-DK"/>
        </w:rPr>
        <w:t xml:space="preserve">Hình </w:t>
      </w:r>
      <w:r w:rsidR="00592B0E" w:rsidRPr="008378BD">
        <w:rPr>
          <w:i w:val="0"/>
          <w:iCs w:val="0"/>
          <w:color w:val="auto"/>
          <w:sz w:val="26"/>
          <w:szCs w:val="26"/>
          <w:lang w:val="da-DK"/>
        </w:rPr>
        <w:t>3.</w:t>
      </w:r>
      <w:r w:rsidR="00C52DF5" w:rsidRPr="008378BD">
        <w:rPr>
          <w:i w:val="0"/>
          <w:iCs w:val="0"/>
          <w:color w:val="auto"/>
          <w:sz w:val="26"/>
          <w:szCs w:val="26"/>
          <w:lang w:val="da-DK"/>
        </w:rPr>
        <w:t>50</w:t>
      </w:r>
      <w:ins w:id="1706" w:author="lenovo" w:date="2021-12-30T09:16:00Z">
        <w:r w:rsidR="00D534C2">
          <w:rPr>
            <w:i w:val="0"/>
            <w:iCs w:val="0"/>
            <w:color w:val="auto"/>
            <w:sz w:val="26"/>
            <w:szCs w:val="26"/>
            <w:lang w:val="da-DK"/>
          </w:rPr>
          <w:t>.</w:t>
        </w:r>
      </w:ins>
      <w:r w:rsidRPr="008378BD">
        <w:rPr>
          <w:i w:val="0"/>
          <w:iCs w:val="0"/>
          <w:noProof/>
          <w:color w:val="auto"/>
          <w:sz w:val="26"/>
          <w:szCs w:val="26"/>
          <w:lang w:val="da-DK"/>
        </w:rPr>
        <w:t xml:space="preserve"> Kết nối với kho dữ liệu</w:t>
      </w:r>
      <w:bookmarkEnd w:id="1705"/>
    </w:p>
    <w:p w14:paraId="4BA9F7B5" w14:textId="1E348221" w:rsidR="00FF782E" w:rsidRPr="008378BD" w:rsidRDefault="00A323B0"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t xml:space="preserve">Bước 14: </w:t>
      </w:r>
      <w:r w:rsidR="00FF782E" w:rsidRPr="008378BD">
        <w:rPr>
          <w:rFonts w:ascii="Times New Roman" w:hAnsi="Times New Roman"/>
          <w:bCs/>
          <w:noProof/>
          <w:sz w:val="26"/>
          <w:szCs w:val="26"/>
          <w:lang w:val="da-DK"/>
        </w:rPr>
        <w:t xml:space="preserve">Trong </w:t>
      </w:r>
      <w:r w:rsidR="00157623" w:rsidRPr="008378BD">
        <w:rPr>
          <w:rFonts w:ascii="Times New Roman" w:hAnsi="Times New Roman"/>
          <w:bCs/>
          <w:noProof/>
          <w:sz w:val="26"/>
          <w:szCs w:val="26"/>
          <w:lang w:val="da-DK"/>
        </w:rPr>
        <w:t>T</w:t>
      </w:r>
      <w:r w:rsidR="00FF782E" w:rsidRPr="008378BD">
        <w:rPr>
          <w:rFonts w:ascii="Times New Roman" w:hAnsi="Times New Roman"/>
          <w:bCs/>
          <w:noProof/>
          <w:sz w:val="26"/>
          <w:szCs w:val="26"/>
          <w:lang w:val="da-DK"/>
        </w:rPr>
        <w:t>ab Mappings, ở bảng Available Input Columns</w:t>
      </w:r>
      <w:r w:rsidR="003D0A7F" w:rsidRPr="008378BD">
        <w:rPr>
          <w:rFonts w:ascii="Times New Roman" w:hAnsi="Times New Roman"/>
          <w:bCs/>
          <w:noProof/>
          <w:sz w:val="26"/>
          <w:szCs w:val="26"/>
          <w:lang w:val="da-DK"/>
        </w:rPr>
        <w:t xml:space="preserve"> </w:t>
      </w:r>
      <w:r w:rsidR="003D0A7F"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kéo các cột đã được làm sạch và chuyển đổi </w:t>
      </w:r>
      <w:r w:rsidR="003D0A7F" w:rsidRPr="008378BD">
        <w:rPr>
          <w:rFonts w:ascii="Times New Roman" w:hAnsi="Times New Roman"/>
          <w:noProof/>
          <w:sz w:val="26"/>
          <w:szCs w:val="26"/>
          <w:lang w:val="da-DK"/>
        </w:rPr>
        <w:t xml:space="preserve">→ </w:t>
      </w:r>
      <w:r w:rsidR="00FF782E" w:rsidRPr="008378BD">
        <w:rPr>
          <w:rFonts w:ascii="Times New Roman" w:hAnsi="Times New Roman"/>
          <w:bCs/>
          <w:noProof/>
          <w:sz w:val="26"/>
          <w:szCs w:val="26"/>
          <w:lang w:val="da-DK"/>
        </w:rPr>
        <w:t>các cột tương ứng ở bảng Available Destination Columns.</w:t>
      </w:r>
    </w:p>
    <w:p w14:paraId="5290B2CB" w14:textId="1F626D45"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5AA03CC9" wp14:editId="036243FC">
            <wp:extent cx="4724400" cy="3505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4400" cy="3505200"/>
                    </a:xfrm>
                    <a:prstGeom prst="rect">
                      <a:avLst/>
                    </a:prstGeom>
                    <a:noFill/>
                    <a:ln>
                      <a:noFill/>
                    </a:ln>
                  </pic:spPr>
                </pic:pic>
              </a:graphicData>
            </a:graphic>
          </wp:inline>
        </w:drawing>
      </w:r>
    </w:p>
    <w:p w14:paraId="02FCE002" w14:textId="0247E17B" w:rsidR="00644AF9" w:rsidRPr="008378BD" w:rsidRDefault="00F76BAE" w:rsidP="008378BD">
      <w:pPr>
        <w:pStyle w:val="Caption"/>
        <w:spacing w:before="120" w:after="120" w:line="312" w:lineRule="auto"/>
        <w:jc w:val="center"/>
        <w:rPr>
          <w:i w:val="0"/>
          <w:iCs w:val="0"/>
          <w:noProof/>
          <w:sz w:val="26"/>
          <w:szCs w:val="26"/>
          <w:lang w:val="da-DK"/>
        </w:rPr>
      </w:pPr>
      <w:bookmarkStart w:id="1707" w:name="_Toc90544469"/>
      <w:r w:rsidRPr="008378BD">
        <w:rPr>
          <w:i w:val="0"/>
          <w:iCs w:val="0"/>
          <w:color w:val="auto"/>
          <w:sz w:val="26"/>
          <w:szCs w:val="26"/>
          <w:lang w:val="da-DK"/>
        </w:rPr>
        <w:t xml:space="preserve">Hình </w:t>
      </w:r>
      <w:r w:rsidR="00592B0E" w:rsidRPr="008378BD">
        <w:rPr>
          <w:i w:val="0"/>
          <w:iCs w:val="0"/>
          <w:color w:val="auto"/>
          <w:sz w:val="26"/>
          <w:szCs w:val="26"/>
          <w:lang w:val="da-DK"/>
        </w:rPr>
        <w:t>3.</w:t>
      </w:r>
      <w:r w:rsidR="00C20C02" w:rsidRPr="008378BD">
        <w:rPr>
          <w:i w:val="0"/>
          <w:iCs w:val="0"/>
          <w:color w:val="auto"/>
          <w:sz w:val="26"/>
          <w:szCs w:val="26"/>
          <w:lang w:val="da-DK"/>
        </w:rPr>
        <w:t>5</w:t>
      </w:r>
      <w:r w:rsidR="00C52DF5" w:rsidRPr="008378BD">
        <w:rPr>
          <w:i w:val="0"/>
          <w:iCs w:val="0"/>
          <w:color w:val="auto"/>
          <w:sz w:val="26"/>
          <w:szCs w:val="26"/>
          <w:lang w:val="da-DK"/>
        </w:rPr>
        <w:t>1</w:t>
      </w:r>
      <w:ins w:id="1708" w:author="lenovo" w:date="2021-12-30T09:16:00Z">
        <w:r w:rsidR="00D534C2">
          <w:rPr>
            <w:i w:val="0"/>
            <w:iCs w:val="0"/>
            <w:color w:val="auto"/>
            <w:sz w:val="26"/>
            <w:szCs w:val="26"/>
            <w:lang w:val="da-DK"/>
          </w:rPr>
          <w:t>.</w:t>
        </w:r>
      </w:ins>
      <w:r w:rsidRPr="008378BD">
        <w:rPr>
          <w:i w:val="0"/>
          <w:iCs w:val="0"/>
          <w:noProof/>
          <w:color w:val="auto"/>
          <w:sz w:val="26"/>
          <w:szCs w:val="26"/>
          <w:lang w:val="da-DK"/>
        </w:rPr>
        <w:t xml:space="preserve"> Ánh xạ dữ liệu</w:t>
      </w:r>
      <w:bookmarkEnd w:id="1707"/>
      <w:r w:rsidR="00644AF9" w:rsidRPr="008378BD">
        <w:rPr>
          <w:bCs/>
          <w:i w:val="0"/>
          <w:iCs w:val="0"/>
          <w:noProof/>
          <w:sz w:val="26"/>
          <w:szCs w:val="26"/>
          <w:lang w:val="da-DK"/>
        </w:rPr>
        <w:br w:type="page"/>
      </w:r>
    </w:p>
    <w:p w14:paraId="1427FFFF" w14:textId="206FFB00" w:rsidR="00FF782E" w:rsidRPr="008378BD" w:rsidRDefault="003D0A7F"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lastRenderedPageBreak/>
        <w:t xml:space="preserve">Bước 15: </w:t>
      </w:r>
      <w:r w:rsidR="00FF782E" w:rsidRPr="008378BD">
        <w:rPr>
          <w:rFonts w:ascii="Times New Roman" w:hAnsi="Times New Roman"/>
          <w:bCs/>
          <w:noProof/>
          <w:sz w:val="26"/>
          <w:szCs w:val="26"/>
          <w:lang w:val="da-DK"/>
        </w:rPr>
        <w:t>Kết quả hoàn thành</w:t>
      </w:r>
    </w:p>
    <w:p w14:paraId="5D94A2D7" w14:textId="7A854731"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5048DC63" wp14:editId="0D2D5168">
            <wp:extent cx="2238375" cy="300037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38375" cy="3000375"/>
                    </a:xfrm>
                    <a:prstGeom prst="rect">
                      <a:avLst/>
                    </a:prstGeom>
                    <a:noFill/>
                    <a:ln>
                      <a:noFill/>
                    </a:ln>
                  </pic:spPr>
                </pic:pic>
              </a:graphicData>
            </a:graphic>
          </wp:inline>
        </w:drawing>
      </w:r>
    </w:p>
    <w:p w14:paraId="660921BA" w14:textId="0AD47DA8" w:rsidR="00F76BAE" w:rsidRPr="008378BD" w:rsidRDefault="00F76BAE" w:rsidP="008378BD">
      <w:pPr>
        <w:pStyle w:val="Caption"/>
        <w:spacing w:before="120" w:after="120" w:line="312" w:lineRule="auto"/>
        <w:jc w:val="center"/>
        <w:rPr>
          <w:i w:val="0"/>
          <w:iCs w:val="0"/>
          <w:noProof/>
          <w:color w:val="auto"/>
          <w:sz w:val="26"/>
          <w:szCs w:val="26"/>
          <w:lang w:val="da-DK"/>
        </w:rPr>
      </w:pPr>
      <w:bookmarkStart w:id="1709" w:name="_Toc90544470"/>
      <w:r w:rsidRPr="008378BD">
        <w:rPr>
          <w:i w:val="0"/>
          <w:iCs w:val="0"/>
          <w:color w:val="auto"/>
          <w:sz w:val="26"/>
          <w:szCs w:val="26"/>
          <w:lang w:val="da-DK"/>
        </w:rPr>
        <w:t xml:space="preserve">Hình </w:t>
      </w:r>
      <w:r w:rsidR="00592B0E" w:rsidRPr="008378BD">
        <w:rPr>
          <w:i w:val="0"/>
          <w:iCs w:val="0"/>
          <w:color w:val="auto"/>
          <w:sz w:val="26"/>
          <w:szCs w:val="26"/>
          <w:lang w:val="da-DK"/>
        </w:rPr>
        <w:t>3.</w:t>
      </w:r>
      <w:r w:rsidR="00C20C02" w:rsidRPr="008378BD">
        <w:rPr>
          <w:i w:val="0"/>
          <w:iCs w:val="0"/>
          <w:color w:val="auto"/>
          <w:sz w:val="26"/>
          <w:szCs w:val="26"/>
          <w:lang w:val="da-DK"/>
        </w:rPr>
        <w:t>5</w:t>
      </w:r>
      <w:r w:rsidR="00C52DF5" w:rsidRPr="008378BD">
        <w:rPr>
          <w:i w:val="0"/>
          <w:iCs w:val="0"/>
          <w:color w:val="auto"/>
          <w:sz w:val="26"/>
          <w:szCs w:val="26"/>
          <w:lang w:val="da-DK"/>
        </w:rPr>
        <w:t>2</w:t>
      </w:r>
      <w:ins w:id="1710" w:author="lenovo" w:date="2021-12-30T09:16:00Z">
        <w:r w:rsidR="00D534C2">
          <w:rPr>
            <w:i w:val="0"/>
            <w:iCs w:val="0"/>
            <w:color w:val="auto"/>
            <w:sz w:val="26"/>
            <w:szCs w:val="26"/>
            <w:lang w:val="da-DK"/>
          </w:rPr>
          <w:t>.</w:t>
        </w:r>
      </w:ins>
      <w:r w:rsidRPr="008378BD">
        <w:rPr>
          <w:i w:val="0"/>
          <w:iCs w:val="0"/>
          <w:noProof/>
          <w:color w:val="auto"/>
          <w:sz w:val="26"/>
          <w:szCs w:val="26"/>
          <w:lang w:val="da-DK"/>
        </w:rPr>
        <w:t xml:space="preserve"> Kết nối dữ liệu hoàn tất</w:t>
      </w:r>
      <w:bookmarkEnd w:id="1709"/>
    </w:p>
    <w:p w14:paraId="56505FC0" w14:textId="1CBDA79B" w:rsidR="001E0A53" w:rsidRPr="008378BD" w:rsidRDefault="00FF782E" w:rsidP="008378BD">
      <w:pPr>
        <w:spacing w:before="120" w:after="120" w:line="312" w:lineRule="auto"/>
        <w:ind w:firstLine="720"/>
        <w:rPr>
          <w:noProof/>
          <w:sz w:val="26"/>
          <w:szCs w:val="26"/>
          <w:lang w:val="da-DK"/>
        </w:rPr>
      </w:pPr>
      <w:r w:rsidRPr="008378BD">
        <w:rPr>
          <w:noProof/>
          <w:sz w:val="26"/>
          <w:szCs w:val="26"/>
          <w:lang w:val="da-DK"/>
        </w:rPr>
        <w:t>Nạp dữ liệu bảng SANPHAM từ dữ liệu nghiệp vụ vào kho</w:t>
      </w:r>
    </w:p>
    <w:p w14:paraId="030C0C26" w14:textId="1E837BE6" w:rsidR="001E0A53" w:rsidRPr="008378BD" w:rsidRDefault="000F3B74" w:rsidP="008378BD">
      <w:pPr>
        <w:spacing w:before="120" w:after="120" w:line="312" w:lineRule="auto"/>
        <w:ind w:left="720"/>
        <w:rPr>
          <w:noProof/>
          <w:sz w:val="26"/>
          <w:szCs w:val="26"/>
          <w:lang w:val="da-DK"/>
        </w:rPr>
      </w:pPr>
      <w:r w:rsidRPr="008378BD">
        <w:rPr>
          <w:noProof/>
          <w:sz w:val="26"/>
          <w:szCs w:val="26"/>
          <w:lang w:val="da-DK"/>
        </w:rPr>
        <w:t xml:space="preserve">Bước 1: </w:t>
      </w:r>
      <w:r w:rsidR="00FF782E" w:rsidRPr="008378BD">
        <w:rPr>
          <w:noProof/>
          <w:sz w:val="26"/>
          <w:szCs w:val="26"/>
          <w:lang w:val="da-DK"/>
        </w:rPr>
        <w:t>Từ SSIS Toolbox</w:t>
      </w:r>
      <w:r w:rsidR="003D0A7F" w:rsidRPr="008378BD">
        <w:rPr>
          <w:noProof/>
          <w:sz w:val="26"/>
          <w:szCs w:val="26"/>
          <w:lang w:val="da-DK"/>
        </w:rPr>
        <w:t xml:space="preserve"> → </w:t>
      </w:r>
      <w:r w:rsidR="00FF782E" w:rsidRPr="008378BD">
        <w:rPr>
          <w:noProof/>
          <w:sz w:val="26"/>
          <w:szCs w:val="26"/>
          <w:lang w:val="da-DK"/>
        </w:rPr>
        <w:t xml:space="preserve"> kéo thả OLE DB Source</w:t>
      </w:r>
      <w:r w:rsidR="003D0A7F" w:rsidRPr="008378BD">
        <w:rPr>
          <w:noProof/>
          <w:sz w:val="26"/>
          <w:szCs w:val="26"/>
          <w:lang w:val="da-DK"/>
        </w:rPr>
        <w:t xml:space="preserve"> → </w:t>
      </w:r>
      <w:r w:rsidR="001E0A53" w:rsidRPr="008378BD">
        <w:rPr>
          <w:noProof/>
          <w:sz w:val="26"/>
          <w:szCs w:val="26"/>
          <w:lang w:val="da-DK"/>
        </w:rPr>
        <w:t xml:space="preserve"> double click vào OLE </w:t>
      </w:r>
      <w:r w:rsidR="00FF782E" w:rsidRPr="008378BD">
        <w:rPr>
          <w:noProof/>
          <w:sz w:val="26"/>
          <w:szCs w:val="26"/>
          <w:lang w:val="da-DK"/>
        </w:rPr>
        <w:t>DB Source</w:t>
      </w:r>
      <w:r w:rsidR="003D0A7F" w:rsidRPr="008378BD">
        <w:rPr>
          <w:noProof/>
          <w:sz w:val="26"/>
          <w:szCs w:val="26"/>
          <w:lang w:val="da-DK"/>
        </w:rPr>
        <w:t xml:space="preserve"> → double click</w:t>
      </w:r>
      <w:r w:rsidR="00FF782E" w:rsidRPr="008378BD">
        <w:rPr>
          <w:noProof/>
          <w:sz w:val="26"/>
          <w:szCs w:val="26"/>
          <w:lang w:val="da-DK"/>
        </w:rPr>
        <w:t xml:space="preserve"> vào OLE DB Source.</w:t>
      </w:r>
    </w:p>
    <w:p w14:paraId="37B62762" w14:textId="003AD165" w:rsidR="00FF782E" w:rsidRPr="008378BD" w:rsidRDefault="000F3B74" w:rsidP="008378BD">
      <w:pPr>
        <w:spacing w:before="120" w:after="120" w:line="312" w:lineRule="auto"/>
        <w:ind w:left="720"/>
        <w:rPr>
          <w:noProof/>
          <w:sz w:val="26"/>
          <w:szCs w:val="26"/>
          <w:lang w:val="da-DK"/>
        </w:rPr>
      </w:pPr>
      <w:r w:rsidRPr="008378BD">
        <w:rPr>
          <w:noProof/>
          <w:sz w:val="26"/>
          <w:szCs w:val="26"/>
          <w:lang w:val="da-DK"/>
        </w:rPr>
        <w:t xml:space="preserve">Bước 2: </w:t>
      </w:r>
      <w:r w:rsidR="00FF782E" w:rsidRPr="008378BD">
        <w:rPr>
          <w:noProof/>
          <w:sz w:val="26"/>
          <w:szCs w:val="26"/>
          <w:lang w:val="da-DK"/>
        </w:rPr>
        <w:t xml:space="preserve">Kết nối với database nghiệp vụ </w:t>
      </w:r>
      <w:r w:rsidRPr="008378BD">
        <w:rPr>
          <w:noProof/>
          <w:sz w:val="26"/>
          <w:szCs w:val="26"/>
          <w:lang w:val="da-DK"/>
        </w:rPr>
        <w:t>→</w:t>
      </w:r>
      <w:r w:rsidR="00FF782E" w:rsidRPr="008378BD">
        <w:rPr>
          <w:noProof/>
          <w:sz w:val="26"/>
          <w:szCs w:val="26"/>
          <w:lang w:val="da-DK"/>
        </w:rPr>
        <w:t xml:space="preserve"> chọn bảng SANHPAM.</w:t>
      </w:r>
    </w:p>
    <w:p w14:paraId="6211AFB8" w14:textId="12CA5A3C" w:rsidR="00FF782E" w:rsidRPr="008378BD" w:rsidRDefault="00FF782E" w:rsidP="008378BD">
      <w:pPr>
        <w:spacing w:before="120" w:after="120" w:line="312" w:lineRule="auto"/>
        <w:ind w:left="90"/>
        <w:rPr>
          <w:noProof/>
          <w:sz w:val="26"/>
          <w:szCs w:val="26"/>
          <w:lang w:val="da-DK"/>
        </w:rPr>
      </w:pPr>
      <w:r w:rsidRPr="008378BD">
        <w:rPr>
          <w:noProof/>
          <w:sz w:val="26"/>
          <w:szCs w:val="26"/>
          <w:lang w:val="en-SG" w:eastAsia="en-SG"/>
        </w:rPr>
        <w:drawing>
          <wp:inline distT="0" distB="0" distL="0" distR="0" wp14:anchorId="06CF6B48" wp14:editId="3A66DB66">
            <wp:extent cx="5257800" cy="317055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57800" cy="3170555"/>
                    </a:xfrm>
                    <a:prstGeom prst="rect">
                      <a:avLst/>
                    </a:prstGeom>
                    <a:noFill/>
                    <a:ln>
                      <a:noFill/>
                    </a:ln>
                  </pic:spPr>
                </pic:pic>
              </a:graphicData>
            </a:graphic>
          </wp:inline>
        </w:drawing>
      </w:r>
    </w:p>
    <w:p w14:paraId="61F66750" w14:textId="429C7F40" w:rsidR="00451253" w:rsidRPr="008378BD" w:rsidRDefault="00F76BAE" w:rsidP="008378BD">
      <w:pPr>
        <w:pStyle w:val="Caption"/>
        <w:spacing w:before="120" w:after="120" w:line="312" w:lineRule="auto"/>
        <w:jc w:val="center"/>
        <w:rPr>
          <w:i w:val="0"/>
          <w:iCs w:val="0"/>
          <w:noProof/>
          <w:sz w:val="26"/>
          <w:szCs w:val="26"/>
          <w:lang w:val="da-DK"/>
        </w:rPr>
      </w:pPr>
      <w:bookmarkStart w:id="1711" w:name="_Toc90544471"/>
      <w:r w:rsidRPr="008378BD">
        <w:rPr>
          <w:i w:val="0"/>
          <w:iCs w:val="0"/>
          <w:color w:val="auto"/>
          <w:sz w:val="26"/>
          <w:szCs w:val="26"/>
        </w:rPr>
        <w:t xml:space="preserve">Hình </w:t>
      </w:r>
      <w:r w:rsidR="00592B0E" w:rsidRPr="008378BD">
        <w:rPr>
          <w:i w:val="0"/>
          <w:iCs w:val="0"/>
          <w:color w:val="auto"/>
          <w:sz w:val="26"/>
          <w:szCs w:val="26"/>
        </w:rPr>
        <w:t>3.</w:t>
      </w:r>
      <w:r w:rsidR="00824E43" w:rsidRPr="008378BD">
        <w:rPr>
          <w:i w:val="0"/>
          <w:iCs w:val="0"/>
          <w:color w:val="auto"/>
          <w:sz w:val="26"/>
          <w:szCs w:val="26"/>
        </w:rPr>
        <w:t>5</w:t>
      </w:r>
      <w:r w:rsidR="00C52DF5" w:rsidRPr="008378BD">
        <w:rPr>
          <w:i w:val="0"/>
          <w:iCs w:val="0"/>
          <w:color w:val="auto"/>
          <w:sz w:val="26"/>
          <w:szCs w:val="26"/>
        </w:rPr>
        <w:t>3</w:t>
      </w:r>
      <w:ins w:id="1712" w:author="lenovo" w:date="2021-12-30T09:16:00Z">
        <w:r w:rsidR="00D534C2">
          <w:rPr>
            <w:i w:val="0"/>
            <w:iCs w:val="0"/>
            <w:color w:val="auto"/>
            <w:sz w:val="26"/>
            <w:szCs w:val="26"/>
          </w:rPr>
          <w:t>.</w:t>
        </w:r>
      </w:ins>
      <w:r w:rsidRPr="008378BD">
        <w:rPr>
          <w:i w:val="0"/>
          <w:iCs w:val="0"/>
          <w:noProof/>
          <w:color w:val="auto"/>
          <w:sz w:val="26"/>
          <w:szCs w:val="26"/>
          <w:lang w:val="da-DK"/>
        </w:rPr>
        <w:t xml:space="preserve"> Kết nối Database Source</w:t>
      </w:r>
      <w:bookmarkEnd w:id="1711"/>
      <w:r w:rsidR="00451253" w:rsidRPr="008378BD">
        <w:rPr>
          <w:bCs/>
          <w:i w:val="0"/>
          <w:iCs w:val="0"/>
          <w:noProof/>
          <w:sz w:val="26"/>
          <w:szCs w:val="26"/>
          <w:lang w:val="da-DK"/>
        </w:rPr>
        <w:br w:type="page"/>
      </w:r>
    </w:p>
    <w:p w14:paraId="095ACC8A" w14:textId="5ADC73FD" w:rsidR="000D5C70" w:rsidRPr="008378BD" w:rsidRDefault="000D5C70" w:rsidP="008378BD">
      <w:pPr>
        <w:pStyle w:val="ListParagraph"/>
        <w:spacing w:before="120" w:after="120" w:line="312" w:lineRule="auto"/>
        <w:ind w:left="709"/>
        <w:rPr>
          <w:rFonts w:ascii="Times New Roman" w:hAnsi="Times New Roman"/>
          <w:bCs/>
          <w:noProof/>
          <w:sz w:val="26"/>
          <w:szCs w:val="26"/>
          <w:lang w:val="da-DK"/>
        </w:rPr>
      </w:pPr>
      <w:r w:rsidRPr="008378BD">
        <w:rPr>
          <w:rFonts w:ascii="Times New Roman" w:hAnsi="Times New Roman"/>
          <w:bCs/>
          <w:noProof/>
          <w:sz w:val="26"/>
          <w:szCs w:val="26"/>
          <w:lang w:val="da-DK"/>
        </w:rPr>
        <w:lastRenderedPageBreak/>
        <w:t xml:space="preserve">Bước 3: Từ SSIS Toolbox </w:t>
      </w:r>
      <w:r w:rsidRPr="008378BD">
        <w:rPr>
          <w:rFonts w:ascii="Times New Roman" w:hAnsi="Times New Roman"/>
          <w:noProof/>
          <w:sz w:val="26"/>
          <w:szCs w:val="26"/>
          <w:lang w:val="da-DK"/>
        </w:rPr>
        <w:t>→</w:t>
      </w:r>
      <w:r w:rsidRPr="008378BD">
        <w:rPr>
          <w:rFonts w:ascii="Times New Roman" w:hAnsi="Times New Roman"/>
          <w:bCs/>
          <w:noProof/>
          <w:sz w:val="26"/>
          <w:szCs w:val="26"/>
          <w:lang w:val="da-DK"/>
        </w:rPr>
        <w:t xml:space="preserve"> kéo thả Data Conversion </w:t>
      </w:r>
      <w:r w:rsidRPr="008378BD">
        <w:rPr>
          <w:rFonts w:ascii="Times New Roman" w:hAnsi="Times New Roman"/>
          <w:noProof/>
          <w:sz w:val="26"/>
          <w:szCs w:val="26"/>
          <w:lang w:val="da-DK"/>
        </w:rPr>
        <w:t>→</w:t>
      </w:r>
      <w:r w:rsidRPr="008378BD">
        <w:rPr>
          <w:rFonts w:ascii="Times New Roman" w:hAnsi="Times New Roman"/>
          <w:bCs/>
          <w:noProof/>
          <w:sz w:val="26"/>
          <w:szCs w:val="26"/>
          <w:lang w:val="da-DK"/>
        </w:rPr>
        <w:t xml:space="preserve"> kết nối </w:t>
      </w:r>
      <w:r w:rsidRPr="008378BD">
        <w:rPr>
          <w:rFonts w:ascii="Times New Roman" w:hAnsi="Times New Roman"/>
          <w:noProof/>
          <w:sz w:val="26"/>
          <w:szCs w:val="26"/>
          <w:lang w:val="da-DK"/>
        </w:rPr>
        <w:t>OLE DB Source với Data Conversion → nhấn đúp vào Data Conversion.</w:t>
      </w:r>
    </w:p>
    <w:p w14:paraId="7B657477" w14:textId="500F02E2" w:rsidR="000D5C70" w:rsidRPr="008378BD" w:rsidRDefault="000D5C70"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5C15E1B2" wp14:editId="4E8056FC">
            <wp:extent cx="2038350" cy="12573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38350" cy="1257300"/>
                    </a:xfrm>
                    <a:prstGeom prst="rect">
                      <a:avLst/>
                    </a:prstGeom>
                    <a:noFill/>
                    <a:ln>
                      <a:noFill/>
                    </a:ln>
                  </pic:spPr>
                </pic:pic>
              </a:graphicData>
            </a:graphic>
          </wp:inline>
        </w:drawing>
      </w:r>
    </w:p>
    <w:p w14:paraId="6AEE8951" w14:textId="722A81A0" w:rsidR="00F76BAE" w:rsidRPr="008378BD" w:rsidRDefault="00F76BAE" w:rsidP="008378BD">
      <w:pPr>
        <w:pStyle w:val="Caption"/>
        <w:spacing w:before="120" w:after="120" w:line="312" w:lineRule="auto"/>
        <w:jc w:val="center"/>
        <w:rPr>
          <w:i w:val="0"/>
          <w:iCs w:val="0"/>
          <w:noProof/>
          <w:sz w:val="26"/>
          <w:szCs w:val="26"/>
          <w:lang w:val="da-DK"/>
        </w:rPr>
      </w:pPr>
      <w:bookmarkStart w:id="1713" w:name="_Toc90544472"/>
      <w:r w:rsidRPr="008378BD">
        <w:rPr>
          <w:i w:val="0"/>
          <w:iCs w:val="0"/>
          <w:color w:val="auto"/>
          <w:sz w:val="26"/>
          <w:szCs w:val="26"/>
        </w:rPr>
        <w:t xml:space="preserve">Hình </w:t>
      </w:r>
      <w:r w:rsidR="00592B0E" w:rsidRPr="008378BD">
        <w:rPr>
          <w:i w:val="0"/>
          <w:iCs w:val="0"/>
          <w:color w:val="auto"/>
          <w:sz w:val="26"/>
          <w:szCs w:val="26"/>
        </w:rPr>
        <w:t>3.</w:t>
      </w:r>
      <w:r w:rsidR="00824E43" w:rsidRPr="008378BD">
        <w:rPr>
          <w:i w:val="0"/>
          <w:iCs w:val="0"/>
          <w:color w:val="auto"/>
          <w:sz w:val="26"/>
          <w:szCs w:val="26"/>
        </w:rPr>
        <w:t>5</w:t>
      </w:r>
      <w:r w:rsidR="00C52DF5" w:rsidRPr="008378BD">
        <w:rPr>
          <w:i w:val="0"/>
          <w:iCs w:val="0"/>
          <w:color w:val="auto"/>
          <w:sz w:val="26"/>
          <w:szCs w:val="26"/>
        </w:rPr>
        <w:t>4</w:t>
      </w:r>
      <w:ins w:id="1714" w:author="lenovo" w:date="2021-12-30T09:16:00Z">
        <w:r w:rsidR="00D534C2">
          <w:rPr>
            <w:i w:val="0"/>
            <w:iCs w:val="0"/>
            <w:color w:val="auto"/>
            <w:sz w:val="26"/>
            <w:szCs w:val="26"/>
          </w:rPr>
          <w:t>.</w:t>
        </w:r>
      </w:ins>
      <w:r w:rsidRPr="008378BD">
        <w:rPr>
          <w:i w:val="0"/>
          <w:iCs w:val="0"/>
          <w:noProof/>
          <w:color w:val="auto"/>
          <w:sz w:val="26"/>
          <w:szCs w:val="26"/>
          <w:lang w:val="da-DK"/>
        </w:rPr>
        <w:t xml:space="preserve"> Kết nối Database Source với Data Conversion</w:t>
      </w:r>
      <w:bookmarkEnd w:id="1713"/>
    </w:p>
    <w:p w14:paraId="5B8F0CDE" w14:textId="6B10D357" w:rsidR="00FF782E" w:rsidRPr="008378BD" w:rsidRDefault="000F3B74" w:rsidP="008378BD">
      <w:pPr>
        <w:spacing w:before="120" w:after="120" w:line="312" w:lineRule="auto"/>
        <w:ind w:firstLine="720"/>
        <w:rPr>
          <w:bCs/>
          <w:noProof/>
          <w:sz w:val="26"/>
          <w:szCs w:val="26"/>
          <w:lang w:val="da-DK"/>
        </w:rPr>
      </w:pPr>
      <w:r w:rsidRPr="008378BD">
        <w:rPr>
          <w:bCs/>
          <w:noProof/>
          <w:sz w:val="26"/>
          <w:szCs w:val="26"/>
          <w:lang w:val="da-DK"/>
        </w:rPr>
        <w:t xml:space="preserve">Bước </w:t>
      </w:r>
      <w:r w:rsidR="000D5C70" w:rsidRPr="008378BD">
        <w:rPr>
          <w:bCs/>
          <w:noProof/>
          <w:sz w:val="26"/>
          <w:szCs w:val="26"/>
          <w:lang w:val="da-DK"/>
        </w:rPr>
        <w:t>4</w:t>
      </w:r>
      <w:r w:rsidRPr="008378BD">
        <w:rPr>
          <w:bCs/>
          <w:noProof/>
          <w:sz w:val="26"/>
          <w:szCs w:val="26"/>
          <w:lang w:val="da-DK"/>
        </w:rPr>
        <w:t xml:space="preserve">: </w:t>
      </w:r>
      <w:r w:rsidR="00FF782E" w:rsidRPr="008378BD">
        <w:rPr>
          <w:bCs/>
          <w:noProof/>
          <w:sz w:val="26"/>
          <w:szCs w:val="26"/>
          <w:lang w:val="da-DK"/>
        </w:rPr>
        <w:t>Ở tab Columns</w:t>
      </w:r>
      <w:r w:rsidRPr="008378BD">
        <w:rPr>
          <w:bCs/>
          <w:noProof/>
          <w:sz w:val="26"/>
          <w:szCs w:val="26"/>
          <w:lang w:val="da-DK"/>
        </w:rPr>
        <w:t xml:space="preserve"> </w:t>
      </w:r>
      <w:r w:rsidRPr="008378BD">
        <w:rPr>
          <w:noProof/>
          <w:sz w:val="26"/>
          <w:szCs w:val="26"/>
          <w:lang w:val="da-DK"/>
        </w:rPr>
        <w:t xml:space="preserve">→ </w:t>
      </w:r>
      <w:r w:rsidR="00FF782E" w:rsidRPr="008378BD">
        <w:rPr>
          <w:bCs/>
          <w:noProof/>
          <w:sz w:val="26"/>
          <w:szCs w:val="26"/>
          <w:lang w:val="da-DK"/>
        </w:rPr>
        <w:t xml:space="preserve"> chọn cột để nạp dữ liệu vào Kho dữ liệu.</w:t>
      </w:r>
    </w:p>
    <w:p w14:paraId="19ED977D" w14:textId="7DBC73CE" w:rsidR="00FF782E" w:rsidRPr="008378BD" w:rsidRDefault="00FF782E" w:rsidP="008378BD">
      <w:pPr>
        <w:spacing w:before="120" w:after="120" w:line="312" w:lineRule="auto"/>
        <w:ind w:left="90"/>
        <w:rPr>
          <w:noProof/>
          <w:sz w:val="26"/>
          <w:szCs w:val="26"/>
          <w:lang w:val="da-DK"/>
        </w:rPr>
      </w:pPr>
      <w:r w:rsidRPr="008378BD">
        <w:rPr>
          <w:noProof/>
          <w:sz w:val="26"/>
          <w:szCs w:val="26"/>
          <w:lang w:val="en-SG" w:eastAsia="en-SG"/>
        </w:rPr>
        <w:drawing>
          <wp:inline distT="0" distB="0" distL="0" distR="0" wp14:anchorId="5E535390" wp14:editId="76335384">
            <wp:extent cx="5591175" cy="423672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91175" cy="4236720"/>
                    </a:xfrm>
                    <a:prstGeom prst="rect">
                      <a:avLst/>
                    </a:prstGeom>
                    <a:noFill/>
                    <a:ln>
                      <a:noFill/>
                    </a:ln>
                  </pic:spPr>
                </pic:pic>
              </a:graphicData>
            </a:graphic>
          </wp:inline>
        </w:drawing>
      </w:r>
    </w:p>
    <w:p w14:paraId="399AAAE2" w14:textId="1CE72C4B" w:rsidR="000D5C70" w:rsidRPr="008378BD" w:rsidRDefault="00F76BAE" w:rsidP="008378BD">
      <w:pPr>
        <w:pStyle w:val="Caption"/>
        <w:spacing w:before="120" w:after="120" w:line="312" w:lineRule="auto"/>
        <w:rPr>
          <w:i w:val="0"/>
          <w:iCs w:val="0"/>
          <w:noProof/>
          <w:sz w:val="26"/>
          <w:szCs w:val="26"/>
          <w:lang w:val="da-DK"/>
        </w:rPr>
      </w:pPr>
      <w:r w:rsidRPr="008378BD">
        <w:rPr>
          <w:noProof/>
          <w:sz w:val="26"/>
          <w:szCs w:val="26"/>
          <w:lang w:val="da-DK"/>
        </w:rPr>
        <w:tab/>
      </w:r>
      <w:r w:rsidRPr="008378BD">
        <w:rPr>
          <w:noProof/>
          <w:sz w:val="26"/>
          <w:szCs w:val="26"/>
          <w:lang w:val="da-DK"/>
        </w:rPr>
        <w:tab/>
      </w:r>
      <w:r w:rsidRPr="008378BD">
        <w:rPr>
          <w:noProof/>
          <w:sz w:val="26"/>
          <w:szCs w:val="26"/>
          <w:lang w:val="da-DK"/>
        </w:rPr>
        <w:tab/>
      </w:r>
      <w:bookmarkStart w:id="1715" w:name="_Toc90544473"/>
      <w:r w:rsidRPr="008378BD">
        <w:rPr>
          <w:i w:val="0"/>
          <w:iCs w:val="0"/>
          <w:color w:val="auto"/>
          <w:sz w:val="26"/>
          <w:szCs w:val="26"/>
          <w:lang w:val="da-DK"/>
        </w:rPr>
        <w:t xml:space="preserve">Hình </w:t>
      </w:r>
      <w:r w:rsidR="00592B0E" w:rsidRPr="008378BD">
        <w:rPr>
          <w:i w:val="0"/>
          <w:iCs w:val="0"/>
          <w:color w:val="auto"/>
          <w:sz w:val="26"/>
          <w:szCs w:val="26"/>
          <w:lang w:val="da-DK"/>
        </w:rPr>
        <w:t>3.</w:t>
      </w:r>
      <w:r w:rsidR="00824E43" w:rsidRPr="008378BD">
        <w:rPr>
          <w:i w:val="0"/>
          <w:iCs w:val="0"/>
          <w:color w:val="auto"/>
          <w:sz w:val="26"/>
          <w:szCs w:val="26"/>
          <w:lang w:val="da-DK"/>
        </w:rPr>
        <w:t>5</w:t>
      </w:r>
      <w:r w:rsidR="00C52DF5" w:rsidRPr="008378BD">
        <w:rPr>
          <w:i w:val="0"/>
          <w:iCs w:val="0"/>
          <w:color w:val="auto"/>
          <w:sz w:val="26"/>
          <w:szCs w:val="26"/>
          <w:lang w:val="da-DK"/>
        </w:rPr>
        <w:t>5</w:t>
      </w:r>
      <w:ins w:id="1716" w:author="lenovo" w:date="2021-12-30T09:16:00Z">
        <w:r w:rsidR="00D534C2">
          <w:rPr>
            <w:i w:val="0"/>
            <w:iCs w:val="0"/>
            <w:color w:val="auto"/>
            <w:sz w:val="26"/>
            <w:szCs w:val="26"/>
            <w:lang w:val="da-DK"/>
          </w:rPr>
          <w:t>.</w:t>
        </w:r>
      </w:ins>
      <w:r w:rsidRPr="008378BD">
        <w:rPr>
          <w:i w:val="0"/>
          <w:iCs w:val="0"/>
          <w:noProof/>
          <w:color w:val="auto"/>
          <w:sz w:val="26"/>
          <w:szCs w:val="26"/>
          <w:lang w:val="da-DK"/>
        </w:rPr>
        <w:t xml:space="preserve"> Chọn cột dữ liệu để nạp vào kho</w:t>
      </w:r>
      <w:bookmarkEnd w:id="1715"/>
      <w:r w:rsidR="000D5C70" w:rsidRPr="008378BD">
        <w:rPr>
          <w:bCs/>
          <w:i w:val="0"/>
          <w:iCs w:val="0"/>
          <w:noProof/>
          <w:sz w:val="26"/>
          <w:szCs w:val="26"/>
          <w:lang w:val="da-DK"/>
        </w:rPr>
        <w:br w:type="page"/>
      </w:r>
    </w:p>
    <w:p w14:paraId="2CE68683" w14:textId="7F88AE7B" w:rsidR="00FF782E" w:rsidRPr="008378BD" w:rsidRDefault="005953C4" w:rsidP="008378BD">
      <w:pPr>
        <w:pStyle w:val="ListParagraph"/>
        <w:spacing w:before="120" w:after="120" w:line="312" w:lineRule="auto"/>
        <w:ind w:left="993"/>
        <w:rPr>
          <w:rFonts w:ascii="Times New Roman" w:hAnsi="Times New Roman"/>
          <w:bCs/>
          <w:noProof/>
          <w:sz w:val="26"/>
          <w:szCs w:val="26"/>
          <w:lang w:val="da-DK"/>
        </w:rPr>
      </w:pPr>
      <w:r w:rsidRPr="008378BD">
        <w:rPr>
          <w:rFonts w:ascii="Times New Roman" w:hAnsi="Times New Roman"/>
          <w:bCs/>
          <w:noProof/>
          <w:sz w:val="26"/>
          <w:szCs w:val="26"/>
          <w:lang w:val="da-DK"/>
        </w:rPr>
        <w:lastRenderedPageBreak/>
        <w:t xml:space="preserve">Bước 5: </w:t>
      </w:r>
      <w:r w:rsidR="00FF782E" w:rsidRPr="008378BD">
        <w:rPr>
          <w:rFonts w:ascii="Times New Roman" w:hAnsi="Times New Roman"/>
          <w:bCs/>
          <w:noProof/>
          <w:sz w:val="26"/>
          <w:szCs w:val="26"/>
          <w:lang w:val="da-DK"/>
        </w:rPr>
        <w:t>Chọn cột muốn làm sạch và chuyển đổi dữ liệu để nạp vào Kho dữ liệu</w:t>
      </w:r>
    </w:p>
    <w:p w14:paraId="22C32D8D" w14:textId="7DCD61BA"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1841D54D" wp14:editId="66777C2D">
            <wp:extent cx="5048250" cy="31718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48250" cy="3171825"/>
                    </a:xfrm>
                    <a:prstGeom prst="rect">
                      <a:avLst/>
                    </a:prstGeom>
                    <a:noFill/>
                    <a:ln>
                      <a:noFill/>
                    </a:ln>
                  </pic:spPr>
                </pic:pic>
              </a:graphicData>
            </a:graphic>
          </wp:inline>
        </w:drawing>
      </w:r>
    </w:p>
    <w:p w14:paraId="4B2B126F" w14:textId="37F8F4A4" w:rsidR="00F76BAE" w:rsidRPr="008378BD" w:rsidRDefault="00F76BAE" w:rsidP="008378BD">
      <w:pPr>
        <w:pStyle w:val="Caption"/>
        <w:spacing w:before="120" w:after="120" w:line="312" w:lineRule="auto"/>
        <w:jc w:val="center"/>
        <w:rPr>
          <w:i w:val="0"/>
          <w:iCs w:val="0"/>
          <w:noProof/>
          <w:sz w:val="26"/>
          <w:szCs w:val="26"/>
          <w:lang w:val="da-DK"/>
        </w:rPr>
      </w:pPr>
      <w:bookmarkStart w:id="1717" w:name="_Toc90544474"/>
      <w:r w:rsidRPr="008378BD">
        <w:rPr>
          <w:i w:val="0"/>
          <w:iCs w:val="0"/>
          <w:color w:val="auto"/>
          <w:sz w:val="26"/>
          <w:szCs w:val="26"/>
          <w:lang w:val="da-DK"/>
        </w:rPr>
        <w:t xml:space="preserve">Hình </w:t>
      </w:r>
      <w:r w:rsidR="00592B0E" w:rsidRPr="008378BD">
        <w:rPr>
          <w:i w:val="0"/>
          <w:iCs w:val="0"/>
          <w:color w:val="auto"/>
          <w:sz w:val="26"/>
          <w:szCs w:val="26"/>
          <w:lang w:val="da-DK"/>
        </w:rPr>
        <w:t>3.</w:t>
      </w:r>
      <w:r w:rsidR="00824E43" w:rsidRPr="008378BD">
        <w:rPr>
          <w:i w:val="0"/>
          <w:iCs w:val="0"/>
          <w:color w:val="auto"/>
          <w:sz w:val="26"/>
          <w:szCs w:val="26"/>
          <w:lang w:val="da-DK"/>
        </w:rPr>
        <w:t>5</w:t>
      </w:r>
      <w:r w:rsidR="00C52DF5" w:rsidRPr="008378BD">
        <w:rPr>
          <w:i w:val="0"/>
          <w:iCs w:val="0"/>
          <w:color w:val="auto"/>
          <w:sz w:val="26"/>
          <w:szCs w:val="26"/>
          <w:lang w:val="da-DK"/>
        </w:rPr>
        <w:t>6</w:t>
      </w:r>
      <w:ins w:id="1718" w:author="lenovo" w:date="2021-12-30T09:16:00Z">
        <w:r w:rsidR="00D534C2">
          <w:rPr>
            <w:i w:val="0"/>
            <w:iCs w:val="0"/>
            <w:color w:val="auto"/>
            <w:sz w:val="26"/>
            <w:szCs w:val="26"/>
            <w:lang w:val="da-DK"/>
          </w:rPr>
          <w:t>.</w:t>
        </w:r>
      </w:ins>
      <w:r w:rsidRPr="008378BD">
        <w:rPr>
          <w:i w:val="0"/>
          <w:iCs w:val="0"/>
          <w:noProof/>
          <w:color w:val="auto"/>
          <w:sz w:val="26"/>
          <w:szCs w:val="26"/>
          <w:lang w:val="da-DK"/>
        </w:rPr>
        <w:t xml:space="preserve"> Chuyển đổi và làm sạch dữ liệu</w:t>
      </w:r>
      <w:bookmarkEnd w:id="1717"/>
    </w:p>
    <w:p w14:paraId="34B74B85" w14:textId="24686CDE" w:rsidR="00FF782E" w:rsidRPr="008378BD" w:rsidRDefault="00F408AF" w:rsidP="008378BD">
      <w:pPr>
        <w:pStyle w:val="ListParagraph"/>
        <w:spacing w:before="120" w:after="120" w:line="312" w:lineRule="auto"/>
        <w:ind w:left="993"/>
        <w:rPr>
          <w:rFonts w:ascii="Times New Roman" w:hAnsi="Times New Roman"/>
          <w:bCs/>
          <w:noProof/>
          <w:sz w:val="26"/>
          <w:szCs w:val="26"/>
          <w:lang w:val="da-DK"/>
        </w:rPr>
      </w:pPr>
      <w:r w:rsidRPr="008378BD">
        <w:rPr>
          <w:rFonts w:ascii="Times New Roman" w:hAnsi="Times New Roman"/>
          <w:bCs/>
          <w:noProof/>
          <w:sz w:val="26"/>
          <w:szCs w:val="26"/>
          <w:lang w:val="da-DK"/>
        </w:rPr>
        <w:t xml:space="preserve">Bước 6: </w:t>
      </w:r>
      <w:r w:rsidR="00FF782E" w:rsidRPr="008378BD">
        <w:rPr>
          <w:rFonts w:ascii="Times New Roman" w:hAnsi="Times New Roman"/>
          <w:bCs/>
          <w:noProof/>
          <w:sz w:val="26"/>
          <w:szCs w:val="26"/>
          <w:lang w:val="da-DK"/>
        </w:rPr>
        <w:t>Từ SSIS Toolbox</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kéo thả Lookup </w:t>
      </w:r>
      <w:r w:rsidRPr="008378BD">
        <w:rPr>
          <w:rFonts w:ascii="Times New Roman" w:hAnsi="Times New Roman"/>
          <w:noProof/>
          <w:sz w:val="26"/>
          <w:szCs w:val="26"/>
          <w:lang w:val="da-DK"/>
        </w:rPr>
        <w:t xml:space="preserve">→ </w:t>
      </w:r>
      <w:r w:rsidR="00FF782E" w:rsidRPr="008378BD">
        <w:rPr>
          <w:rFonts w:ascii="Times New Roman" w:hAnsi="Times New Roman"/>
          <w:bCs/>
          <w:noProof/>
          <w:sz w:val="26"/>
          <w:szCs w:val="26"/>
          <w:lang w:val="da-DK"/>
        </w:rPr>
        <w:t>kết nối Data Conversion với Lookup</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nhấn đúp vào Lookup.</w:t>
      </w:r>
    </w:p>
    <w:p w14:paraId="76D90A39" w14:textId="41698925" w:rsidR="00FF782E" w:rsidRPr="008378BD" w:rsidRDefault="00FF782E" w:rsidP="008378BD">
      <w:pPr>
        <w:spacing w:before="120" w:after="120" w:line="312" w:lineRule="auto"/>
        <w:ind w:left="1440"/>
        <w:rPr>
          <w:noProof/>
          <w:sz w:val="26"/>
          <w:szCs w:val="26"/>
          <w:lang w:val="da-DK"/>
        </w:rPr>
      </w:pPr>
      <w:r w:rsidRPr="008378BD">
        <w:rPr>
          <w:noProof/>
          <w:sz w:val="26"/>
          <w:szCs w:val="26"/>
          <w:lang w:val="en-SG" w:eastAsia="en-SG"/>
        </w:rPr>
        <w:drawing>
          <wp:inline distT="0" distB="0" distL="0" distR="0" wp14:anchorId="30A0B23B" wp14:editId="40652F1B">
            <wp:extent cx="1971675" cy="120015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71675" cy="1200150"/>
                    </a:xfrm>
                    <a:prstGeom prst="rect">
                      <a:avLst/>
                    </a:prstGeom>
                    <a:noFill/>
                    <a:ln>
                      <a:noFill/>
                    </a:ln>
                  </pic:spPr>
                </pic:pic>
              </a:graphicData>
            </a:graphic>
          </wp:inline>
        </w:drawing>
      </w:r>
    </w:p>
    <w:p w14:paraId="08BF20C5" w14:textId="3C459D9A" w:rsidR="00F76BAE" w:rsidRPr="008378BD" w:rsidRDefault="00F76BAE" w:rsidP="008378BD">
      <w:pPr>
        <w:pStyle w:val="Caption"/>
        <w:spacing w:before="120" w:after="120" w:line="312" w:lineRule="auto"/>
        <w:rPr>
          <w:i w:val="0"/>
          <w:iCs w:val="0"/>
          <w:noProof/>
          <w:sz w:val="26"/>
          <w:szCs w:val="26"/>
          <w:lang w:val="da-DK"/>
        </w:rPr>
      </w:pPr>
      <w:r w:rsidRPr="008378BD">
        <w:rPr>
          <w:noProof/>
          <w:sz w:val="26"/>
          <w:szCs w:val="26"/>
          <w:lang w:val="da-DK"/>
        </w:rPr>
        <w:tab/>
      </w:r>
      <w:r w:rsidRPr="008378BD">
        <w:rPr>
          <w:noProof/>
          <w:sz w:val="26"/>
          <w:szCs w:val="26"/>
          <w:lang w:val="da-DK"/>
        </w:rPr>
        <w:tab/>
      </w:r>
      <w:bookmarkStart w:id="1719" w:name="_Toc90544475"/>
      <w:r w:rsidR="00592B0E" w:rsidRPr="008378BD">
        <w:rPr>
          <w:noProof/>
          <w:sz w:val="26"/>
          <w:szCs w:val="26"/>
          <w:lang w:val="da-DK"/>
        </w:rPr>
        <w:tab/>
      </w:r>
      <w:r w:rsidRPr="008378BD">
        <w:rPr>
          <w:i w:val="0"/>
          <w:iCs w:val="0"/>
          <w:color w:val="auto"/>
          <w:sz w:val="26"/>
          <w:szCs w:val="26"/>
        </w:rPr>
        <w:t xml:space="preserve">Hình </w:t>
      </w:r>
      <w:r w:rsidR="00592B0E" w:rsidRPr="008378BD">
        <w:rPr>
          <w:i w:val="0"/>
          <w:iCs w:val="0"/>
          <w:color w:val="auto"/>
          <w:sz w:val="26"/>
          <w:szCs w:val="26"/>
        </w:rPr>
        <w:t>3.</w:t>
      </w:r>
      <w:r w:rsidR="00824E43" w:rsidRPr="008378BD">
        <w:rPr>
          <w:i w:val="0"/>
          <w:iCs w:val="0"/>
          <w:color w:val="auto"/>
          <w:sz w:val="26"/>
          <w:szCs w:val="26"/>
        </w:rPr>
        <w:t>5</w:t>
      </w:r>
      <w:r w:rsidR="00C52DF5" w:rsidRPr="008378BD">
        <w:rPr>
          <w:i w:val="0"/>
          <w:iCs w:val="0"/>
          <w:color w:val="auto"/>
          <w:sz w:val="26"/>
          <w:szCs w:val="26"/>
        </w:rPr>
        <w:t>7</w:t>
      </w:r>
      <w:ins w:id="1720" w:author="lenovo" w:date="2021-12-30T09:15:00Z">
        <w:r w:rsidR="00D534C2">
          <w:rPr>
            <w:i w:val="0"/>
            <w:iCs w:val="0"/>
            <w:color w:val="auto"/>
            <w:sz w:val="26"/>
            <w:szCs w:val="26"/>
          </w:rPr>
          <w:t>.</w:t>
        </w:r>
      </w:ins>
      <w:r w:rsidRPr="008378BD">
        <w:rPr>
          <w:i w:val="0"/>
          <w:iCs w:val="0"/>
          <w:noProof/>
          <w:color w:val="auto"/>
          <w:sz w:val="26"/>
          <w:szCs w:val="26"/>
          <w:lang w:val="da-DK"/>
        </w:rPr>
        <w:t xml:space="preserve"> Kết nối Data Conversion với Lookup</w:t>
      </w:r>
      <w:bookmarkEnd w:id="1719"/>
    </w:p>
    <w:p w14:paraId="7F6A35E6" w14:textId="5B12F1F7" w:rsidR="00FF782E" w:rsidRPr="008378BD" w:rsidRDefault="00FF782E" w:rsidP="008378BD">
      <w:pPr>
        <w:spacing w:before="120" w:after="120" w:line="312" w:lineRule="auto"/>
        <w:rPr>
          <w:bCs/>
          <w:noProof/>
          <w:sz w:val="26"/>
          <w:szCs w:val="26"/>
          <w:lang w:val="da-DK"/>
        </w:rPr>
      </w:pPr>
      <w:r w:rsidRPr="008378BD">
        <w:rPr>
          <w:bCs/>
          <w:noProof/>
          <w:sz w:val="26"/>
          <w:szCs w:val="26"/>
          <w:lang w:val="da-DK"/>
        </w:rPr>
        <w:br w:type="page"/>
      </w:r>
      <w:r w:rsidR="00F408AF" w:rsidRPr="008378BD">
        <w:rPr>
          <w:bCs/>
          <w:noProof/>
          <w:sz w:val="26"/>
          <w:szCs w:val="26"/>
          <w:lang w:val="da-DK"/>
        </w:rPr>
        <w:lastRenderedPageBreak/>
        <w:t xml:space="preserve">Bước 9: Ở mục Cache mode </w:t>
      </w:r>
      <w:r w:rsidR="00F408AF" w:rsidRPr="008378BD">
        <w:rPr>
          <w:noProof/>
          <w:sz w:val="26"/>
          <w:szCs w:val="26"/>
          <w:lang w:val="da-DK"/>
        </w:rPr>
        <w:t>→ chọn Full cache, ở mục Connection type → chọn OLE DB connection manager, ở mục Specify how to handle rows with no matching entries → chọn Redirect rows to no match output</w:t>
      </w:r>
    </w:p>
    <w:p w14:paraId="59DFF4E8" w14:textId="7CA38259" w:rsidR="00F76BA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1FE2514F" wp14:editId="55B80333">
            <wp:extent cx="5162550" cy="32956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62550" cy="3295650"/>
                    </a:xfrm>
                    <a:prstGeom prst="rect">
                      <a:avLst/>
                    </a:prstGeom>
                    <a:noFill/>
                    <a:ln>
                      <a:noFill/>
                    </a:ln>
                  </pic:spPr>
                </pic:pic>
              </a:graphicData>
            </a:graphic>
          </wp:inline>
        </w:drawing>
      </w:r>
    </w:p>
    <w:p w14:paraId="1D0B0CAD" w14:textId="3086DBA5" w:rsidR="000D5C70" w:rsidRPr="008378BD" w:rsidRDefault="00F76BAE" w:rsidP="008378BD">
      <w:pPr>
        <w:pStyle w:val="Caption"/>
        <w:spacing w:before="120" w:after="120" w:line="312" w:lineRule="auto"/>
        <w:jc w:val="center"/>
        <w:rPr>
          <w:i w:val="0"/>
          <w:iCs w:val="0"/>
          <w:noProof/>
          <w:color w:val="auto"/>
          <w:sz w:val="26"/>
          <w:szCs w:val="26"/>
          <w:lang w:val="da-DK"/>
        </w:rPr>
      </w:pPr>
      <w:bookmarkStart w:id="1721" w:name="_Toc90544476"/>
      <w:r w:rsidRPr="008378BD">
        <w:rPr>
          <w:i w:val="0"/>
          <w:iCs w:val="0"/>
          <w:color w:val="auto"/>
          <w:sz w:val="26"/>
          <w:szCs w:val="26"/>
          <w:lang w:val="da-DK"/>
        </w:rPr>
        <w:t xml:space="preserve">Hình </w:t>
      </w:r>
      <w:r w:rsidR="00592B0E" w:rsidRPr="008378BD">
        <w:rPr>
          <w:i w:val="0"/>
          <w:iCs w:val="0"/>
          <w:color w:val="auto"/>
          <w:sz w:val="26"/>
          <w:szCs w:val="26"/>
          <w:lang w:val="da-DK"/>
        </w:rPr>
        <w:t>3.</w:t>
      </w:r>
      <w:r w:rsidR="00824E43" w:rsidRPr="008378BD">
        <w:rPr>
          <w:i w:val="0"/>
          <w:iCs w:val="0"/>
          <w:color w:val="auto"/>
          <w:sz w:val="26"/>
          <w:szCs w:val="26"/>
          <w:lang w:val="da-DK"/>
        </w:rPr>
        <w:t>5</w:t>
      </w:r>
      <w:r w:rsidR="00C52DF5" w:rsidRPr="008378BD">
        <w:rPr>
          <w:i w:val="0"/>
          <w:iCs w:val="0"/>
          <w:color w:val="auto"/>
          <w:sz w:val="26"/>
          <w:szCs w:val="26"/>
          <w:lang w:val="da-DK"/>
        </w:rPr>
        <w:t>8</w:t>
      </w:r>
      <w:ins w:id="1722" w:author="lenovo" w:date="2021-12-30T09:15:00Z">
        <w:r w:rsidR="00D534C2">
          <w:rPr>
            <w:i w:val="0"/>
            <w:iCs w:val="0"/>
            <w:color w:val="auto"/>
            <w:sz w:val="26"/>
            <w:szCs w:val="26"/>
            <w:lang w:val="da-DK"/>
          </w:rPr>
          <w:t>.</w:t>
        </w:r>
      </w:ins>
      <w:r w:rsidRPr="008378BD">
        <w:rPr>
          <w:i w:val="0"/>
          <w:iCs w:val="0"/>
          <w:noProof/>
          <w:color w:val="auto"/>
          <w:sz w:val="26"/>
          <w:szCs w:val="26"/>
          <w:lang w:val="da-DK"/>
        </w:rPr>
        <w:t xml:space="preserve"> Cấu hình Lookup</w:t>
      </w:r>
      <w:bookmarkEnd w:id="1721"/>
    </w:p>
    <w:p w14:paraId="033557A5" w14:textId="1F415324" w:rsidR="00FF782E" w:rsidRPr="008378BD" w:rsidRDefault="00F408AF" w:rsidP="008378BD">
      <w:pPr>
        <w:pStyle w:val="ListParagraph"/>
        <w:spacing w:before="120" w:after="120" w:line="312" w:lineRule="auto"/>
        <w:ind w:left="993"/>
        <w:rPr>
          <w:rFonts w:ascii="Times New Roman" w:hAnsi="Times New Roman"/>
          <w:bCs/>
          <w:noProof/>
          <w:sz w:val="26"/>
          <w:szCs w:val="26"/>
          <w:lang w:val="da-DK"/>
        </w:rPr>
      </w:pPr>
      <w:r w:rsidRPr="008378BD">
        <w:rPr>
          <w:rFonts w:ascii="Times New Roman" w:hAnsi="Times New Roman"/>
          <w:bCs/>
          <w:noProof/>
          <w:sz w:val="26"/>
          <w:szCs w:val="26"/>
          <w:lang w:val="da-DK"/>
        </w:rPr>
        <w:t xml:space="preserve">Bước 10: </w:t>
      </w:r>
      <w:r w:rsidR="00FF782E" w:rsidRPr="008378BD">
        <w:rPr>
          <w:rFonts w:ascii="Times New Roman" w:hAnsi="Times New Roman"/>
          <w:bCs/>
          <w:noProof/>
          <w:sz w:val="26"/>
          <w:szCs w:val="26"/>
          <w:lang w:val="da-DK"/>
        </w:rPr>
        <w:t>Ở tab Connection</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kết nối đến Kho dữ liệu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chọn bảng SANPHAM.</w:t>
      </w:r>
    </w:p>
    <w:p w14:paraId="3070063F" w14:textId="52A381A2" w:rsidR="00FF782E" w:rsidRPr="008378BD" w:rsidRDefault="00FF782E" w:rsidP="008378BD">
      <w:pPr>
        <w:spacing w:before="120" w:after="120" w:line="312" w:lineRule="auto"/>
        <w:ind w:left="1080"/>
        <w:rPr>
          <w:bCs/>
          <w:noProof/>
          <w:sz w:val="26"/>
          <w:szCs w:val="26"/>
          <w:lang w:val="da-DK"/>
        </w:rPr>
      </w:pPr>
      <w:r w:rsidRPr="008378BD">
        <w:rPr>
          <w:noProof/>
          <w:sz w:val="26"/>
          <w:szCs w:val="26"/>
          <w:lang w:val="en-SG" w:eastAsia="en-SG"/>
        </w:rPr>
        <w:drawing>
          <wp:inline distT="0" distB="0" distL="0" distR="0" wp14:anchorId="48560F4D" wp14:editId="0B7D3658">
            <wp:extent cx="5124450" cy="30575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24450" cy="3057525"/>
                    </a:xfrm>
                    <a:prstGeom prst="rect">
                      <a:avLst/>
                    </a:prstGeom>
                    <a:noFill/>
                    <a:ln>
                      <a:noFill/>
                    </a:ln>
                  </pic:spPr>
                </pic:pic>
              </a:graphicData>
            </a:graphic>
          </wp:inline>
        </w:drawing>
      </w:r>
    </w:p>
    <w:p w14:paraId="65B10D59" w14:textId="41F17527" w:rsidR="00F76BAE" w:rsidRPr="008378BD" w:rsidRDefault="00F76BAE" w:rsidP="008378BD">
      <w:pPr>
        <w:pStyle w:val="Caption"/>
        <w:spacing w:before="120" w:after="120" w:line="312" w:lineRule="auto"/>
        <w:jc w:val="center"/>
        <w:rPr>
          <w:bCs/>
          <w:i w:val="0"/>
          <w:iCs w:val="0"/>
          <w:noProof/>
          <w:color w:val="auto"/>
          <w:sz w:val="26"/>
          <w:szCs w:val="26"/>
          <w:lang w:val="da-DK"/>
        </w:rPr>
      </w:pPr>
      <w:bookmarkStart w:id="1723" w:name="_Toc90544477"/>
      <w:r w:rsidRPr="008378BD">
        <w:rPr>
          <w:i w:val="0"/>
          <w:iCs w:val="0"/>
          <w:color w:val="auto"/>
          <w:sz w:val="26"/>
          <w:szCs w:val="26"/>
          <w:lang w:val="da-DK"/>
        </w:rPr>
        <w:t xml:space="preserve">Hình </w:t>
      </w:r>
      <w:r w:rsidR="00592B0E" w:rsidRPr="008378BD">
        <w:rPr>
          <w:i w:val="0"/>
          <w:iCs w:val="0"/>
          <w:color w:val="auto"/>
          <w:sz w:val="26"/>
          <w:szCs w:val="26"/>
          <w:lang w:val="da-DK"/>
        </w:rPr>
        <w:t>3.</w:t>
      </w:r>
      <w:r w:rsidR="00824E43" w:rsidRPr="008378BD">
        <w:rPr>
          <w:i w:val="0"/>
          <w:iCs w:val="0"/>
          <w:color w:val="auto"/>
          <w:sz w:val="26"/>
          <w:szCs w:val="26"/>
          <w:lang w:val="da-DK"/>
        </w:rPr>
        <w:t>5</w:t>
      </w:r>
      <w:r w:rsidR="00C52DF5" w:rsidRPr="008378BD">
        <w:rPr>
          <w:i w:val="0"/>
          <w:iCs w:val="0"/>
          <w:color w:val="auto"/>
          <w:sz w:val="26"/>
          <w:szCs w:val="26"/>
          <w:lang w:val="da-DK"/>
        </w:rPr>
        <w:t>9</w:t>
      </w:r>
      <w:ins w:id="1724" w:author="lenovo" w:date="2021-12-30T09:15:00Z">
        <w:r w:rsidR="00D534C2">
          <w:rPr>
            <w:i w:val="0"/>
            <w:iCs w:val="0"/>
            <w:color w:val="auto"/>
            <w:sz w:val="26"/>
            <w:szCs w:val="26"/>
            <w:lang w:val="da-DK"/>
          </w:rPr>
          <w:t>.</w:t>
        </w:r>
      </w:ins>
      <w:r w:rsidRPr="008378BD">
        <w:rPr>
          <w:i w:val="0"/>
          <w:iCs w:val="0"/>
          <w:noProof/>
          <w:color w:val="auto"/>
          <w:sz w:val="26"/>
          <w:szCs w:val="26"/>
          <w:lang w:val="da-DK"/>
        </w:rPr>
        <w:t xml:space="preserve"> Kết nối với kho dữ liệu và chọn bảng</w:t>
      </w:r>
      <w:bookmarkEnd w:id="1723"/>
    </w:p>
    <w:p w14:paraId="74DD400E" w14:textId="660881C9" w:rsidR="00FF782E" w:rsidRPr="008378BD" w:rsidRDefault="00FF782E" w:rsidP="008378BD">
      <w:pPr>
        <w:spacing w:before="120" w:after="120" w:line="312" w:lineRule="auto"/>
        <w:rPr>
          <w:bCs/>
          <w:noProof/>
          <w:sz w:val="26"/>
          <w:szCs w:val="26"/>
          <w:lang w:val="da-DK"/>
        </w:rPr>
      </w:pPr>
      <w:r w:rsidRPr="008378BD">
        <w:rPr>
          <w:bCs/>
          <w:noProof/>
          <w:sz w:val="26"/>
          <w:szCs w:val="26"/>
          <w:lang w:val="da-DK"/>
        </w:rPr>
        <w:br w:type="page"/>
      </w:r>
      <w:r w:rsidR="00F408AF" w:rsidRPr="008378BD">
        <w:rPr>
          <w:bCs/>
          <w:noProof/>
          <w:sz w:val="26"/>
          <w:szCs w:val="26"/>
          <w:lang w:val="da-DK"/>
        </w:rPr>
        <w:lastRenderedPageBreak/>
        <w:t xml:space="preserve">Bước 11: </w:t>
      </w:r>
      <w:r w:rsidRPr="008378BD">
        <w:rPr>
          <w:bCs/>
          <w:noProof/>
          <w:sz w:val="26"/>
          <w:szCs w:val="26"/>
          <w:lang w:val="da-DK"/>
        </w:rPr>
        <w:t>Ở tab Columns, từ bảng Available Input Columns</w:t>
      </w:r>
      <w:r w:rsidR="00F408AF" w:rsidRPr="008378BD">
        <w:rPr>
          <w:bCs/>
          <w:noProof/>
          <w:sz w:val="26"/>
          <w:szCs w:val="26"/>
          <w:lang w:val="da-DK"/>
        </w:rPr>
        <w:t xml:space="preserve"> </w:t>
      </w:r>
      <w:r w:rsidR="00F408AF" w:rsidRPr="008378BD">
        <w:rPr>
          <w:noProof/>
          <w:sz w:val="26"/>
          <w:szCs w:val="26"/>
          <w:lang w:val="da-DK"/>
        </w:rPr>
        <w:t>→</w:t>
      </w:r>
      <w:r w:rsidRPr="008378BD">
        <w:rPr>
          <w:bCs/>
          <w:noProof/>
          <w:sz w:val="26"/>
          <w:szCs w:val="26"/>
          <w:lang w:val="da-DK"/>
        </w:rPr>
        <w:t xml:space="preserve"> kéo cột đã chuyển đổi và làm sạch </w:t>
      </w:r>
      <w:r w:rsidR="00F408AF" w:rsidRPr="008378BD">
        <w:rPr>
          <w:noProof/>
          <w:sz w:val="26"/>
          <w:szCs w:val="26"/>
          <w:lang w:val="da-DK"/>
        </w:rPr>
        <w:t>→</w:t>
      </w:r>
      <w:r w:rsidRPr="008378BD">
        <w:rPr>
          <w:bCs/>
          <w:noProof/>
          <w:sz w:val="26"/>
          <w:szCs w:val="26"/>
          <w:lang w:val="da-DK"/>
        </w:rPr>
        <w:t xml:space="preserve"> bảng Available Lookup Columns có cùng tên.</w:t>
      </w:r>
    </w:p>
    <w:p w14:paraId="66EF601B" w14:textId="3177AEFA"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2895E161" wp14:editId="15A7C7B6">
            <wp:extent cx="4905375" cy="31146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05375" cy="3114675"/>
                    </a:xfrm>
                    <a:prstGeom prst="rect">
                      <a:avLst/>
                    </a:prstGeom>
                    <a:noFill/>
                    <a:ln>
                      <a:noFill/>
                    </a:ln>
                  </pic:spPr>
                </pic:pic>
              </a:graphicData>
            </a:graphic>
          </wp:inline>
        </w:drawing>
      </w:r>
    </w:p>
    <w:p w14:paraId="578067F1" w14:textId="47866F37" w:rsidR="00F76BAE" w:rsidRPr="008378BD" w:rsidRDefault="00F76BAE" w:rsidP="008378BD">
      <w:pPr>
        <w:pStyle w:val="Caption"/>
        <w:spacing w:before="120" w:after="120" w:line="312" w:lineRule="auto"/>
        <w:jc w:val="center"/>
        <w:rPr>
          <w:i w:val="0"/>
          <w:iCs w:val="0"/>
          <w:noProof/>
          <w:color w:val="auto"/>
          <w:sz w:val="26"/>
          <w:szCs w:val="26"/>
          <w:lang w:val="da-DK"/>
        </w:rPr>
      </w:pPr>
      <w:bookmarkStart w:id="1725" w:name="_Toc90544478"/>
      <w:bookmarkStart w:id="1726" w:name="_Toc90654898"/>
      <w:r w:rsidRPr="008378BD">
        <w:rPr>
          <w:i w:val="0"/>
          <w:iCs w:val="0"/>
          <w:color w:val="auto"/>
          <w:sz w:val="26"/>
          <w:szCs w:val="26"/>
          <w:lang w:val="da-DK"/>
        </w:rPr>
        <w:t xml:space="preserve">Hình </w:t>
      </w:r>
      <w:r w:rsidR="00FC2ABC" w:rsidRPr="008378BD">
        <w:rPr>
          <w:i w:val="0"/>
          <w:iCs w:val="0"/>
          <w:color w:val="auto"/>
          <w:sz w:val="26"/>
          <w:szCs w:val="26"/>
          <w:lang w:val="da-DK"/>
        </w:rPr>
        <w:t>3.</w:t>
      </w:r>
      <w:r w:rsidR="00C52DF5" w:rsidRPr="008378BD">
        <w:rPr>
          <w:i w:val="0"/>
          <w:iCs w:val="0"/>
          <w:color w:val="auto"/>
          <w:sz w:val="26"/>
          <w:szCs w:val="26"/>
          <w:lang w:val="da-DK"/>
        </w:rPr>
        <w:t>60</w:t>
      </w:r>
      <w:ins w:id="1727" w:author="lenovo" w:date="2021-12-30T09:15:00Z">
        <w:r w:rsidR="00D534C2">
          <w:rPr>
            <w:i w:val="0"/>
            <w:iCs w:val="0"/>
            <w:color w:val="auto"/>
            <w:sz w:val="26"/>
            <w:szCs w:val="26"/>
            <w:lang w:val="da-DK"/>
          </w:rPr>
          <w:t>.</w:t>
        </w:r>
      </w:ins>
      <w:r w:rsidRPr="008378BD">
        <w:rPr>
          <w:i w:val="0"/>
          <w:iCs w:val="0"/>
          <w:noProof/>
          <w:color w:val="auto"/>
          <w:sz w:val="26"/>
          <w:szCs w:val="26"/>
          <w:lang w:val="da-DK"/>
        </w:rPr>
        <w:t xml:space="preserve"> Ánh xạ dữ liệu</w:t>
      </w:r>
      <w:bookmarkEnd w:id="1725"/>
      <w:bookmarkEnd w:id="1726"/>
    </w:p>
    <w:p w14:paraId="0846D1F1" w14:textId="641CFC93" w:rsidR="00FF782E" w:rsidRPr="008378BD" w:rsidRDefault="00F408AF" w:rsidP="008378BD">
      <w:pPr>
        <w:pStyle w:val="ListParagraph"/>
        <w:spacing w:before="120" w:after="120" w:line="312" w:lineRule="auto"/>
        <w:ind w:left="993"/>
        <w:rPr>
          <w:rFonts w:ascii="Times New Roman" w:hAnsi="Times New Roman"/>
          <w:bCs/>
          <w:noProof/>
          <w:sz w:val="26"/>
          <w:szCs w:val="26"/>
          <w:lang w:val="da-DK"/>
        </w:rPr>
      </w:pPr>
      <w:r w:rsidRPr="008378BD">
        <w:rPr>
          <w:rFonts w:ascii="Times New Roman" w:hAnsi="Times New Roman"/>
          <w:bCs/>
          <w:noProof/>
          <w:sz w:val="26"/>
          <w:szCs w:val="26"/>
          <w:lang w:val="da-DK"/>
        </w:rPr>
        <w:t xml:space="preserve">Bước 12: </w:t>
      </w:r>
      <w:r w:rsidR="00FF782E" w:rsidRPr="008378BD">
        <w:rPr>
          <w:rFonts w:ascii="Times New Roman" w:hAnsi="Times New Roman"/>
          <w:bCs/>
          <w:noProof/>
          <w:sz w:val="26"/>
          <w:szCs w:val="26"/>
          <w:lang w:val="da-DK"/>
        </w:rPr>
        <w:t>Từ SSIS Toolbox</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kéo thả OLE DB Destination vào</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kết nối Lookup với OLE DB Destination</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 xml:space="preserve">→ </w:t>
      </w:r>
      <w:r w:rsidRPr="008378BD">
        <w:rPr>
          <w:rFonts w:ascii="Times New Roman" w:hAnsi="Times New Roman"/>
          <w:bCs/>
          <w:noProof/>
          <w:sz w:val="26"/>
          <w:szCs w:val="26"/>
          <w:lang w:val="da-DK"/>
        </w:rPr>
        <w:t>double click</w:t>
      </w:r>
      <w:r w:rsidR="00FF782E" w:rsidRPr="008378BD">
        <w:rPr>
          <w:rFonts w:ascii="Times New Roman" w:hAnsi="Times New Roman"/>
          <w:bCs/>
          <w:noProof/>
          <w:sz w:val="26"/>
          <w:szCs w:val="26"/>
          <w:lang w:val="da-DK"/>
        </w:rPr>
        <w:t xml:space="preserve"> vào OLE DB Destination.</w:t>
      </w:r>
    </w:p>
    <w:p w14:paraId="1FF0ADC5" w14:textId="17526405"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18F40901" wp14:editId="0FC3F4FD">
            <wp:extent cx="1943100" cy="14001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43100" cy="1400175"/>
                    </a:xfrm>
                    <a:prstGeom prst="rect">
                      <a:avLst/>
                    </a:prstGeom>
                    <a:noFill/>
                    <a:ln>
                      <a:noFill/>
                    </a:ln>
                  </pic:spPr>
                </pic:pic>
              </a:graphicData>
            </a:graphic>
          </wp:inline>
        </w:drawing>
      </w:r>
    </w:p>
    <w:p w14:paraId="159DA14E" w14:textId="79120034" w:rsidR="000D5C70" w:rsidRPr="008378BD" w:rsidRDefault="00F76BAE" w:rsidP="008378BD">
      <w:pPr>
        <w:pStyle w:val="Caption"/>
        <w:spacing w:before="120" w:after="120" w:line="312" w:lineRule="auto"/>
        <w:jc w:val="center"/>
        <w:rPr>
          <w:i w:val="0"/>
          <w:iCs w:val="0"/>
          <w:noProof/>
          <w:sz w:val="26"/>
          <w:szCs w:val="26"/>
          <w:lang w:val="da-DK"/>
        </w:rPr>
      </w:pPr>
      <w:bookmarkStart w:id="1728" w:name="_Toc90544479"/>
      <w:bookmarkStart w:id="1729" w:name="_Toc90654899"/>
      <w:r w:rsidRPr="008378BD">
        <w:rPr>
          <w:i w:val="0"/>
          <w:iCs w:val="0"/>
          <w:color w:val="auto"/>
          <w:sz w:val="26"/>
          <w:szCs w:val="26"/>
        </w:rPr>
        <w:t xml:space="preserve">Hình </w:t>
      </w:r>
      <w:r w:rsidR="00FC2ABC" w:rsidRPr="008378BD">
        <w:rPr>
          <w:i w:val="0"/>
          <w:iCs w:val="0"/>
          <w:color w:val="auto"/>
          <w:sz w:val="26"/>
          <w:szCs w:val="26"/>
        </w:rPr>
        <w:t>3.</w:t>
      </w:r>
      <w:r w:rsidR="00824E43" w:rsidRPr="008378BD">
        <w:rPr>
          <w:i w:val="0"/>
          <w:iCs w:val="0"/>
          <w:color w:val="auto"/>
          <w:sz w:val="26"/>
          <w:szCs w:val="26"/>
        </w:rPr>
        <w:t>6</w:t>
      </w:r>
      <w:r w:rsidR="00C52DF5" w:rsidRPr="008378BD">
        <w:rPr>
          <w:i w:val="0"/>
          <w:iCs w:val="0"/>
          <w:color w:val="auto"/>
          <w:sz w:val="26"/>
          <w:szCs w:val="26"/>
        </w:rPr>
        <w:t>1</w:t>
      </w:r>
      <w:ins w:id="1730" w:author="lenovo" w:date="2021-12-30T09:15:00Z">
        <w:r w:rsidR="00D534C2">
          <w:rPr>
            <w:i w:val="0"/>
            <w:iCs w:val="0"/>
            <w:color w:val="auto"/>
            <w:sz w:val="26"/>
            <w:szCs w:val="26"/>
          </w:rPr>
          <w:t>.</w:t>
        </w:r>
      </w:ins>
      <w:r w:rsidRPr="008378BD">
        <w:rPr>
          <w:i w:val="0"/>
          <w:iCs w:val="0"/>
          <w:noProof/>
          <w:color w:val="auto"/>
          <w:sz w:val="26"/>
          <w:szCs w:val="26"/>
          <w:lang w:val="da-DK"/>
        </w:rPr>
        <w:t xml:space="preserve"> Kết nối Lookup với OLE DB Destination</w:t>
      </w:r>
      <w:bookmarkEnd w:id="1728"/>
      <w:bookmarkEnd w:id="1729"/>
      <w:r w:rsidR="000D5C70" w:rsidRPr="008378BD">
        <w:rPr>
          <w:bCs/>
          <w:i w:val="0"/>
          <w:iCs w:val="0"/>
          <w:noProof/>
          <w:sz w:val="26"/>
          <w:szCs w:val="26"/>
          <w:lang w:val="da-DK"/>
        </w:rPr>
        <w:br w:type="page"/>
      </w:r>
    </w:p>
    <w:p w14:paraId="6F472047" w14:textId="292F4603" w:rsidR="00FF782E" w:rsidRPr="008378BD" w:rsidRDefault="00F408AF" w:rsidP="008378BD">
      <w:pPr>
        <w:pStyle w:val="ListParagraph"/>
        <w:spacing w:before="120" w:after="120" w:line="312" w:lineRule="auto"/>
        <w:ind w:left="993"/>
        <w:rPr>
          <w:rFonts w:ascii="Times New Roman" w:hAnsi="Times New Roman"/>
          <w:bCs/>
          <w:noProof/>
          <w:sz w:val="26"/>
          <w:szCs w:val="26"/>
          <w:lang w:val="da-DK"/>
        </w:rPr>
      </w:pPr>
      <w:r w:rsidRPr="008378BD">
        <w:rPr>
          <w:rFonts w:ascii="Times New Roman" w:hAnsi="Times New Roman"/>
          <w:bCs/>
          <w:noProof/>
          <w:sz w:val="26"/>
          <w:szCs w:val="26"/>
          <w:lang w:val="da-DK"/>
        </w:rPr>
        <w:lastRenderedPageBreak/>
        <w:t xml:space="preserve">Bước 13: </w:t>
      </w:r>
      <w:r w:rsidR="00FF782E" w:rsidRPr="008378BD">
        <w:rPr>
          <w:rFonts w:ascii="Times New Roman" w:hAnsi="Times New Roman"/>
          <w:bCs/>
          <w:noProof/>
          <w:sz w:val="26"/>
          <w:szCs w:val="26"/>
          <w:lang w:val="da-DK"/>
        </w:rPr>
        <w:t>Ở tab Connection Manager</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kết nối với Kho dữ liệu </w:t>
      </w:r>
      <w:r w:rsidR="00BC145B" w:rsidRPr="008378BD">
        <w:rPr>
          <w:rFonts w:ascii="Times New Roman" w:hAnsi="Times New Roman"/>
          <w:noProof/>
          <w:sz w:val="26"/>
          <w:szCs w:val="26"/>
          <w:lang w:val="da-DK"/>
        </w:rPr>
        <w:t xml:space="preserve">→ </w:t>
      </w:r>
      <w:r w:rsidR="00FF782E" w:rsidRPr="008378BD">
        <w:rPr>
          <w:rFonts w:ascii="Times New Roman" w:hAnsi="Times New Roman"/>
          <w:bCs/>
          <w:noProof/>
          <w:sz w:val="26"/>
          <w:szCs w:val="26"/>
          <w:lang w:val="da-DK"/>
        </w:rPr>
        <w:t>chọn bảng SANPHAM.</w:t>
      </w:r>
    </w:p>
    <w:p w14:paraId="16AE2919" w14:textId="45C46B81"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650A18C5" wp14:editId="00D6B100">
            <wp:extent cx="4943475" cy="25241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43475" cy="2524125"/>
                    </a:xfrm>
                    <a:prstGeom prst="rect">
                      <a:avLst/>
                    </a:prstGeom>
                    <a:noFill/>
                    <a:ln>
                      <a:noFill/>
                    </a:ln>
                  </pic:spPr>
                </pic:pic>
              </a:graphicData>
            </a:graphic>
          </wp:inline>
        </w:drawing>
      </w:r>
    </w:p>
    <w:p w14:paraId="1B5CFCEC" w14:textId="597252EF" w:rsidR="00F76BAE" w:rsidRPr="008378BD" w:rsidRDefault="00F76BAE" w:rsidP="008378BD">
      <w:pPr>
        <w:pStyle w:val="Caption"/>
        <w:spacing w:before="120" w:after="120" w:line="312" w:lineRule="auto"/>
        <w:jc w:val="center"/>
        <w:rPr>
          <w:i w:val="0"/>
          <w:iCs w:val="0"/>
          <w:noProof/>
          <w:color w:val="auto"/>
          <w:sz w:val="26"/>
          <w:szCs w:val="26"/>
          <w:lang w:val="da-DK"/>
        </w:rPr>
      </w:pPr>
      <w:bookmarkStart w:id="1731" w:name="_Toc90544480"/>
      <w:bookmarkStart w:id="1732" w:name="_Toc90654900"/>
      <w:r w:rsidRPr="008378BD">
        <w:rPr>
          <w:i w:val="0"/>
          <w:iCs w:val="0"/>
          <w:color w:val="auto"/>
          <w:sz w:val="26"/>
          <w:szCs w:val="26"/>
          <w:lang w:val="da-DK"/>
        </w:rPr>
        <w:t xml:space="preserve">Hình </w:t>
      </w:r>
      <w:r w:rsidR="00FC2ABC" w:rsidRPr="008378BD">
        <w:rPr>
          <w:i w:val="0"/>
          <w:iCs w:val="0"/>
          <w:color w:val="auto"/>
          <w:sz w:val="26"/>
          <w:szCs w:val="26"/>
          <w:lang w:val="da-DK"/>
        </w:rPr>
        <w:t>3.</w:t>
      </w:r>
      <w:r w:rsidR="00C52DF5" w:rsidRPr="008378BD">
        <w:rPr>
          <w:i w:val="0"/>
          <w:iCs w:val="0"/>
          <w:color w:val="auto"/>
          <w:sz w:val="26"/>
          <w:szCs w:val="26"/>
          <w:lang w:val="da-DK"/>
        </w:rPr>
        <w:t>62</w:t>
      </w:r>
      <w:ins w:id="1733" w:author="lenovo" w:date="2021-12-30T09:15:00Z">
        <w:r w:rsidR="00D534C2">
          <w:rPr>
            <w:i w:val="0"/>
            <w:iCs w:val="0"/>
            <w:color w:val="auto"/>
            <w:sz w:val="26"/>
            <w:szCs w:val="26"/>
            <w:lang w:val="da-DK"/>
          </w:rPr>
          <w:t>.</w:t>
        </w:r>
      </w:ins>
      <w:r w:rsidRPr="008378BD">
        <w:rPr>
          <w:i w:val="0"/>
          <w:iCs w:val="0"/>
          <w:noProof/>
          <w:color w:val="auto"/>
          <w:sz w:val="26"/>
          <w:szCs w:val="26"/>
          <w:lang w:val="da-DK"/>
        </w:rPr>
        <w:t xml:space="preserve"> Kết nối với kho dữ liệu</w:t>
      </w:r>
      <w:bookmarkEnd w:id="1731"/>
      <w:bookmarkEnd w:id="1732"/>
    </w:p>
    <w:p w14:paraId="326B6DBD" w14:textId="75D919FB" w:rsidR="00FF782E" w:rsidRPr="008378BD" w:rsidRDefault="00863F35" w:rsidP="008378BD">
      <w:pPr>
        <w:pStyle w:val="ListParagraph"/>
        <w:spacing w:before="120" w:after="120" w:line="312" w:lineRule="auto"/>
        <w:ind w:left="1134"/>
        <w:rPr>
          <w:rFonts w:ascii="Times New Roman" w:hAnsi="Times New Roman"/>
          <w:bCs/>
          <w:noProof/>
          <w:sz w:val="26"/>
          <w:szCs w:val="26"/>
          <w:lang w:val="da-DK"/>
        </w:rPr>
      </w:pPr>
      <w:r w:rsidRPr="008378BD">
        <w:rPr>
          <w:rFonts w:ascii="Times New Roman" w:hAnsi="Times New Roman"/>
          <w:bCs/>
          <w:noProof/>
          <w:sz w:val="26"/>
          <w:szCs w:val="26"/>
          <w:lang w:val="da-DK"/>
        </w:rPr>
        <w:t xml:space="preserve">Bước 14: </w:t>
      </w:r>
      <w:r w:rsidR="00FF782E" w:rsidRPr="008378BD">
        <w:rPr>
          <w:rFonts w:ascii="Times New Roman" w:hAnsi="Times New Roman"/>
          <w:bCs/>
          <w:noProof/>
          <w:sz w:val="26"/>
          <w:szCs w:val="26"/>
          <w:lang w:val="da-DK"/>
        </w:rPr>
        <w:t>Ở tab Mappings, ở bảng Available Input Columns</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kéo các cột đã được làm sạch và chuyển đổi</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qua các cột tương ứng ở bảng Available Destination Columns.</w:t>
      </w:r>
    </w:p>
    <w:p w14:paraId="5E5DB457" w14:textId="72C5BF24"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4F651A41" wp14:editId="1F41457D">
            <wp:extent cx="4943475" cy="3784600"/>
            <wp:effectExtent l="0" t="0" r="9525"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45500" cy="3786150"/>
                    </a:xfrm>
                    <a:prstGeom prst="rect">
                      <a:avLst/>
                    </a:prstGeom>
                    <a:noFill/>
                    <a:ln>
                      <a:noFill/>
                    </a:ln>
                  </pic:spPr>
                </pic:pic>
              </a:graphicData>
            </a:graphic>
          </wp:inline>
        </w:drawing>
      </w:r>
    </w:p>
    <w:p w14:paraId="6BC237E4" w14:textId="0345C428" w:rsidR="000D5C70" w:rsidRPr="008378BD" w:rsidRDefault="00F76BAE" w:rsidP="008378BD">
      <w:pPr>
        <w:pStyle w:val="Caption"/>
        <w:spacing w:before="120" w:after="120" w:line="312" w:lineRule="auto"/>
        <w:jc w:val="center"/>
        <w:rPr>
          <w:i w:val="0"/>
          <w:iCs w:val="0"/>
          <w:noProof/>
          <w:sz w:val="26"/>
          <w:szCs w:val="26"/>
          <w:lang w:val="da-DK"/>
        </w:rPr>
      </w:pPr>
      <w:bookmarkStart w:id="1734" w:name="_Toc90544481"/>
      <w:bookmarkStart w:id="1735" w:name="_Toc90654901"/>
      <w:r w:rsidRPr="008378BD">
        <w:rPr>
          <w:i w:val="0"/>
          <w:iCs w:val="0"/>
          <w:color w:val="auto"/>
          <w:sz w:val="26"/>
          <w:szCs w:val="26"/>
          <w:lang w:val="da-DK"/>
        </w:rPr>
        <w:t xml:space="preserve">Hình </w:t>
      </w:r>
      <w:r w:rsidR="00FC2ABC" w:rsidRPr="008378BD">
        <w:rPr>
          <w:i w:val="0"/>
          <w:iCs w:val="0"/>
          <w:color w:val="auto"/>
          <w:sz w:val="26"/>
          <w:szCs w:val="26"/>
          <w:lang w:val="da-DK"/>
        </w:rPr>
        <w:t>3.</w:t>
      </w:r>
      <w:r w:rsidR="00101004" w:rsidRPr="008378BD">
        <w:rPr>
          <w:i w:val="0"/>
          <w:iCs w:val="0"/>
          <w:color w:val="auto"/>
          <w:sz w:val="26"/>
          <w:szCs w:val="26"/>
          <w:lang w:val="da-DK"/>
        </w:rPr>
        <w:t>6</w:t>
      </w:r>
      <w:r w:rsidR="00C52DF5" w:rsidRPr="008378BD">
        <w:rPr>
          <w:i w:val="0"/>
          <w:iCs w:val="0"/>
          <w:color w:val="auto"/>
          <w:sz w:val="26"/>
          <w:szCs w:val="26"/>
          <w:lang w:val="da-DK"/>
        </w:rPr>
        <w:t>3</w:t>
      </w:r>
      <w:ins w:id="1736" w:author="lenovo" w:date="2021-12-30T09:15:00Z">
        <w:r w:rsidR="00D534C2">
          <w:rPr>
            <w:i w:val="0"/>
            <w:iCs w:val="0"/>
            <w:color w:val="auto"/>
            <w:sz w:val="26"/>
            <w:szCs w:val="26"/>
            <w:lang w:val="da-DK"/>
          </w:rPr>
          <w:t>.</w:t>
        </w:r>
      </w:ins>
      <w:r w:rsidRPr="008378BD">
        <w:rPr>
          <w:i w:val="0"/>
          <w:iCs w:val="0"/>
          <w:noProof/>
          <w:color w:val="auto"/>
          <w:sz w:val="26"/>
          <w:szCs w:val="26"/>
          <w:lang w:val="da-DK"/>
        </w:rPr>
        <w:t xml:space="preserve"> Ánh xạ dữ liệu</w:t>
      </w:r>
      <w:bookmarkEnd w:id="1734"/>
      <w:bookmarkEnd w:id="1735"/>
      <w:r w:rsidR="000D5C70" w:rsidRPr="008378BD">
        <w:rPr>
          <w:bCs/>
          <w:i w:val="0"/>
          <w:iCs w:val="0"/>
          <w:noProof/>
          <w:sz w:val="26"/>
          <w:szCs w:val="26"/>
          <w:lang w:val="da-DK"/>
        </w:rPr>
        <w:br w:type="page"/>
      </w:r>
    </w:p>
    <w:p w14:paraId="4BDC4EC9" w14:textId="24585504" w:rsidR="00FF782E" w:rsidRPr="008378BD" w:rsidRDefault="00863F35" w:rsidP="008378BD">
      <w:pPr>
        <w:pStyle w:val="ListParagraph"/>
        <w:spacing w:before="120" w:after="120" w:line="312" w:lineRule="auto"/>
        <w:ind w:left="1134"/>
        <w:rPr>
          <w:rFonts w:ascii="Times New Roman" w:hAnsi="Times New Roman"/>
          <w:bCs/>
          <w:noProof/>
          <w:sz w:val="26"/>
          <w:szCs w:val="26"/>
          <w:lang w:val="da-DK"/>
        </w:rPr>
      </w:pPr>
      <w:r w:rsidRPr="008378BD">
        <w:rPr>
          <w:rFonts w:ascii="Times New Roman" w:hAnsi="Times New Roman"/>
          <w:bCs/>
          <w:noProof/>
          <w:sz w:val="26"/>
          <w:szCs w:val="26"/>
          <w:lang w:val="da-DK"/>
        </w:rPr>
        <w:lastRenderedPageBreak/>
        <w:t xml:space="preserve">Bước 15: </w:t>
      </w:r>
      <w:r w:rsidR="00FF782E" w:rsidRPr="008378BD">
        <w:rPr>
          <w:rFonts w:ascii="Times New Roman" w:hAnsi="Times New Roman"/>
          <w:bCs/>
          <w:noProof/>
          <w:sz w:val="26"/>
          <w:szCs w:val="26"/>
          <w:lang w:val="da-DK"/>
        </w:rPr>
        <w:t>Kết quả sau khi đã kết nối</w:t>
      </w:r>
    </w:p>
    <w:p w14:paraId="5DC76569" w14:textId="73D36F87"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74ACFD89" wp14:editId="7363ADAA">
            <wp:extent cx="2057400" cy="29146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57400" cy="2914650"/>
                    </a:xfrm>
                    <a:prstGeom prst="rect">
                      <a:avLst/>
                    </a:prstGeom>
                    <a:noFill/>
                    <a:ln>
                      <a:noFill/>
                    </a:ln>
                  </pic:spPr>
                </pic:pic>
              </a:graphicData>
            </a:graphic>
          </wp:inline>
        </w:drawing>
      </w:r>
    </w:p>
    <w:p w14:paraId="116A9405" w14:textId="46743DDD" w:rsidR="00F76BAE" w:rsidRPr="008378BD" w:rsidRDefault="00391058" w:rsidP="008378BD">
      <w:pPr>
        <w:pStyle w:val="Caption"/>
        <w:spacing w:before="120" w:after="120" w:line="312" w:lineRule="auto"/>
        <w:jc w:val="center"/>
        <w:rPr>
          <w:i w:val="0"/>
          <w:iCs w:val="0"/>
          <w:noProof/>
          <w:color w:val="auto"/>
          <w:sz w:val="26"/>
          <w:szCs w:val="26"/>
          <w:lang w:val="da-DK"/>
        </w:rPr>
      </w:pPr>
      <w:bookmarkStart w:id="1737" w:name="_Toc90544482"/>
      <w:bookmarkStart w:id="1738" w:name="_Toc90654902"/>
      <w:r w:rsidRPr="008378BD">
        <w:rPr>
          <w:i w:val="0"/>
          <w:iCs w:val="0"/>
          <w:color w:val="auto"/>
          <w:sz w:val="26"/>
          <w:szCs w:val="26"/>
          <w:lang w:val="da-DK"/>
        </w:rPr>
        <w:t xml:space="preserve">Hình </w:t>
      </w:r>
      <w:r w:rsidR="00FC2ABC" w:rsidRPr="008378BD">
        <w:rPr>
          <w:i w:val="0"/>
          <w:iCs w:val="0"/>
          <w:color w:val="auto"/>
          <w:sz w:val="26"/>
          <w:szCs w:val="26"/>
          <w:lang w:val="da-DK"/>
        </w:rPr>
        <w:t>3.</w:t>
      </w:r>
      <w:r w:rsidR="00101004" w:rsidRPr="008378BD">
        <w:rPr>
          <w:i w:val="0"/>
          <w:iCs w:val="0"/>
          <w:color w:val="auto"/>
          <w:sz w:val="26"/>
          <w:szCs w:val="26"/>
          <w:lang w:val="da-DK"/>
        </w:rPr>
        <w:t>6</w:t>
      </w:r>
      <w:r w:rsidR="00C52DF5" w:rsidRPr="008378BD">
        <w:rPr>
          <w:i w:val="0"/>
          <w:iCs w:val="0"/>
          <w:color w:val="auto"/>
          <w:sz w:val="26"/>
          <w:szCs w:val="26"/>
          <w:lang w:val="da-DK"/>
        </w:rPr>
        <w:t>4</w:t>
      </w:r>
      <w:ins w:id="1739" w:author="lenovo" w:date="2021-12-30T09:15:00Z">
        <w:r w:rsidR="00D534C2">
          <w:rPr>
            <w:i w:val="0"/>
            <w:iCs w:val="0"/>
            <w:color w:val="auto"/>
            <w:sz w:val="26"/>
            <w:szCs w:val="26"/>
            <w:lang w:val="da-DK"/>
          </w:rPr>
          <w:t>.</w:t>
        </w:r>
      </w:ins>
      <w:r w:rsidRPr="008378BD">
        <w:rPr>
          <w:i w:val="0"/>
          <w:iCs w:val="0"/>
          <w:noProof/>
          <w:color w:val="auto"/>
          <w:sz w:val="26"/>
          <w:szCs w:val="26"/>
          <w:lang w:val="da-DK"/>
        </w:rPr>
        <w:t xml:space="preserve"> Kết nối dữ liệu hoàn tất</w:t>
      </w:r>
      <w:bookmarkEnd w:id="1737"/>
      <w:bookmarkEnd w:id="1738"/>
    </w:p>
    <w:p w14:paraId="458A58AB" w14:textId="77777777" w:rsidR="00FF782E" w:rsidRPr="008378BD" w:rsidRDefault="00FF782E" w:rsidP="008378BD">
      <w:pPr>
        <w:spacing w:before="120" w:after="120" w:line="312" w:lineRule="auto"/>
        <w:ind w:left="720"/>
        <w:rPr>
          <w:noProof/>
          <w:sz w:val="26"/>
          <w:szCs w:val="26"/>
          <w:lang w:val="da-DK"/>
        </w:rPr>
      </w:pPr>
      <w:r w:rsidRPr="008378BD">
        <w:rPr>
          <w:noProof/>
          <w:sz w:val="26"/>
          <w:szCs w:val="26"/>
          <w:lang w:val="da-DK"/>
        </w:rPr>
        <w:t>Nạp dữ liệu bảng KHUVUC từ dữ liệu nghiệp vụ vào kho</w:t>
      </w:r>
    </w:p>
    <w:p w14:paraId="10BBF2EF" w14:textId="3D6BDA0C" w:rsidR="00FF782E" w:rsidRPr="008378BD" w:rsidRDefault="00863F35" w:rsidP="008378BD">
      <w:pPr>
        <w:spacing w:before="120" w:after="120" w:line="312" w:lineRule="auto"/>
        <w:ind w:left="720"/>
        <w:rPr>
          <w:noProof/>
          <w:sz w:val="26"/>
          <w:szCs w:val="26"/>
          <w:lang w:val="da-DK"/>
        </w:rPr>
      </w:pPr>
      <w:r w:rsidRPr="008378BD">
        <w:rPr>
          <w:noProof/>
          <w:sz w:val="26"/>
          <w:szCs w:val="26"/>
          <w:lang w:val="da-DK"/>
        </w:rPr>
        <w:t xml:space="preserve">Bước 1: </w:t>
      </w:r>
      <w:r w:rsidR="00FF782E" w:rsidRPr="008378BD">
        <w:rPr>
          <w:noProof/>
          <w:sz w:val="26"/>
          <w:szCs w:val="26"/>
          <w:lang w:val="da-DK"/>
        </w:rPr>
        <w:t>Từ SSIS Toolbox</w:t>
      </w:r>
      <w:r w:rsidRPr="008378BD">
        <w:rPr>
          <w:noProof/>
          <w:sz w:val="26"/>
          <w:szCs w:val="26"/>
          <w:lang w:val="da-DK"/>
        </w:rPr>
        <w:t xml:space="preserve"> →</w:t>
      </w:r>
      <w:r w:rsidR="00FF782E" w:rsidRPr="008378BD">
        <w:rPr>
          <w:noProof/>
          <w:sz w:val="26"/>
          <w:szCs w:val="26"/>
          <w:lang w:val="da-DK"/>
        </w:rPr>
        <w:t xml:space="preserve"> kéo thả OLE DB Source</w:t>
      </w:r>
      <w:r w:rsidRPr="008378BD">
        <w:rPr>
          <w:noProof/>
          <w:sz w:val="26"/>
          <w:szCs w:val="26"/>
          <w:lang w:val="da-DK"/>
        </w:rPr>
        <w:t xml:space="preserve"> →</w:t>
      </w:r>
      <w:r w:rsidR="00FF782E" w:rsidRPr="008378BD">
        <w:rPr>
          <w:noProof/>
          <w:sz w:val="26"/>
          <w:szCs w:val="26"/>
          <w:lang w:val="da-DK"/>
        </w:rPr>
        <w:t xml:space="preserve"> double click vào OLE DB Source </w:t>
      </w:r>
      <w:r w:rsidRPr="008378BD">
        <w:rPr>
          <w:noProof/>
          <w:sz w:val="26"/>
          <w:szCs w:val="26"/>
          <w:lang w:val="da-DK"/>
        </w:rPr>
        <w:t xml:space="preserve">→ </w:t>
      </w:r>
      <w:r w:rsidR="00FF782E" w:rsidRPr="008378BD">
        <w:rPr>
          <w:noProof/>
          <w:sz w:val="26"/>
          <w:szCs w:val="26"/>
          <w:lang w:val="da-DK"/>
        </w:rPr>
        <w:t>nhấn đúp vào OLE DB Source.</w:t>
      </w:r>
    </w:p>
    <w:p w14:paraId="15636E61" w14:textId="47371B22" w:rsidR="00FF782E" w:rsidRPr="008378BD" w:rsidRDefault="00863F35" w:rsidP="008378BD">
      <w:pPr>
        <w:pStyle w:val="ListParagraph"/>
        <w:spacing w:before="120" w:after="120" w:line="312" w:lineRule="auto"/>
        <w:rPr>
          <w:rFonts w:ascii="Times New Roman" w:hAnsi="Times New Roman"/>
          <w:noProof/>
          <w:sz w:val="26"/>
          <w:szCs w:val="26"/>
          <w:lang w:val="da-DK"/>
        </w:rPr>
      </w:pPr>
      <w:r w:rsidRPr="008378BD">
        <w:rPr>
          <w:rFonts w:ascii="Times New Roman" w:hAnsi="Times New Roman"/>
          <w:noProof/>
          <w:sz w:val="26"/>
          <w:szCs w:val="26"/>
          <w:lang w:val="da-DK"/>
        </w:rPr>
        <w:t xml:space="preserve">Bước 2: </w:t>
      </w:r>
      <w:r w:rsidR="00FF782E" w:rsidRPr="008378BD">
        <w:rPr>
          <w:rFonts w:ascii="Times New Roman" w:hAnsi="Times New Roman"/>
          <w:noProof/>
          <w:sz w:val="26"/>
          <w:szCs w:val="26"/>
          <w:lang w:val="da-DK"/>
        </w:rPr>
        <w:t xml:space="preserve">Kết nối với database nghiệp vụ </w:t>
      </w:r>
      <w:r w:rsidRPr="008378BD">
        <w:rPr>
          <w:rFonts w:ascii="Times New Roman" w:hAnsi="Times New Roman"/>
          <w:noProof/>
          <w:sz w:val="26"/>
          <w:szCs w:val="26"/>
          <w:lang w:val="da-DK"/>
        </w:rPr>
        <w:t xml:space="preserve">→ </w:t>
      </w:r>
      <w:r w:rsidR="00FF782E" w:rsidRPr="008378BD">
        <w:rPr>
          <w:rFonts w:ascii="Times New Roman" w:hAnsi="Times New Roman"/>
          <w:noProof/>
          <w:sz w:val="26"/>
          <w:szCs w:val="26"/>
          <w:lang w:val="da-DK"/>
        </w:rPr>
        <w:t>chọn bảng KHUVUC.</w:t>
      </w:r>
    </w:p>
    <w:p w14:paraId="228E3184" w14:textId="49C98187" w:rsidR="00FF782E" w:rsidRPr="008378BD" w:rsidRDefault="00FF782E" w:rsidP="008378BD">
      <w:pPr>
        <w:spacing w:before="120" w:after="120" w:line="312" w:lineRule="auto"/>
        <w:ind w:left="90"/>
        <w:rPr>
          <w:noProof/>
          <w:sz w:val="26"/>
          <w:szCs w:val="26"/>
          <w:lang w:val="da-DK"/>
        </w:rPr>
      </w:pPr>
      <w:r w:rsidRPr="008378BD">
        <w:rPr>
          <w:noProof/>
          <w:sz w:val="26"/>
          <w:szCs w:val="26"/>
          <w:lang w:val="en-SG" w:eastAsia="en-SG"/>
        </w:rPr>
        <w:drawing>
          <wp:inline distT="0" distB="0" distL="0" distR="0" wp14:anchorId="057BD86A" wp14:editId="63070642">
            <wp:extent cx="5610225" cy="2837180"/>
            <wp:effectExtent l="0" t="0" r="9525"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0225" cy="2837180"/>
                    </a:xfrm>
                    <a:prstGeom prst="rect">
                      <a:avLst/>
                    </a:prstGeom>
                    <a:noFill/>
                    <a:ln>
                      <a:noFill/>
                    </a:ln>
                  </pic:spPr>
                </pic:pic>
              </a:graphicData>
            </a:graphic>
          </wp:inline>
        </w:drawing>
      </w:r>
    </w:p>
    <w:p w14:paraId="339E63C7" w14:textId="05AFE8FD" w:rsidR="0062151E" w:rsidRPr="008378BD" w:rsidRDefault="00391058" w:rsidP="008378BD">
      <w:pPr>
        <w:pStyle w:val="Caption"/>
        <w:spacing w:before="120" w:after="120" w:line="312" w:lineRule="auto"/>
        <w:jc w:val="center"/>
        <w:rPr>
          <w:i w:val="0"/>
          <w:iCs w:val="0"/>
          <w:noProof/>
          <w:sz w:val="26"/>
          <w:szCs w:val="26"/>
          <w:lang w:val="da-DK"/>
        </w:rPr>
      </w:pPr>
      <w:bookmarkStart w:id="1740" w:name="_Toc90544483"/>
      <w:bookmarkStart w:id="1741" w:name="_Toc90654903"/>
      <w:r w:rsidRPr="008378BD">
        <w:rPr>
          <w:i w:val="0"/>
          <w:iCs w:val="0"/>
          <w:color w:val="auto"/>
          <w:sz w:val="26"/>
          <w:szCs w:val="26"/>
          <w:lang w:val="da-DK"/>
        </w:rPr>
        <w:t xml:space="preserve">Hình </w:t>
      </w:r>
      <w:r w:rsidR="00FC2ABC" w:rsidRPr="008378BD">
        <w:rPr>
          <w:i w:val="0"/>
          <w:iCs w:val="0"/>
          <w:color w:val="auto"/>
          <w:sz w:val="26"/>
          <w:szCs w:val="26"/>
          <w:lang w:val="da-DK"/>
        </w:rPr>
        <w:t>3.</w:t>
      </w:r>
      <w:r w:rsidR="00101004" w:rsidRPr="008378BD">
        <w:rPr>
          <w:i w:val="0"/>
          <w:iCs w:val="0"/>
          <w:color w:val="auto"/>
          <w:sz w:val="26"/>
          <w:szCs w:val="26"/>
          <w:lang w:val="da-DK"/>
        </w:rPr>
        <w:t>6</w:t>
      </w:r>
      <w:r w:rsidR="00C52DF5" w:rsidRPr="008378BD">
        <w:rPr>
          <w:i w:val="0"/>
          <w:iCs w:val="0"/>
          <w:color w:val="auto"/>
          <w:sz w:val="26"/>
          <w:szCs w:val="26"/>
          <w:lang w:val="da-DK"/>
        </w:rPr>
        <w:t>5</w:t>
      </w:r>
      <w:ins w:id="1742" w:author="lenovo" w:date="2021-12-30T09:15:00Z">
        <w:r w:rsidR="004030CF">
          <w:rPr>
            <w:i w:val="0"/>
            <w:iCs w:val="0"/>
            <w:color w:val="auto"/>
            <w:sz w:val="26"/>
            <w:szCs w:val="26"/>
            <w:lang w:val="da-DK"/>
          </w:rPr>
          <w:t>.</w:t>
        </w:r>
      </w:ins>
      <w:r w:rsidRPr="008378BD">
        <w:rPr>
          <w:i w:val="0"/>
          <w:iCs w:val="0"/>
          <w:noProof/>
          <w:color w:val="auto"/>
          <w:sz w:val="26"/>
          <w:szCs w:val="26"/>
          <w:lang w:val="da-DK"/>
        </w:rPr>
        <w:t xml:space="preserve"> Kết nối </w:t>
      </w:r>
      <w:ins w:id="1743" w:author="lenovo" w:date="2021-12-30T08:50:00Z">
        <w:r w:rsidR="00ED3EA1">
          <w:rPr>
            <w:i w:val="0"/>
            <w:iCs w:val="0"/>
            <w:noProof/>
            <w:color w:val="auto"/>
            <w:sz w:val="26"/>
            <w:szCs w:val="26"/>
            <w:lang w:val="da-DK"/>
          </w:rPr>
          <w:t>Database Source</w:t>
        </w:r>
      </w:ins>
      <w:del w:id="1744" w:author="lenovo" w:date="2021-12-30T08:50:00Z">
        <w:r w:rsidRPr="008378BD" w:rsidDel="00ED3EA1">
          <w:rPr>
            <w:i w:val="0"/>
            <w:iCs w:val="0"/>
            <w:noProof/>
            <w:color w:val="auto"/>
            <w:sz w:val="26"/>
            <w:szCs w:val="26"/>
            <w:lang w:val="da-DK"/>
          </w:rPr>
          <w:delText>dữ liệu hoàn tất</w:delText>
        </w:r>
      </w:del>
      <w:bookmarkEnd w:id="1740"/>
      <w:bookmarkEnd w:id="1741"/>
      <w:r w:rsidR="0062151E" w:rsidRPr="008378BD">
        <w:rPr>
          <w:bCs/>
          <w:i w:val="0"/>
          <w:iCs w:val="0"/>
          <w:noProof/>
          <w:sz w:val="26"/>
          <w:szCs w:val="26"/>
          <w:lang w:val="da-DK"/>
        </w:rPr>
        <w:br w:type="page"/>
      </w:r>
    </w:p>
    <w:p w14:paraId="7E8B1559" w14:textId="48B35096" w:rsidR="00744162" w:rsidRPr="008378BD" w:rsidRDefault="00744162" w:rsidP="008378BD">
      <w:pPr>
        <w:pStyle w:val="ListParagraph"/>
        <w:spacing w:before="120" w:after="120" w:line="312" w:lineRule="auto"/>
        <w:rPr>
          <w:rFonts w:ascii="Times New Roman" w:hAnsi="Times New Roman"/>
          <w:noProof/>
          <w:sz w:val="26"/>
          <w:szCs w:val="26"/>
        </w:rPr>
      </w:pPr>
      <w:r w:rsidRPr="008378BD">
        <w:rPr>
          <w:rFonts w:ascii="Times New Roman" w:hAnsi="Times New Roman"/>
          <w:bCs/>
          <w:noProof/>
          <w:sz w:val="26"/>
          <w:szCs w:val="26"/>
          <w:lang w:val="da-DK"/>
        </w:rPr>
        <w:lastRenderedPageBreak/>
        <w:t xml:space="preserve">Bước 4: Từ SSIS Toolbox </w:t>
      </w:r>
      <w:r w:rsidRPr="008378BD">
        <w:rPr>
          <w:rFonts w:ascii="Times New Roman" w:hAnsi="Times New Roman"/>
          <w:noProof/>
          <w:sz w:val="26"/>
          <w:szCs w:val="26"/>
          <w:lang w:val="da-DK"/>
        </w:rPr>
        <w:t>→</w:t>
      </w:r>
      <w:r w:rsidRPr="008378BD">
        <w:rPr>
          <w:rFonts w:ascii="Times New Roman" w:hAnsi="Times New Roman"/>
          <w:bCs/>
          <w:noProof/>
          <w:sz w:val="26"/>
          <w:szCs w:val="26"/>
          <w:lang w:val="da-DK"/>
        </w:rPr>
        <w:t xml:space="preserve"> kéo thả Data Conversion vào </w:t>
      </w:r>
      <w:r w:rsidRPr="008378BD">
        <w:rPr>
          <w:rFonts w:ascii="Times New Roman" w:hAnsi="Times New Roman"/>
          <w:noProof/>
          <w:sz w:val="26"/>
          <w:szCs w:val="26"/>
          <w:lang w:val="da-DK"/>
        </w:rPr>
        <w:t>→</w:t>
      </w:r>
      <w:r w:rsidRPr="008378BD">
        <w:rPr>
          <w:rFonts w:ascii="Times New Roman" w:hAnsi="Times New Roman"/>
          <w:bCs/>
          <w:noProof/>
          <w:sz w:val="26"/>
          <w:szCs w:val="26"/>
          <w:lang w:val="da-DK"/>
        </w:rPr>
        <w:t xml:space="preserve"> kết nối </w:t>
      </w:r>
      <w:r w:rsidRPr="008378BD">
        <w:rPr>
          <w:rFonts w:ascii="Times New Roman" w:hAnsi="Times New Roman"/>
          <w:noProof/>
          <w:sz w:val="26"/>
          <w:szCs w:val="26"/>
          <w:lang w:val="da-DK"/>
        </w:rPr>
        <w:t>OLE DB Source với Data Conversion → nhấn đúp vào Data Conversion.</w:t>
      </w:r>
      <w:r w:rsidRPr="008378BD">
        <w:rPr>
          <w:rFonts w:ascii="Times New Roman" w:hAnsi="Times New Roman"/>
          <w:noProof/>
          <w:sz w:val="26"/>
          <w:szCs w:val="26"/>
        </w:rPr>
        <w:t xml:space="preserve"> </w:t>
      </w:r>
      <w:r w:rsidRPr="008378BD">
        <w:rPr>
          <w:rFonts w:ascii="Times New Roman" w:hAnsi="Times New Roman"/>
          <w:noProof/>
          <w:sz w:val="26"/>
          <w:szCs w:val="26"/>
          <w:lang w:val="en-SG" w:eastAsia="en-SG"/>
        </w:rPr>
        <w:drawing>
          <wp:inline distT="0" distB="0" distL="0" distR="0" wp14:anchorId="090A84B3" wp14:editId="73917A0D">
            <wp:extent cx="1971675" cy="13525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71675" cy="1352550"/>
                    </a:xfrm>
                    <a:prstGeom prst="rect">
                      <a:avLst/>
                    </a:prstGeom>
                    <a:noFill/>
                    <a:ln>
                      <a:noFill/>
                    </a:ln>
                  </pic:spPr>
                </pic:pic>
              </a:graphicData>
            </a:graphic>
          </wp:inline>
        </w:drawing>
      </w:r>
    </w:p>
    <w:p w14:paraId="22276DED" w14:textId="47BA7379" w:rsidR="00391058" w:rsidRPr="008378BD" w:rsidRDefault="00391058" w:rsidP="008378BD">
      <w:pPr>
        <w:pStyle w:val="Caption"/>
        <w:spacing w:before="120" w:after="120" w:line="312" w:lineRule="auto"/>
        <w:jc w:val="center"/>
        <w:rPr>
          <w:i w:val="0"/>
          <w:iCs w:val="0"/>
          <w:noProof/>
          <w:color w:val="auto"/>
          <w:sz w:val="26"/>
          <w:szCs w:val="26"/>
        </w:rPr>
      </w:pPr>
      <w:bookmarkStart w:id="1745" w:name="_Toc90544484"/>
      <w:bookmarkStart w:id="1746" w:name="_Toc90654904"/>
      <w:r w:rsidRPr="008378BD">
        <w:rPr>
          <w:i w:val="0"/>
          <w:iCs w:val="0"/>
          <w:color w:val="auto"/>
          <w:sz w:val="26"/>
          <w:szCs w:val="26"/>
        </w:rPr>
        <w:t xml:space="preserve">Hình </w:t>
      </w:r>
      <w:r w:rsidR="00FC2ABC" w:rsidRPr="008378BD">
        <w:rPr>
          <w:i w:val="0"/>
          <w:iCs w:val="0"/>
          <w:color w:val="auto"/>
          <w:sz w:val="26"/>
          <w:szCs w:val="26"/>
        </w:rPr>
        <w:t>3.</w:t>
      </w:r>
      <w:r w:rsidR="00101004" w:rsidRPr="008378BD">
        <w:rPr>
          <w:i w:val="0"/>
          <w:iCs w:val="0"/>
          <w:color w:val="auto"/>
          <w:sz w:val="26"/>
          <w:szCs w:val="26"/>
        </w:rPr>
        <w:t>6</w:t>
      </w:r>
      <w:r w:rsidR="00C52DF5" w:rsidRPr="008378BD">
        <w:rPr>
          <w:i w:val="0"/>
          <w:iCs w:val="0"/>
          <w:color w:val="auto"/>
          <w:sz w:val="26"/>
          <w:szCs w:val="26"/>
        </w:rPr>
        <w:t>6</w:t>
      </w:r>
      <w:ins w:id="1747" w:author="lenovo" w:date="2021-12-30T09:15:00Z">
        <w:r w:rsidR="004030CF">
          <w:rPr>
            <w:i w:val="0"/>
            <w:iCs w:val="0"/>
            <w:color w:val="auto"/>
            <w:sz w:val="26"/>
            <w:szCs w:val="26"/>
          </w:rPr>
          <w:t>.</w:t>
        </w:r>
      </w:ins>
      <w:r w:rsidRPr="008378BD">
        <w:rPr>
          <w:i w:val="0"/>
          <w:iCs w:val="0"/>
          <w:noProof/>
          <w:color w:val="auto"/>
          <w:sz w:val="26"/>
          <w:szCs w:val="26"/>
          <w:lang w:val="da-DK"/>
        </w:rPr>
        <w:t xml:space="preserve"> Kết nối Database Source với Data Conversion</w:t>
      </w:r>
      <w:bookmarkEnd w:id="1745"/>
      <w:bookmarkEnd w:id="1746"/>
    </w:p>
    <w:p w14:paraId="440E6A39" w14:textId="15E147C5" w:rsidR="00FF782E" w:rsidRPr="008378BD" w:rsidRDefault="00863F35"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t xml:space="preserve">Bước 3: </w:t>
      </w:r>
      <w:r w:rsidR="00FF782E" w:rsidRPr="008378BD">
        <w:rPr>
          <w:rFonts w:ascii="Times New Roman" w:hAnsi="Times New Roman"/>
          <w:bCs/>
          <w:noProof/>
          <w:sz w:val="26"/>
          <w:szCs w:val="26"/>
          <w:lang w:val="da-DK"/>
        </w:rPr>
        <w:t>Ở tab Columns</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 xml:space="preserve">→ </w:t>
      </w:r>
      <w:r w:rsidR="00FF782E" w:rsidRPr="008378BD">
        <w:rPr>
          <w:rFonts w:ascii="Times New Roman" w:hAnsi="Times New Roman"/>
          <w:bCs/>
          <w:noProof/>
          <w:sz w:val="26"/>
          <w:szCs w:val="26"/>
          <w:lang w:val="da-DK"/>
        </w:rPr>
        <w:t>chọn cột để nạp dữ liệu vào Kho dữ liệu.</w:t>
      </w:r>
    </w:p>
    <w:p w14:paraId="780DDB4E" w14:textId="0FCACBFB" w:rsidR="00FF782E" w:rsidRPr="008378BD" w:rsidRDefault="00FF782E" w:rsidP="008378BD">
      <w:pPr>
        <w:spacing w:before="120" w:after="120" w:line="312" w:lineRule="auto"/>
        <w:ind w:left="90"/>
        <w:rPr>
          <w:noProof/>
          <w:sz w:val="26"/>
          <w:szCs w:val="26"/>
          <w:lang w:val="da-DK"/>
        </w:rPr>
      </w:pPr>
      <w:r w:rsidRPr="008378BD">
        <w:rPr>
          <w:noProof/>
          <w:sz w:val="26"/>
          <w:szCs w:val="26"/>
          <w:lang w:val="en-SG" w:eastAsia="en-SG"/>
        </w:rPr>
        <w:drawing>
          <wp:inline distT="0" distB="0" distL="0" distR="0" wp14:anchorId="7B2A1A7E" wp14:editId="636BDBBC">
            <wp:extent cx="5286375" cy="3418205"/>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86375" cy="3418205"/>
                    </a:xfrm>
                    <a:prstGeom prst="rect">
                      <a:avLst/>
                    </a:prstGeom>
                    <a:noFill/>
                    <a:ln>
                      <a:noFill/>
                    </a:ln>
                  </pic:spPr>
                </pic:pic>
              </a:graphicData>
            </a:graphic>
          </wp:inline>
        </w:drawing>
      </w:r>
    </w:p>
    <w:p w14:paraId="7D25E131" w14:textId="3590659A" w:rsidR="00FF782E" w:rsidRPr="008378BD" w:rsidRDefault="00391058" w:rsidP="008378BD">
      <w:pPr>
        <w:pStyle w:val="Caption"/>
        <w:spacing w:before="120" w:after="120" w:line="312" w:lineRule="auto"/>
        <w:ind w:firstLine="2160"/>
        <w:rPr>
          <w:i w:val="0"/>
          <w:iCs w:val="0"/>
          <w:noProof/>
          <w:color w:val="auto"/>
          <w:sz w:val="26"/>
          <w:szCs w:val="26"/>
          <w:lang w:val="da-DK"/>
        </w:rPr>
      </w:pPr>
      <w:bookmarkStart w:id="1748" w:name="_Toc90544485"/>
      <w:bookmarkStart w:id="1749" w:name="_Toc90654905"/>
      <w:r w:rsidRPr="008378BD">
        <w:rPr>
          <w:i w:val="0"/>
          <w:iCs w:val="0"/>
          <w:color w:val="auto"/>
          <w:sz w:val="26"/>
          <w:szCs w:val="26"/>
          <w:lang w:val="da-DK"/>
        </w:rPr>
        <w:t xml:space="preserve">Hình </w:t>
      </w:r>
      <w:r w:rsidR="00FC2ABC" w:rsidRPr="008378BD">
        <w:rPr>
          <w:i w:val="0"/>
          <w:iCs w:val="0"/>
          <w:color w:val="auto"/>
          <w:sz w:val="26"/>
          <w:szCs w:val="26"/>
          <w:lang w:val="da-DK"/>
        </w:rPr>
        <w:t>3.</w:t>
      </w:r>
      <w:r w:rsidR="00101004" w:rsidRPr="008378BD">
        <w:rPr>
          <w:i w:val="0"/>
          <w:iCs w:val="0"/>
          <w:color w:val="auto"/>
          <w:sz w:val="26"/>
          <w:szCs w:val="26"/>
          <w:lang w:val="da-DK"/>
        </w:rPr>
        <w:t>6</w:t>
      </w:r>
      <w:r w:rsidR="00C52DF5" w:rsidRPr="008378BD">
        <w:rPr>
          <w:i w:val="0"/>
          <w:iCs w:val="0"/>
          <w:color w:val="auto"/>
          <w:sz w:val="26"/>
          <w:szCs w:val="26"/>
          <w:lang w:val="da-DK"/>
        </w:rPr>
        <w:t>7</w:t>
      </w:r>
      <w:ins w:id="1750" w:author="lenovo" w:date="2021-12-30T09:15:00Z">
        <w:r w:rsidR="004030CF">
          <w:rPr>
            <w:i w:val="0"/>
            <w:iCs w:val="0"/>
            <w:color w:val="auto"/>
            <w:sz w:val="26"/>
            <w:szCs w:val="26"/>
            <w:lang w:val="da-DK"/>
          </w:rPr>
          <w:t>.</w:t>
        </w:r>
      </w:ins>
      <w:r w:rsidRPr="008378BD">
        <w:rPr>
          <w:i w:val="0"/>
          <w:iCs w:val="0"/>
          <w:noProof/>
          <w:color w:val="auto"/>
          <w:sz w:val="26"/>
          <w:szCs w:val="26"/>
          <w:lang w:val="da-DK"/>
        </w:rPr>
        <w:t xml:space="preserve"> Chọn dữ liệu để nạp vào kho</w:t>
      </w:r>
      <w:bookmarkEnd w:id="1748"/>
      <w:bookmarkEnd w:id="1749"/>
    </w:p>
    <w:p w14:paraId="50AD7F9E" w14:textId="77777777" w:rsidR="00FC2ABC" w:rsidRPr="008378BD" w:rsidRDefault="00FC2ABC" w:rsidP="008378BD">
      <w:pPr>
        <w:spacing w:before="120" w:after="120" w:line="312" w:lineRule="auto"/>
        <w:rPr>
          <w:rFonts w:eastAsia="Calibri"/>
          <w:bCs/>
          <w:noProof/>
          <w:sz w:val="26"/>
          <w:szCs w:val="26"/>
          <w:lang w:val="da-DK"/>
        </w:rPr>
      </w:pPr>
      <w:r w:rsidRPr="008378BD">
        <w:rPr>
          <w:bCs/>
          <w:noProof/>
          <w:sz w:val="26"/>
          <w:szCs w:val="26"/>
          <w:lang w:val="da-DK"/>
        </w:rPr>
        <w:br w:type="page"/>
      </w:r>
    </w:p>
    <w:p w14:paraId="313D1DEC" w14:textId="79F1EA11" w:rsidR="00FF782E" w:rsidRPr="008378BD" w:rsidRDefault="00863F35"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lastRenderedPageBreak/>
        <w:t xml:space="preserve">Bước 5: </w:t>
      </w:r>
      <w:r w:rsidR="00FF782E" w:rsidRPr="008378BD">
        <w:rPr>
          <w:rFonts w:ascii="Times New Roman" w:hAnsi="Times New Roman"/>
          <w:bCs/>
          <w:noProof/>
          <w:sz w:val="26"/>
          <w:szCs w:val="26"/>
          <w:lang w:val="da-DK"/>
        </w:rPr>
        <w:t>Chọn cột muốn làm sạch và chuyển đổi dữ liệu để nạp vào Kho dữ liệu</w:t>
      </w:r>
    </w:p>
    <w:p w14:paraId="10B1A9CC" w14:textId="5307E89A"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611FA78C" wp14:editId="2EF4664F">
            <wp:extent cx="4829175" cy="29146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9175" cy="2914650"/>
                    </a:xfrm>
                    <a:prstGeom prst="rect">
                      <a:avLst/>
                    </a:prstGeom>
                    <a:noFill/>
                    <a:ln>
                      <a:noFill/>
                    </a:ln>
                  </pic:spPr>
                </pic:pic>
              </a:graphicData>
            </a:graphic>
          </wp:inline>
        </w:drawing>
      </w:r>
    </w:p>
    <w:p w14:paraId="71732F43" w14:textId="482027C2" w:rsidR="00391058" w:rsidRPr="008378BD" w:rsidRDefault="00391058" w:rsidP="008378BD">
      <w:pPr>
        <w:pStyle w:val="Caption"/>
        <w:spacing w:before="120" w:after="120" w:line="312" w:lineRule="auto"/>
        <w:jc w:val="center"/>
        <w:rPr>
          <w:i w:val="0"/>
          <w:iCs w:val="0"/>
          <w:noProof/>
          <w:color w:val="auto"/>
          <w:sz w:val="26"/>
          <w:szCs w:val="26"/>
          <w:lang w:val="da-DK"/>
        </w:rPr>
      </w:pPr>
      <w:bookmarkStart w:id="1751" w:name="_Toc90544486"/>
      <w:bookmarkStart w:id="1752" w:name="_Toc90654906"/>
      <w:r w:rsidRPr="008378BD">
        <w:rPr>
          <w:i w:val="0"/>
          <w:iCs w:val="0"/>
          <w:color w:val="auto"/>
          <w:sz w:val="26"/>
          <w:szCs w:val="26"/>
          <w:lang w:val="da-DK"/>
        </w:rPr>
        <w:t xml:space="preserve">Hình </w:t>
      </w:r>
      <w:r w:rsidR="00FC2ABC" w:rsidRPr="008378BD">
        <w:rPr>
          <w:i w:val="0"/>
          <w:iCs w:val="0"/>
          <w:color w:val="auto"/>
          <w:sz w:val="26"/>
          <w:szCs w:val="26"/>
          <w:lang w:val="da-DK"/>
        </w:rPr>
        <w:t>3.</w:t>
      </w:r>
      <w:r w:rsidR="00101004" w:rsidRPr="008378BD">
        <w:rPr>
          <w:i w:val="0"/>
          <w:iCs w:val="0"/>
          <w:color w:val="auto"/>
          <w:sz w:val="26"/>
          <w:szCs w:val="26"/>
          <w:lang w:val="da-DK"/>
        </w:rPr>
        <w:t>6</w:t>
      </w:r>
      <w:r w:rsidR="00C52DF5" w:rsidRPr="008378BD">
        <w:rPr>
          <w:i w:val="0"/>
          <w:iCs w:val="0"/>
          <w:color w:val="auto"/>
          <w:sz w:val="26"/>
          <w:szCs w:val="26"/>
          <w:lang w:val="da-DK"/>
        </w:rPr>
        <w:t>8</w:t>
      </w:r>
      <w:ins w:id="1753" w:author="lenovo" w:date="2021-12-30T09:15:00Z">
        <w:r w:rsidR="004030CF">
          <w:rPr>
            <w:i w:val="0"/>
            <w:iCs w:val="0"/>
            <w:color w:val="auto"/>
            <w:sz w:val="26"/>
            <w:szCs w:val="26"/>
            <w:lang w:val="da-DK"/>
          </w:rPr>
          <w:t>.</w:t>
        </w:r>
      </w:ins>
      <w:r w:rsidRPr="008378BD">
        <w:rPr>
          <w:i w:val="0"/>
          <w:iCs w:val="0"/>
          <w:noProof/>
          <w:color w:val="auto"/>
          <w:sz w:val="26"/>
          <w:szCs w:val="26"/>
          <w:lang w:val="da-DK"/>
        </w:rPr>
        <w:t xml:space="preserve"> Chuyển đổi và làm sạch dữ liệu</w:t>
      </w:r>
      <w:bookmarkEnd w:id="1751"/>
      <w:bookmarkEnd w:id="1752"/>
    </w:p>
    <w:p w14:paraId="0ACBC065" w14:textId="5ECD4B71" w:rsidR="00FF782E" w:rsidRPr="008378BD" w:rsidRDefault="00863F35"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t xml:space="preserve">Bước 6: </w:t>
      </w:r>
      <w:r w:rsidR="00FF782E" w:rsidRPr="008378BD">
        <w:rPr>
          <w:rFonts w:ascii="Times New Roman" w:hAnsi="Times New Roman"/>
          <w:bCs/>
          <w:noProof/>
          <w:sz w:val="26"/>
          <w:szCs w:val="26"/>
          <w:lang w:val="da-DK"/>
        </w:rPr>
        <w:t>Từ SSIS Toolbox</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kéo thả Lookup vào</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kết nối Data Conversion với Lookup</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nhấn đúp vào Lookup.</w:t>
      </w:r>
    </w:p>
    <w:p w14:paraId="45A08888" w14:textId="0660EC73" w:rsidR="00FF782E" w:rsidRPr="008378BD" w:rsidRDefault="00FF782E" w:rsidP="008378BD">
      <w:pPr>
        <w:spacing w:before="120" w:after="120" w:line="312" w:lineRule="auto"/>
        <w:ind w:left="1440"/>
        <w:rPr>
          <w:noProof/>
          <w:sz w:val="26"/>
          <w:szCs w:val="26"/>
          <w:lang w:val="da-DK"/>
        </w:rPr>
      </w:pPr>
      <w:r w:rsidRPr="008378BD">
        <w:rPr>
          <w:noProof/>
          <w:sz w:val="26"/>
          <w:szCs w:val="26"/>
          <w:lang w:val="en-SG" w:eastAsia="en-SG"/>
        </w:rPr>
        <w:drawing>
          <wp:inline distT="0" distB="0" distL="0" distR="0" wp14:anchorId="166B9342" wp14:editId="1865D5A6">
            <wp:extent cx="1971675" cy="12001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71675" cy="1200150"/>
                    </a:xfrm>
                    <a:prstGeom prst="rect">
                      <a:avLst/>
                    </a:prstGeom>
                    <a:noFill/>
                    <a:ln>
                      <a:noFill/>
                    </a:ln>
                  </pic:spPr>
                </pic:pic>
              </a:graphicData>
            </a:graphic>
          </wp:inline>
        </w:drawing>
      </w:r>
    </w:p>
    <w:p w14:paraId="4F5B991F" w14:textId="6DDAC7C3" w:rsidR="00391058" w:rsidRPr="008378BD" w:rsidRDefault="00391058" w:rsidP="008378BD">
      <w:pPr>
        <w:pStyle w:val="Caption"/>
        <w:spacing w:before="120" w:after="120" w:line="312" w:lineRule="auto"/>
        <w:jc w:val="center"/>
        <w:rPr>
          <w:i w:val="0"/>
          <w:iCs w:val="0"/>
          <w:noProof/>
          <w:color w:val="auto"/>
          <w:sz w:val="26"/>
          <w:szCs w:val="26"/>
          <w:lang w:val="da-DK"/>
        </w:rPr>
      </w:pPr>
      <w:bookmarkStart w:id="1754" w:name="_Toc90544487"/>
      <w:bookmarkStart w:id="1755" w:name="_Toc90654907"/>
      <w:r w:rsidRPr="008378BD">
        <w:rPr>
          <w:i w:val="0"/>
          <w:iCs w:val="0"/>
          <w:color w:val="auto"/>
          <w:sz w:val="26"/>
          <w:szCs w:val="26"/>
        </w:rPr>
        <w:t xml:space="preserve">Hình </w:t>
      </w:r>
      <w:r w:rsidR="00FC2ABC" w:rsidRPr="008378BD">
        <w:rPr>
          <w:i w:val="0"/>
          <w:iCs w:val="0"/>
          <w:color w:val="auto"/>
          <w:sz w:val="26"/>
          <w:szCs w:val="26"/>
        </w:rPr>
        <w:t>3.</w:t>
      </w:r>
      <w:r w:rsidR="00101004" w:rsidRPr="008378BD">
        <w:rPr>
          <w:i w:val="0"/>
          <w:iCs w:val="0"/>
          <w:color w:val="auto"/>
          <w:sz w:val="26"/>
          <w:szCs w:val="26"/>
        </w:rPr>
        <w:t>6</w:t>
      </w:r>
      <w:r w:rsidR="00C52DF5" w:rsidRPr="008378BD">
        <w:rPr>
          <w:i w:val="0"/>
          <w:iCs w:val="0"/>
          <w:color w:val="auto"/>
          <w:sz w:val="26"/>
          <w:szCs w:val="26"/>
        </w:rPr>
        <w:t>9</w:t>
      </w:r>
      <w:ins w:id="1756" w:author="lenovo" w:date="2021-12-30T09:15:00Z">
        <w:r w:rsidR="004030CF">
          <w:rPr>
            <w:i w:val="0"/>
            <w:iCs w:val="0"/>
            <w:color w:val="auto"/>
            <w:sz w:val="26"/>
            <w:szCs w:val="26"/>
          </w:rPr>
          <w:t>.</w:t>
        </w:r>
      </w:ins>
      <w:r w:rsidRPr="008378BD">
        <w:rPr>
          <w:i w:val="0"/>
          <w:iCs w:val="0"/>
          <w:noProof/>
          <w:color w:val="auto"/>
          <w:sz w:val="26"/>
          <w:szCs w:val="26"/>
          <w:lang w:val="da-DK"/>
        </w:rPr>
        <w:t xml:space="preserve"> Kết nối Data Conversion với Lookup</w:t>
      </w:r>
      <w:bookmarkEnd w:id="1754"/>
      <w:bookmarkEnd w:id="1755"/>
    </w:p>
    <w:p w14:paraId="3AA298D5" w14:textId="127D5B86" w:rsidR="00FF782E" w:rsidRPr="008378BD" w:rsidRDefault="00FF782E" w:rsidP="008378BD">
      <w:pPr>
        <w:spacing w:before="120" w:after="120" w:line="312" w:lineRule="auto"/>
        <w:rPr>
          <w:bCs/>
          <w:noProof/>
          <w:sz w:val="26"/>
          <w:szCs w:val="26"/>
          <w:lang w:val="da-DK"/>
        </w:rPr>
      </w:pPr>
      <w:r w:rsidRPr="008378BD">
        <w:rPr>
          <w:bCs/>
          <w:noProof/>
          <w:sz w:val="26"/>
          <w:szCs w:val="26"/>
          <w:lang w:val="da-DK"/>
        </w:rPr>
        <w:br w:type="page"/>
      </w:r>
      <w:r w:rsidR="001F5E0D" w:rsidRPr="008378BD">
        <w:rPr>
          <w:bCs/>
          <w:noProof/>
          <w:sz w:val="26"/>
          <w:szCs w:val="26"/>
          <w:lang w:val="da-DK"/>
        </w:rPr>
        <w:lastRenderedPageBreak/>
        <w:t xml:space="preserve">Bước 7: </w:t>
      </w:r>
      <w:r w:rsidR="00D312FC" w:rsidRPr="008378BD">
        <w:rPr>
          <w:bCs/>
          <w:noProof/>
          <w:sz w:val="26"/>
          <w:szCs w:val="26"/>
          <w:lang w:val="da-DK"/>
        </w:rPr>
        <w:t xml:space="preserve">Ở mục Cache mode </w:t>
      </w:r>
      <w:r w:rsidR="00D312FC" w:rsidRPr="008378BD">
        <w:rPr>
          <w:noProof/>
          <w:sz w:val="26"/>
          <w:szCs w:val="26"/>
          <w:lang w:val="da-DK"/>
        </w:rPr>
        <w:t>→ chọn Full cache, ở mục Connection type → chọn OLE DB connection manager, ở mục Specify how to handle rows with no matching entries → chọn Redirect rows to no match output.</w:t>
      </w:r>
    </w:p>
    <w:p w14:paraId="0ACDEB8A" w14:textId="1F1F0B34"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37FD05F2" wp14:editId="021F8280">
            <wp:extent cx="4838700" cy="32956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38700" cy="3295650"/>
                    </a:xfrm>
                    <a:prstGeom prst="rect">
                      <a:avLst/>
                    </a:prstGeom>
                    <a:noFill/>
                    <a:ln>
                      <a:noFill/>
                    </a:ln>
                  </pic:spPr>
                </pic:pic>
              </a:graphicData>
            </a:graphic>
          </wp:inline>
        </w:drawing>
      </w:r>
    </w:p>
    <w:p w14:paraId="04FD8B28" w14:textId="00E85478" w:rsidR="00391058" w:rsidRPr="008378BD" w:rsidRDefault="00391058" w:rsidP="008378BD">
      <w:pPr>
        <w:pStyle w:val="Caption"/>
        <w:spacing w:before="120" w:after="120" w:line="312" w:lineRule="auto"/>
        <w:jc w:val="center"/>
        <w:rPr>
          <w:i w:val="0"/>
          <w:iCs w:val="0"/>
          <w:noProof/>
          <w:color w:val="auto"/>
          <w:sz w:val="26"/>
          <w:szCs w:val="26"/>
          <w:lang w:val="da-DK"/>
        </w:rPr>
      </w:pPr>
      <w:bookmarkStart w:id="1757" w:name="_Toc90544488"/>
      <w:bookmarkStart w:id="1758" w:name="_Toc90654908"/>
      <w:r w:rsidRPr="008378BD">
        <w:rPr>
          <w:i w:val="0"/>
          <w:iCs w:val="0"/>
          <w:color w:val="auto"/>
          <w:sz w:val="26"/>
          <w:szCs w:val="26"/>
          <w:lang w:val="da-DK"/>
        </w:rPr>
        <w:t xml:space="preserve">Hình </w:t>
      </w:r>
      <w:r w:rsidR="00820668" w:rsidRPr="008378BD">
        <w:rPr>
          <w:i w:val="0"/>
          <w:iCs w:val="0"/>
          <w:color w:val="auto"/>
          <w:sz w:val="26"/>
          <w:szCs w:val="26"/>
          <w:lang w:val="da-DK"/>
        </w:rPr>
        <w:t>3.</w:t>
      </w:r>
      <w:r w:rsidR="00C52DF5" w:rsidRPr="008378BD">
        <w:rPr>
          <w:i w:val="0"/>
          <w:iCs w:val="0"/>
          <w:color w:val="auto"/>
          <w:sz w:val="26"/>
          <w:szCs w:val="26"/>
          <w:lang w:val="da-DK"/>
        </w:rPr>
        <w:t>70</w:t>
      </w:r>
      <w:ins w:id="1759" w:author="lenovo" w:date="2021-12-30T09:15:00Z">
        <w:r w:rsidR="004030CF">
          <w:rPr>
            <w:i w:val="0"/>
            <w:iCs w:val="0"/>
            <w:color w:val="auto"/>
            <w:sz w:val="26"/>
            <w:szCs w:val="26"/>
            <w:lang w:val="da-DK"/>
          </w:rPr>
          <w:t>.</w:t>
        </w:r>
      </w:ins>
      <w:r w:rsidRPr="008378BD">
        <w:rPr>
          <w:i w:val="0"/>
          <w:iCs w:val="0"/>
          <w:noProof/>
          <w:color w:val="auto"/>
          <w:sz w:val="26"/>
          <w:szCs w:val="26"/>
          <w:lang w:val="da-DK"/>
        </w:rPr>
        <w:t xml:space="preserve"> Cấu hình Lookup</w:t>
      </w:r>
      <w:bookmarkEnd w:id="1757"/>
      <w:bookmarkEnd w:id="1758"/>
    </w:p>
    <w:p w14:paraId="18D1BD8A" w14:textId="0A7D267A" w:rsidR="00FF782E" w:rsidRPr="008378BD" w:rsidRDefault="00D312FC"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t xml:space="preserve">Bước 8: </w:t>
      </w:r>
      <w:r w:rsidR="00FF782E" w:rsidRPr="008378BD">
        <w:rPr>
          <w:rFonts w:ascii="Times New Roman" w:hAnsi="Times New Roman"/>
          <w:bCs/>
          <w:noProof/>
          <w:sz w:val="26"/>
          <w:szCs w:val="26"/>
          <w:lang w:val="da-DK"/>
        </w:rPr>
        <w:t>Ở tab Connection</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kết nối đến Kho dữ liệu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chọn bảng KHUVUC.</w:t>
      </w:r>
    </w:p>
    <w:p w14:paraId="416117A5" w14:textId="361F234C" w:rsidR="00FF782E" w:rsidRPr="008378BD" w:rsidRDefault="00FF782E" w:rsidP="008378BD">
      <w:pPr>
        <w:spacing w:before="120" w:after="120" w:line="312" w:lineRule="auto"/>
        <w:ind w:left="1080"/>
        <w:rPr>
          <w:bCs/>
          <w:noProof/>
          <w:sz w:val="26"/>
          <w:szCs w:val="26"/>
          <w:lang w:val="da-DK"/>
        </w:rPr>
      </w:pPr>
      <w:r w:rsidRPr="008378BD">
        <w:rPr>
          <w:noProof/>
          <w:sz w:val="26"/>
          <w:szCs w:val="26"/>
          <w:lang w:val="en-SG" w:eastAsia="en-SG"/>
        </w:rPr>
        <w:drawing>
          <wp:inline distT="0" distB="0" distL="0" distR="0" wp14:anchorId="00D9ECE2" wp14:editId="7AAC90B1">
            <wp:extent cx="4829175" cy="27336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9175" cy="2733675"/>
                    </a:xfrm>
                    <a:prstGeom prst="rect">
                      <a:avLst/>
                    </a:prstGeom>
                    <a:noFill/>
                    <a:ln>
                      <a:noFill/>
                    </a:ln>
                  </pic:spPr>
                </pic:pic>
              </a:graphicData>
            </a:graphic>
          </wp:inline>
        </w:drawing>
      </w:r>
    </w:p>
    <w:p w14:paraId="6399ECA7" w14:textId="5E8C3B0F" w:rsidR="00391058" w:rsidRPr="008378BD" w:rsidRDefault="00391058" w:rsidP="008378BD">
      <w:pPr>
        <w:pStyle w:val="Caption"/>
        <w:spacing w:before="120" w:after="120" w:line="312" w:lineRule="auto"/>
        <w:jc w:val="center"/>
        <w:rPr>
          <w:bCs/>
          <w:i w:val="0"/>
          <w:iCs w:val="0"/>
          <w:noProof/>
          <w:color w:val="auto"/>
          <w:sz w:val="26"/>
          <w:szCs w:val="26"/>
          <w:lang w:val="da-DK"/>
        </w:rPr>
      </w:pPr>
      <w:bookmarkStart w:id="1760" w:name="_Toc90544489"/>
      <w:bookmarkStart w:id="1761" w:name="_Toc90654909"/>
      <w:r w:rsidRPr="008378BD">
        <w:rPr>
          <w:i w:val="0"/>
          <w:iCs w:val="0"/>
          <w:color w:val="auto"/>
          <w:sz w:val="26"/>
          <w:szCs w:val="26"/>
          <w:lang w:val="da-DK"/>
        </w:rPr>
        <w:t xml:space="preserve">Hình </w:t>
      </w:r>
      <w:r w:rsidR="00820668" w:rsidRPr="008378BD">
        <w:rPr>
          <w:i w:val="0"/>
          <w:iCs w:val="0"/>
          <w:color w:val="auto"/>
          <w:sz w:val="26"/>
          <w:szCs w:val="26"/>
          <w:lang w:val="da-DK"/>
        </w:rPr>
        <w:t>3.7</w:t>
      </w:r>
      <w:r w:rsidR="00C52DF5" w:rsidRPr="008378BD">
        <w:rPr>
          <w:i w:val="0"/>
          <w:iCs w:val="0"/>
          <w:color w:val="auto"/>
          <w:sz w:val="26"/>
          <w:szCs w:val="26"/>
          <w:lang w:val="da-DK"/>
        </w:rPr>
        <w:t>1</w:t>
      </w:r>
      <w:ins w:id="1762" w:author="lenovo" w:date="2021-12-30T09:15:00Z">
        <w:r w:rsidR="004030CF">
          <w:rPr>
            <w:i w:val="0"/>
            <w:iCs w:val="0"/>
            <w:color w:val="auto"/>
            <w:sz w:val="26"/>
            <w:szCs w:val="26"/>
            <w:lang w:val="da-DK"/>
          </w:rPr>
          <w:t>.</w:t>
        </w:r>
      </w:ins>
      <w:r w:rsidRPr="008378BD">
        <w:rPr>
          <w:i w:val="0"/>
          <w:iCs w:val="0"/>
          <w:noProof/>
          <w:color w:val="auto"/>
          <w:sz w:val="26"/>
          <w:szCs w:val="26"/>
          <w:lang w:val="da-DK"/>
        </w:rPr>
        <w:t xml:space="preserve"> Kết nối với kho dữ liệu và chọn bảng</w:t>
      </w:r>
      <w:bookmarkEnd w:id="1760"/>
      <w:bookmarkEnd w:id="1761"/>
    </w:p>
    <w:p w14:paraId="3A1B0656" w14:textId="2FBB7B85" w:rsidR="00FF782E" w:rsidRPr="008378BD" w:rsidRDefault="00FF782E" w:rsidP="008378BD">
      <w:pPr>
        <w:spacing w:before="120" w:after="120" w:line="312" w:lineRule="auto"/>
        <w:rPr>
          <w:bCs/>
          <w:noProof/>
          <w:sz w:val="26"/>
          <w:szCs w:val="26"/>
          <w:lang w:val="da-DK"/>
        </w:rPr>
      </w:pPr>
      <w:r w:rsidRPr="008378BD">
        <w:rPr>
          <w:bCs/>
          <w:noProof/>
          <w:sz w:val="26"/>
          <w:szCs w:val="26"/>
          <w:lang w:val="da-DK"/>
        </w:rPr>
        <w:br w:type="page"/>
      </w:r>
      <w:r w:rsidR="002B0AFB" w:rsidRPr="008378BD">
        <w:rPr>
          <w:bCs/>
          <w:noProof/>
          <w:sz w:val="26"/>
          <w:szCs w:val="26"/>
          <w:lang w:val="da-DK"/>
        </w:rPr>
        <w:lastRenderedPageBreak/>
        <w:t xml:space="preserve">Bước 9: </w:t>
      </w:r>
      <w:r w:rsidRPr="008378BD">
        <w:rPr>
          <w:bCs/>
          <w:noProof/>
          <w:sz w:val="26"/>
          <w:szCs w:val="26"/>
          <w:lang w:val="da-DK"/>
        </w:rPr>
        <w:t>Ở tab Columns, từ bảng Available Input Columns</w:t>
      </w:r>
      <w:r w:rsidR="002B0AFB" w:rsidRPr="008378BD">
        <w:rPr>
          <w:bCs/>
          <w:noProof/>
          <w:sz w:val="26"/>
          <w:szCs w:val="26"/>
          <w:lang w:val="da-DK"/>
        </w:rPr>
        <w:t xml:space="preserve"> </w:t>
      </w:r>
      <w:r w:rsidR="002B0AFB" w:rsidRPr="008378BD">
        <w:rPr>
          <w:noProof/>
          <w:sz w:val="26"/>
          <w:szCs w:val="26"/>
          <w:lang w:val="da-DK"/>
        </w:rPr>
        <w:t>→</w:t>
      </w:r>
      <w:r w:rsidRPr="008378BD">
        <w:rPr>
          <w:bCs/>
          <w:noProof/>
          <w:sz w:val="26"/>
          <w:szCs w:val="26"/>
          <w:lang w:val="da-DK"/>
        </w:rPr>
        <w:t xml:space="preserve"> kéo cột đã chuyển đổi và làm sạch </w:t>
      </w:r>
      <w:r w:rsidR="002B0AFB" w:rsidRPr="008378BD">
        <w:rPr>
          <w:noProof/>
          <w:sz w:val="26"/>
          <w:szCs w:val="26"/>
          <w:lang w:val="da-DK"/>
        </w:rPr>
        <w:t>→</w:t>
      </w:r>
      <w:r w:rsidRPr="008378BD">
        <w:rPr>
          <w:bCs/>
          <w:noProof/>
          <w:sz w:val="26"/>
          <w:szCs w:val="26"/>
          <w:lang w:val="da-DK"/>
        </w:rPr>
        <w:t xml:space="preserve"> bảng Available Lookup Columns có cùng tên.</w:t>
      </w:r>
    </w:p>
    <w:p w14:paraId="39CED3EE" w14:textId="67462CF7"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43615705" wp14:editId="0D2D8810">
            <wp:extent cx="4895850" cy="2895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95850" cy="2895600"/>
                    </a:xfrm>
                    <a:prstGeom prst="rect">
                      <a:avLst/>
                    </a:prstGeom>
                    <a:noFill/>
                    <a:ln>
                      <a:noFill/>
                    </a:ln>
                  </pic:spPr>
                </pic:pic>
              </a:graphicData>
            </a:graphic>
          </wp:inline>
        </w:drawing>
      </w:r>
    </w:p>
    <w:p w14:paraId="0A37FDB0" w14:textId="64A265C0" w:rsidR="00391058" w:rsidRPr="008378BD" w:rsidRDefault="00391058" w:rsidP="008378BD">
      <w:pPr>
        <w:pStyle w:val="Caption"/>
        <w:spacing w:before="120" w:after="120" w:line="312" w:lineRule="auto"/>
        <w:jc w:val="center"/>
        <w:rPr>
          <w:i w:val="0"/>
          <w:iCs w:val="0"/>
          <w:noProof/>
          <w:color w:val="auto"/>
          <w:sz w:val="26"/>
          <w:szCs w:val="26"/>
          <w:lang w:val="da-DK"/>
        </w:rPr>
      </w:pPr>
      <w:bookmarkStart w:id="1763" w:name="_Toc90544490"/>
      <w:bookmarkStart w:id="1764" w:name="_Toc90654910"/>
      <w:r w:rsidRPr="008378BD">
        <w:rPr>
          <w:i w:val="0"/>
          <w:iCs w:val="0"/>
          <w:color w:val="auto"/>
          <w:sz w:val="26"/>
          <w:szCs w:val="26"/>
          <w:lang w:val="da-DK"/>
        </w:rPr>
        <w:t xml:space="preserve">Hình </w:t>
      </w:r>
      <w:r w:rsidR="00820668" w:rsidRPr="008378BD">
        <w:rPr>
          <w:i w:val="0"/>
          <w:iCs w:val="0"/>
          <w:color w:val="auto"/>
          <w:sz w:val="26"/>
          <w:szCs w:val="26"/>
          <w:lang w:val="da-DK"/>
        </w:rPr>
        <w:t>3.7</w:t>
      </w:r>
      <w:r w:rsidR="007429CD" w:rsidRPr="008378BD">
        <w:rPr>
          <w:i w:val="0"/>
          <w:iCs w:val="0"/>
          <w:color w:val="auto"/>
          <w:sz w:val="26"/>
          <w:szCs w:val="26"/>
          <w:lang w:val="da-DK"/>
        </w:rPr>
        <w:t>2</w:t>
      </w:r>
      <w:ins w:id="1765" w:author="lenovo" w:date="2021-12-30T09:15:00Z">
        <w:r w:rsidR="004030CF">
          <w:rPr>
            <w:i w:val="0"/>
            <w:iCs w:val="0"/>
            <w:color w:val="auto"/>
            <w:sz w:val="26"/>
            <w:szCs w:val="26"/>
            <w:lang w:val="da-DK"/>
          </w:rPr>
          <w:t>.</w:t>
        </w:r>
      </w:ins>
      <w:r w:rsidRPr="008378BD">
        <w:rPr>
          <w:i w:val="0"/>
          <w:iCs w:val="0"/>
          <w:noProof/>
          <w:color w:val="auto"/>
          <w:sz w:val="26"/>
          <w:szCs w:val="26"/>
          <w:lang w:val="da-DK"/>
        </w:rPr>
        <w:t xml:space="preserve"> Ánh xạ dữ liệu</w:t>
      </w:r>
      <w:bookmarkEnd w:id="1763"/>
      <w:bookmarkEnd w:id="1764"/>
    </w:p>
    <w:p w14:paraId="4EA51E43" w14:textId="4D4D7225" w:rsidR="00FF782E" w:rsidRPr="008378BD" w:rsidRDefault="002B0AFB"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t xml:space="preserve">Bước 10: </w:t>
      </w:r>
      <w:r w:rsidR="00FF782E" w:rsidRPr="008378BD">
        <w:rPr>
          <w:rFonts w:ascii="Times New Roman" w:hAnsi="Times New Roman"/>
          <w:bCs/>
          <w:noProof/>
          <w:sz w:val="26"/>
          <w:szCs w:val="26"/>
          <w:lang w:val="da-DK"/>
        </w:rPr>
        <w:t>Từ SSIS Toolbox</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kéo thả OLE DB Destination vào</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kết nối Lookup với OLE DB Destination</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nhấn đúp vào OLE DB Destination.</w:t>
      </w:r>
    </w:p>
    <w:p w14:paraId="2F86D126" w14:textId="6CF38AC7"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08542826" wp14:editId="7F5B0550">
            <wp:extent cx="1943100" cy="14001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43100" cy="1400175"/>
                    </a:xfrm>
                    <a:prstGeom prst="rect">
                      <a:avLst/>
                    </a:prstGeom>
                    <a:noFill/>
                    <a:ln>
                      <a:noFill/>
                    </a:ln>
                  </pic:spPr>
                </pic:pic>
              </a:graphicData>
            </a:graphic>
          </wp:inline>
        </w:drawing>
      </w:r>
    </w:p>
    <w:p w14:paraId="622C53A3" w14:textId="3758ED8B" w:rsidR="00744162" w:rsidRPr="008378BD" w:rsidRDefault="00391058" w:rsidP="008378BD">
      <w:pPr>
        <w:pStyle w:val="Caption"/>
        <w:spacing w:before="120" w:after="120" w:line="312" w:lineRule="auto"/>
        <w:jc w:val="center"/>
        <w:rPr>
          <w:i w:val="0"/>
          <w:iCs w:val="0"/>
          <w:noProof/>
          <w:sz w:val="26"/>
          <w:szCs w:val="26"/>
          <w:lang w:val="da-DK"/>
        </w:rPr>
      </w:pPr>
      <w:bookmarkStart w:id="1766" w:name="_Toc90544491"/>
      <w:bookmarkStart w:id="1767" w:name="_Toc90654911"/>
      <w:r w:rsidRPr="008378BD">
        <w:rPr>
          <w:i w:val="0"/>
          <w:iCs w:val="0"/>
          <w:color w:val="auto"/>
          <w:sz w:val="26"/>
          <w:szCs w:val="26"/>
        </w:rPr>
        <w:t xml:space="preserve">Hình </w:t>
      </w:r>
      <w:r w:rsidR="00820668" w:rsidRPr="008378BD">
        <w:rPr>
          <w:i w:val="0"/>
          <w:iCs w:val="0"/>
          <w:color w:val="auto"/>
          <w:sz w:val="26"/>
          <w:szCs w:val="26"/>
        </w:rPr>
        <w:t>3.7</w:t>
      </w:r>
      <w:r w:rsidR="007429CD" w:rsidRPr="008378BD">
        <w:rPr>
          <w:i w:val="0"/>
          <w:iCs w:val="0"/>
          <w:color w:val="auto"/>
          <w:sz w:val="26"/>
          <w:szCs w:val="26"/>
        </w:rPr>
        <w:t>3</w:t>
      </w:r>
      <w:ins w:id="1768" w:author="lenovo" w:date="2021-12-30T09:15:00Z">
        <w:r w:rsidR="004030CF">
          <w:rPr>
            <w:i w:val="0"/>
            <w:iCs w:val="0"/>
            <w:color w:val="auto"/>
            <w:sz w:val="26"/>
            <w:szCs w:val="26"/>
          </w:rPr>
          <w:t>.</w:t>
        </w:r>
      </w:ins>
      <w:r w:rsidRPr="008378BD">
        <w:rPr>
          <w:i w:val="0"/>
          <w:iCs w:val="0"/>
          <w:noProof/>
          <w:color w:val="auto"/>
          <w:sz w:val="26"/>
          <w:szCs w:val="26"/>
          <w:lang w:val="da-DK"/>
        </w:rPr>
        <w:t xml:space="preserve"> Kết nối Lookup với OLE DB Destination</w:t>
      </w:r>
      <w:bookmarkEnd w:id="1766"/>
      <w:bookmarkEnd w:id="1767"/>
      <w:r w:rsidR="00744162" w:rsidRPr="008378BD">
        <w:rPr>
          <w:bCs/>
          <w:i w:val="0"/>
          <w:iCs w:val="0"/>
          <w:noProof/>
          <w:sz w:val="26"/>
          <w:szCs w:val="26"/>
          <w:lang w:val="da-DK"/>
        </w:rPr>
        <w:br w:type="page"/>
      </w:r>
    </w:p>
    <w:p w14:paraId="62126C5B" w14:textId="0AAB2162" w:rsidR="00FF782E" w:rsidRPr="008378BD" w:rsidRDefault="002B0AFB"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lastRenderedPageBreak/>
        <w:t xml:space="preserve">Bước 11: </w:t>
      </w:r>
      <w:r w:rsidR="00FF782E" w:rsidRPr="008378BD">
        <w:rPr>
          <w:rFonts w:ascii="Times New Roman" w:hAnsi="Times New Roman"/>
          <w:bCs/>
          <w:noProof/>
          <w:sz w:val="26"/>
          <w:szCs w:val="26"/>
          <w:lang w:val="da-DK"/>
        </w:rPr>
        <w:t>Ở tab Connection Manager</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kết nối với Kho dữ liệu </w:t>
      </w:r>
      <w:r w:rsidRPr="008378BD">
        <w:rPr>
          <w:rFonts w:ascii="Times New Roman" w:hAnsi="Times New Roman"/>
          <w:noProof/>
          <w:sz w:val="26"/>
          <w:szCs w:val="26"/>
          <w:lang w:val="da-DK"/>
        </w:rPr>
        <w:t xml:space="preserve">→ </w:t>
      </w:r>
      <w:r w:rsidR="00FF782E" w:rsidRPr="008378BD">
        <w:rPr>
          <w:rFonts w:ascii="Times New Roman" w:hAnsi="Times New Roman"/>
          <w:bCs/>
          <w:noProof/>
          <w:sz w:val="26"/>
          <w:szCs w:val="26"/>
          <w:lang w:val="da-DK"/>
        </w:rPr>
        <w:t>chọn bảng KHUVUC.</w:t>
      </w:r>
    </w:p>
    <w:p w14:paraId="77D3B8D2" w14:textId="78445084"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1F94E3C4" wp14:editId="1479357C">
            <wp:extent cx="4933950" cy="27908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33950" cy="2790825"/>
                    </a:xfrm>
                    <a:prstGeom prst="rect">
                      <a:avLst/>
                    </a:prstGeom>
                    <a:noFill/>
                    <a:ln>
                      <a:noFill/>
                    </a:ln>
                  </pic:spPr>
                </pic:pic>
              </a:graphicData>
            </a:graphic>
          </wp:inline>
        </w:drawing>
      </w:r>
    </w:p>
    <w:p w14:paraId="6FD1C220" w14:textId="43D17484" w:rsidR="00391058" w:rsidRPr="008378BD" w:rsidRDefault="00391058" w:rsidP="008378BD">
      <w:pPr>
        <w:pStyle w:val="Caption"/>
        <w:spacing w:before="120" w:after="120" w:line="312" w:lineRule="auto"/>
        <w:jc w:val="center"/>
        <w:rPr>
          <w:i w:val="0"/>
          <w:iCs w:val="0"/>
          <w:noProof/>
          <w:color w:val="auto"/>
          <w:sz w:val="26"/>
          <w:szCs w:val="26"/>
          <w:lang w:val="da-DK"/>
        </w:rPr>
      </w:pPr>
      <w:bookmarkStart w:id="1769" w:name="_Toc90544492"/>
      <w:bookmarkStart w:id="1770" w:name="_Toc90654912"/>
      <w:r w:rsidRPr="008378BD">
        <w:rPr>
          <w:i w:val="0"/>
          <w:iCs w:val="0"/>
          <w:color w:val="auto"/>
          <w:sz w:val="26"/>
          <w:szCs w:val="26"/>
          <w:lang w:val="da-DK"/>
        </w:rPr>
        <w:t xml:space="preserve">Hình </w:t>
      </w:r>
      <w:r w:rsidR="00820668" w:rsidRPr="008378BD">
        <w:rPr>
          <w:i w:val="0"/>
          <w:iCs w:val="0"/>
          <w:color w:val="auto"/>
          <w:sz w:val="26"/>
          <w:szCs w:val="26"/>
          <w:lang w:val="da-DK"/>
        </w:rPr>
        <w:t>3.7</w:t>
      </w:r>
      <w:r w:rsidR="007429CD" w:rsidRPr="008378BD">
        <w:rPr>
          <w:i w:val="0"/>
          <w:iCs w:val="0"/>
          <w:color w:val="auto"/>
          <w:sz w:val="26"/>
          <w:szCs w:val="26"/>
          <w:lang w:val="da-DK"/>
        </w:rPr>
        <w:t>4</w:t>
      </w:r>
      <w:ins w:id="1771" w:author="lenovo" w:date="2021-12-30T09:15:00Z">
        <w:r w:rsidR="004030CF">
          <w:rPr>
            <w:i w:val="0"/>
            <w:iCs w:val="0"/>
            <w:color w:val="auto"/>
            <w:sz w:val="26"/>
            <w:szCs w:val="26"/>
            <w:lang w:val="da-DK"/>
          </w:rPr>
          <w:t>.</w:t>
        </w:r>
      </w:ins>
      <w:r w:rsidRPr="008378BD">
        <w:rPr>
          <w:i w:val="0"/>
          <w:iCs w:val="0"/>
          <w:noProof/>
          <w:color w:val="auto"/>
          <w:sz w:val="26"/>
          <w:szCs w:val="26"/>
          <w:lang w:val="da-DK"/>
        </w:rPr>
        <w:t xml:space="preserve"> Kết nối với kho dữ liệu</w:t>
      </w:r>
      <w:bookmarkEnd w:id="1769"/>
      <w:bookmarkEnd w:id="1770"/>
    </w:p>
    <w:p w14:paraId="1066415C" w14:textId="4692A298" w:rsidR="00FF782E" w:rsidRPr="008378BD" w:rsidRDefault="00FC39DD"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t xml:space="preserve">Bước 12: </w:t>
      </w:r>
      <w:r w:rsidR="00FF782E" w:rsidRPr="008378BD">
        <w:rPr>
          <w:rFonts w:ascii="Times New Roman" w:hAnsi="Times New Roman"/>
          <w:bCs/>
          <w:noProof/>
          <w:sz w:val="26"/>
          <w:szCs w:val="26"/>
          <w:lang w:val="da-DK"/>
        </w:rPr>
        <w:t xml:space="preserve">Ở tab Mappings, </w:t>
      </w:r>
      <w:r w:rsidRPr="008378BD">
        <w:rPr>
          <w:rFonts w:ascii="Times New Roman" w:hAnsi="Times New Roman"/>
          <w:bCs/>
          <w:noProof/>
          <w:sz w:val="26"/>
          <w:szCs w:val="26"/>
          <w:lang w:val="da-DK"/>
        </w:rPr>
        <w:t>từ</w:t>
      </w:r>
      <w:r w:rsidR="00FF782E" w:rsidRPr="008378BD">
        <w:rPr>
          <w:rFonts w:ascii="Times New Roman" w:hAnsi="Times New Roman"/>
          <w:bCs/>
          <w:noProof/>
          <w:sz w:val="26"/>
          <w:szCs w:val="26"/>
          <w:lang w:val="da-DK"/>
        </w:rPr>
        <w:t xml:space="preserve"> bảng Available Input Columns</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kéo các cột đã được làm sạch và chuyển đổi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các cột tương ứng ở bảng Available Destination Columns.</w:t>
      </w:r>
    </w:p>
    <w:p w14:paraId="3DE61DA5" w14:textId="3F79A66F"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2DF2A541" wp14:editId="1E873DA4">
            <wp:extent cx="4943475" cy="320992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43475" cy="3209925"/>
                    </a:xfrm>
                    <a:prstGeom prst="rect">
                      <a:avLst/>
                    </a:prstGeom>
                    <a:noFill/>
                    <a:ln>
                      <a:noFill/>
                    </a:ln>
                  </pic:spPr>
                </pic:pic>
              </a:graphicData>
            </a:graphic>
          </wp:inline>
        </w:drawing>
      </w:r>
    </w:p>
    <w:p w14:paraId="2E6A2B93" w14:textId="6EDBDD36" w:rsidR="00744162" w:rsidRPr="008378BD" w:rsidRDefault="00391058" w:rsidP="008378BD">
      <w:pPr>
        <w:pStyle w:val="Caption"/>
        <w:spacing w:before="120" w:after="120" w:line="312" w:lineRule="auto"/>
        <w:jc w:val="center"/>
        <w:rPr>
          <w:i w:val="0"/>
          <w:iCs w:val="0"/>
          <w:noProof/>
          <w:sz w:val="26"/>
          <w:szCs w:val="26"/>
          <w:lang w:val="da-DK"/>
        </w:rPr>
      </w:pPr>
      <w:bookmarkStart w:id="1772" w:name="_Toc90544493"/>
      <w:bookmarkStart w:id="1773" w:name="_Toc90654913"/>
      <w:r w:rsidRPr="008378BD">
        <w:rPr>
          <w:i w:val="0"/>
          <w:iCs w:val="0"/>
          <w:color w:val="auto"/>
          <w:sz w:val="26"/>
          <w:szCs w:val="26"/>
          <w:lang w:val="da-DK"/>
        </w:rPr>
        <w:t xml:space="preserve">Hình </w:t>
      </w:r>
      <w:r w:rsidR="00820668" w:rsidRPr="008378BD">
        <w:rPr>
          <w:i w:val="0"/>
          <w:iCs w:val="0"/>
          <w:color w:val="auto"/>
          <w:sz w:val="26"/>
          <w:szCs w:val="26"/>
          <w:lang w:val="da-DK"/>
        </w:rPr>
        <w:t>3.7</w:t>
      </w:r>
      <w:r w:rsidR="007429CD" w:rsidRPr="008378BD">
        <w:rPr>
          <w:i w:val="0"/>
          <w:iCs w:val="0"/>
          <w:color w:val="auto"/>
          <w:sz w:val="26"/>
          <w:szCs w:val="26"/>
          <w:lang w:val="da-DK"/>
        </w:rPr>
        <w:t>5</w:t>
      </w:r>
      <w:ins w:id="1774" w:author="lenovo" w:date="2021-12-30T09:14:00Z">
        <w:r w:rsidR="004030CF">
          <w:rPr>
            <w:i w:val="0"/>
            <w:iCs w:val="0"/>
            <w:color w:val="auto"/>
            <w:sz w:val="26"/>
            <w:szCs w:val="26"/>
            <w:lang w:val="da-DK"/>
          </w:rPr>
          <w:t>.</w:t>
        </w:r>
      </w:ins>
      <w:r w:rsidRPr="008378BD">
        <w:rPr>
          <w:i w:val="0"/>
          <w:iCs w:val="0"/>
          <w:noProof/>
          <w:color w:val="auto"/>
          <w:sz w:val="26"/>
          <w:szCs w:val="26"/>
          <w:lang w:val="da-DK"/>
        </w:rPr>
        <w:t xml:space="preserve"> Ánh xạ dữ liệu</w:t>
      </w:r>
      <w:bookmarkEnd w:id="1772"/>
      <w:bookmarkEnd w:id="1773"/>
      <w:r w:rsidR="00744162" w:rsidRPr="008378BD">
        <w:rPr>
          <w:bCs/>
          <w:i w:val="0"/>
          <w:iCs w:val="0"/>
          <w:noProof/>
          <w:sz w:val="26"/>
          <w:szCs w:val="26"/>
          <w:lang w:val="da-DK"/>
        </w:rPr>
        <w:br w:type="page"/>
      </w:r>
    </w:p>
    <w:p w14:paraId="400C17C3" w14:textId="011C1BFB" w:rsidR="00FF782E" w:rsidRPr="008378BD" w:rsidRDefault="00FC39DD"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lastRenderedPageBreak/>
        <w:t xml:space="preserve">Bước 13: </w:t>
      </w:r>
      <w:r w:rsidR="00FF782E" w:rsidRPr="008378BD">
        <w:rPr>
          <w:rFonts w:ascii="Times New Roman" w:hAnsi="Times New Roman"/>
          <w:bCs/>
          <w:noProof/>
          <w:sz w:val="26"/>
          <w:szCs w:val="26"/>
          <w:lang w:val="da-DK"/>
        </w:rPr>
        <w:t>Kết quả sau khi đã kết nối</w:t>
      </w:r>
    </w:p>
    <w:p w14:paraId="2AF85EFF" w14:textId="71517F32" w:rsidR="00FF782E" w:rsidRPr="008378BD" w:rsidRDefault="00FF782E" w:rsidP="008378BD">
      <w:pPr>
        <w:spacing w:before="120" w:after="120" w:line="312" w:lineRule="auto"/>
        <w:jc w:val="center"/>
        <w:rPr>
          <w:noProof/>
          <w:sz w:val="26"/>
          <w:szCs w:val="26"/>
          <w:lang w:val="da-DK"/>
        </w:rPr>
      </w:pPr>
      <w:r w:rsidRPr="008378BD">
        <w:rPr>
          <w:noProof/>
          <w:sz w:val="26"/>
          <w:szCs w:val="26"/>
          <w:lang w:val="en-SG" w:eastAsia="en-SG"/>
        </w:rPr>
        <w:drawing>
          <wp:inline distT="0" distB="0" distL="0" distR="0" wp14:anchorId="50BA7A4A" wp14:editId="1FD0C2F0">
            <wp:extent cx="2152650" cy="30099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52650" cy="3009900"/>
                    </a:xfrm>
                    <a:prstGeom prst="rect">
                      <a:avLst/>
                    </a:prstGeom>
                    <a:noFill/>
                    <a:ln>
                      <a:noFill/>
                    </a:ln>
                  </pic:spPr>
                </pic:pic>
              </a:graphicData>
            </a:graphic>
          </wp:inline>
        </w:drawing>
      </w:r>
    </w:p>
    <w:p w14:paraId="5E899813" w14:textId="7A477EB1" w:rsidR="00391058" w:rsidRPr="008378BD" w:rsidRDefault="00391058" w:rsidP="008378BD">
      <w:pPr>
        <w:pStyle w:val="Caption"/>
        <w:spacing w:before="120" w:after="120" w:line="312" w:lineRule="auto"/>
        <w:jc w:val="center"/>
        <w:rPr>
          <w:i w:val="0"/>
          <w:iCs w:val="0"/>
          <w:noProof/>
          <w:color w:val="auto"/>
          <w:sz w:val="26"/>
          <w:szCs w:val="26"/>
          <w:lang w:val="da-DK"/>
        </w:rPr>
      </w:pPr>
      <w:bookmarkStart w:id="1775" w:name="_Toc90544494"/>
      <w:bookmarkStart w:id="1776" w:name="_Toc90654914"/>
      <w:r w:rsidRPr="008378BD">
        <w:rPr>
          <w:i w:val="0"/>
          <w:iCs w:val="0"/>
          <w:color w:val="auto"/>
          <w:sz w:val="26"/>
          <w:szCs w:val="26"/>
          <w:lang w:val="da-DK"/>
        </w:rPr>
        <w:t xml:space="preserve">Hình </w:t>
      </w:r>
      <w:r w:rsidR="00820668" w:rsidRPr="008378BD">
        <w:rPr>
          <w:i w:val="0"/>
          <w:iCs w:val="0"/>
          <w:color w:val="auto"/>
          <w:sz w:val="26"/>
          <w:szCs w:val="26"/>
          <w:lang w:val="da-DK"/>
        </w:rPr>
        <w:t>3.7</w:t>
      </w:r>
      <w:r w:rsidR="007429CD" w:rsidRPr="008378BD">
        <w:rPr>
          <w:i w:val="0"/>
          <w:iCs w:val="0"/>
          <w:color w:val="auto"/>
          <w:sz w:val="26"/>
          <w:szCs w:val="26"/>
          <w:lang w:val="da-DK"/>
        </w:rPr>
        <w:t>6</w:t>
      </w:r>
      <w:ins w:id="1777" w:author="lenovo" w:date="2021-12-30T09:14:00Z">
        <w:r w:rsidR="004030CF">
          <w:rPr>
            <w:i w:val="0"/>
            <w:iCs w:val="0"/>
            <w:color w:val="auto"/>
            <w:sz w:val="26"/>
            <w:szCs w:val="26"/>
            <w:lang w:val="da-DK"/>
          </w:rPr>
          <w:t>.</w:t>
        </w:r>
      </w:ins>
      <w:r w:rsidRPr="008378BD">
        <w:rPr>
          <w:i w:val="0"/>
          <w:iCs w:val="0"/>
          <w:noProof/>
          <w:color w:val="auto"/>
          <w:sz w:val="26"/>
          <w:szCs w:val="26"/>
          <w:lang w:val="da-DK"/>
        </w:rPr>
        <w:t xml:space="preserve"> Kết nối dữ liệu hoàn tất</w:t>
      </w:r>
      <w:bookmarkEnd w:id="1775"/>
      <w:bookmarkEnd w:id="1776"/>
    </w:p>
    <w:p w14:paraId="53FB6A9E" w14:textId="2E6C4B4D" w:rsidR="001E0A53" w:rsidRPr="008378BD" w:rsidRDefault="00FF782E" w:rsidP="008378BD">
      <w:pPr>
        <w:spacing w:before="120" w:after="120" w:line="312" w:lineRule="auto"/>
        <w:ind w:firstLine="720"/>
        <w:rPr>
          <w:noProof/>
          <w:sz w:val="26"/>
          <w:szCs w:val="26"/>
          <w:lang w:val="da-DK"/>
        </w:rPr>
      </w:pPr>
      <w:r w:rsidRPr="008378BD">
        <w:rPr>
          <w:noProof/>
          <w:sz w:val="26"/>
          <w:szCs w:val="26"/>
          <w:lang w:val="da-DK"/>
        </w:rPr>
        <w:t>Nạp dữ liệu bảng TINH từ dữ liệu nghiệp vụ vào kho</w:t>
      </w:r>
    </w:p>
    <w:p w14:paraId="4AB3E842" w14:textId="6F360A49" w:rsidR="00FF782E" w:rsidRPr="008378BD" w:rsidRDefault="00AC4105" w:rsidP="008378BD">
      <w:pPr>
        <w:spacing w:before="120" w:after="120" w:line="312" w:lineRule="auto"/>
        <w:ind w:left="720"/>
        <w:rPr>
          <w:noProof/>
          <w:sz w:val="26"/>
          <w:szCs w:val="26"/>
          <w:lang w:val="da-DK"/>
        </w:rPr>
      </w:pPr>
      <w:r w:rsidRPr="008378BD">
        <w:rPr>
          <w:noProof/>
          <w:sz w:val="26"/>
          <w:szCs w:val="26"/>
          <w:lang w:val="da-DK"/>
        </w:rPr>
        <w:t xml:space="preserve">Bước 1: </w:t>
      </w:r>
      <w:r w:rsidR="00FF782E" w:rsidRPr="008378BD">
        <w:rPr>
          <w:noProof/>
          <w:sz w:val="26"/>
          <w:szCs w:val="26"/>
          <w:lang w:val="da-DK"/>
        </w:rPr>
        <w:t>Từ SSIS Toolbox</w:t>
      </w:r>
      <w:r w:rsidRPr="008378BD">
        <w:rPr>
          <w:noProof/>
          <w:sz w:val="26"/>
          <w:szCs w:val="26"/>
          <w:lang w:val="da-DK"/>
        </w:rPr>
        <w:t xml:space="preserve"> → </w:t>
      </w:r>
      <w:r w:rsidR="00FF782E" w:rsidRPr="008378BD">
        <w:rPr>
          <w:noProof/>
          <w:sz w:val="26"/>
          <w:szCs w:val="26"/>
          <w:lang w:val="da-DK"/>
        </w:rPr>
        <w:t>kéo thả OLE DB Source</w:t>
      </w:r>
      <w:r w:rsidRPr="008378BD">
        <w:rPr>
          <w:noProof/>
          <w:sz w:val="26"/>
          <w:szCs w:val="26"/>
          <w:lang w:val="da-DK"/>
        </w:rPr>
        <w:t xml:space="preserve"> →</w:t>
      </w:r>
      <w:r w:rsidR="00FF782E" w:rsidRPr="008378BD">
        <w:rPr>
          <w:noProof/>
          <w:sz w:val="26"/>
          <w:szCs w:val="26"/>
          <w:lang w:val="da-DK"/>
        </w:rPr>
        <w:t xml:space="preserve"> double click vào OLE DB Source </w:t>
      </w:r>
      <w:r w:rsidRPr="008378BD">
        <w:rPr>
          <w:noProof/>
          <w:sz w:val="26"/>
          <w:szCs w:val="26"/>
          <w:lang w:val="da-DK"/>
        </w:rPr>
        <w:t xml:space="preserve">→ </w:t>
      </w:r>
      <w:r w:rsidR="00FF782E" w:rsidRPr="008378BD">
        <w:rPr>
          <w:noProof/>
          <w:sz w:val="26"/>
          <w:szCs w:val="26"/>
          <w:lang w:val="da-DK"/>
        </w:rPr>
        <w:t>nhấn đúp vào OLE DB Source.</w:t>
      </w:r>
    </w:p>
    <w:p w14:paraId="72E1F76D" w14:textId="271F51E3" w:rsidR="00FF782E" w:rsidRPr="008378BD" w:rsidRDefault="00AC4105" w:rsidP="008378BD">
      <w:pPr>
        <w:pStyle w:val="ListParagraph"/>
        <w:spacing w:before="120" w:after="120" w:line="312" w:lineRule="auto"/>
        <w:rPr>
          <w:rFonts w:ascii="Times New Roman" w:hAnsi="Times New Roman"/>
          <w:noProof/>
          <w:sz w:val="26"/>
          <w:szCs w:val="26"/>
          <w:lang w:val="da-DK"/>
        </w:rPr>
      </w:pPr>
      <w:r w:rsidRPr="008378BD">
        <w:rPr>
          <w:rFonts w:ascii="Times New Roman" w:hAnsi="Times New Roman"/>
          <w:noProof/>
          <w:sz w:val="26"/>
          <w:szCs w:val="26"/>
          <w:lang w:val="da-DK"/>
        </w:rPr>
        <w:t xml:space="preserve">Bước 2: </w:t>
      </w:r>
      <w:r w:rsidR="00FF782E" w:rsidRPr="008378BD">
        <w:rPr>
          <w:rFonts w:ascii="Times New Roman" w:hAnsi="Times New Roman"/>
          <w:noProof/>
          <w:sz w:val="26"/>
          <w:szCs w:val="26"/>
          <w:lang w:val="da-DK"/>
        </w:rPr>
        <w:t xml:space="preserve">Kết nối với database nghiệp vụ </w:t>
      </w:r>
      <w:r w:rsidRPr="008378BD">
        <w:rPr>
          <w:rFonts w:ascii="Times New Roman" w:hAnsi="Times New Roman"/>
          <w:noProof/>
          <w:sz w:val="26"/>
          <w:szCs w:val="26"/>
          <w:lang w:val="da-DK"/>
        </w:rPr>
        <w:t xml:space="preserve">→ </w:t>
      </w:r>
      <w:r w:rsidR="00FF782E" w:rsidRPr="008378BD">
        <w:rPr>
          <w:rFonts w:ascii="Times New Roman" w:hAnsi="Times New Roman"/>
          <w:noProof/>
          <w:sz w:val="26"/>
          <w:szCs w:val="26"/>
          <w:lang w:val="da-DK"/>
        </w:rPr>
        <w:t>chọn bảng TINH.</w:t>
      </w:r>
    </w:p>
    <w:p w14:paraId="61DE0D6D" w14:textId="2D18DAA2" w:rsidR="00FF782E" w:rsidRPr="008378BD" w:rsidRDefault="00FF782E" w:rsidP="008378BD">
      <w:pPr>
        <w:spacing w:before="120" w:after="120" w:line="312" w:lineRule="auto"/>
        <w:ind w:left="90"/>
        <w:rPr>
          <w:noProof/>
          <w:sz w:val="26"/>
          <w:szCs w:val="26"/>
          <w:lang w:val="da-DK"/>
        </w:rPr>
      </w:pPr>
      <w:r w:rsidRPr="008378BD">
        <w:rPr>
          <w:noProof/>
          <w:sz w:val="26"/>
          <w:szCs w:val="26"/>
          <w:lang w:val="en-SG" w:eastAsia="en-SG"/>
        </w:rPr>
        <w:drawing>
          <wp:inline distT="0" distB="0" distL="0" distR="0" wp14:anchorId="1797269F" wp14:editId="7259FD97">
            <wp:extent cx="5476875" cy="30099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3009900"/>
                    </a:xfrm>
                    <a:prstGeom prst="rect">
                      <a:avLst/>
                    </a:prstGeom>
                    <a:noFill/>
                    <a:ln>
                      <a:noFill/>
                    </a:ln>
                  </pic:spPr>
                </pic:pic>
              </a:graphicData>
            </a:graphic>
          </wp:inline>
        </w:drawing>
      </w:r>
    </w:p>
    <w:p w14:paraId="2316C4F3" w14:textId="262959F1" w:rsidR="00806340" w:rsidRPr="008378BD" w:rsidRDefault="00391058" w:rsidP="008378BD">
      <w:pPr>
        <w:pStyle w:val="Caption"/>
        <w:spacing w:before="120" w:after="120" w:line="312" w:lineRule="auto"/>
        <w:jc w:val="center"/>
        <w:rPr>
          <w:i w:val="0"/>
          <w:iCs w:val="0"/>
          <w:noProof/>
          <w:sz w:val="26"/>
          <w:szCs w:val="26"/>
          <w:lang w:val="da-DK"/>
        </w:rPr>
      </w:pPr>
      <w:bookmarkStart w:id="1778" w:name="_Toc90544495"/>
      <w:bookmarkStart w:id="1779" w:name="_Toc90654915"/>
      <w:r w:rsidRPr="008378BD">
        <w:rPr>
          <w:i w:val="0"/>
          <w:iCs w:val="0"/>
          <w:color w:val="auto"/>
          <w:sz w:val="26"/>
          <w:szCs w:val="26"/>
        </w:rPr>
        <w:t xml:space="preserve">Hình </w:t>
      </w:r>
      <w:r w:rsidR="00820668" w:rsidRPr="008378BD">
        <w:rPr>
          <w:i w:val="0"/>
          <w:iCs w:val="0"/>
          <w:color w:val="auto"/>
          <w:sz w:val="26"/>
          <w:szCs w:val="26"/>
        </w:rPr>
        <w:t>3.7</w:t>
      </w:r>
      <w:r w:rsidR="007429CD" w:rsidRPr="008378BD">
        <w:rPr>
          <w:i w:val="0"/>
          <w:iCs w:val="0"/>
          <w:color w:val="auto"/>
          <w:sz w:val="26"/>
          <w:szCs w:val="26"/>
        </w:rPr>
        <w:t>7</w:t>
      </w:r>
      <w:ins w:id="1780" w:author="lenovo" w:date="2021-12-30T09:14:00Z">
        <w:r w:rsidR="004030CF">
          <w:rPr>
            <w:i w:val="0"/>
            <w:iCs w:val="0"/>
            <w:color w:val="auto"/>
            <w:sz w:val="26"/>
            <w:szCs w:val="26"/>
          </w:rPr>
          <w:t>.</w:t>
        </w:r>
      </w:ins>
      <w:r w:rsidRPr="008378BD">
        <w:rPr>
          <w:i w:val="0"/>
          <w:iCs w:val="0"/>
          <w:noProof/>
          <w:color w:val="auto"/>
          <w:sz w:val="26"/>
          <w:szCs w:val="26"/>
          <w:lang w:val="da-DK"/>
        </w:rPr>
        <w:t xml:space="preserve"> Kết nối </w:t>
      </w:r>
      <w:r w:rsidR="00820668" w:rsidRPr="008378BD">
        <w:rPr>
          <w:i w:val="0"/>
          <w:iCs w:val="0"/>
          <w:noProof/>
          <w:color w:val="auto"/>
          <w:sz w:val="26"/>
          <w:szCs w:val="26"/>
          <w:lang w:val="da-DK"/>
        </w:rPr>
        <w:t>D</w:t>
      </w:r>
      <w:r w:rsidRPr="008378BD">
        <w:rPr>
          <w:i w:val="0"/>
          <w:iCs w:val="0"/>
          <w:noProof/>
          <w:color w:val="auto"/>
          <w:sz w:val="26"/>
          <w:szCs w:val="26"/>
          <w:lang w:val="da-DK"/>
        </w:rPr>
        <w:t xml:space="preserve">atabase </w:t>
      </w:r>
      <w:r w:rsidR="00820668" w:rsidRPr="008378BD">
        <w:rPr>
          <w:i w:val="0"/>
          <w:iCs w:val="0"/>
          <w:noProof/>
          <w:color w:val="auto"/>
          <w:sz w:val="26"/>
          <w:szCs w:val="26"/>
          <w:lang w:val="da-DK"/>
        </w:rPr>
        <w:t>S</w:t>
      </w:r>
      <w:r w:rsidRPr="008378BD">
        <w:rPr>
          <w:i w:val="0"/>
          <w:iCs w:val="0"/>
          <w:noProof/>
          <w:color w:val="auto"/>
          <w:sz w:val="26"/>
          <w:szCs w:val="26"/>
          <w:lang w:val="da-DK"/>
        </w:rPr>
        <w:t>ource</w:t>
      </w:r>
      <w:bookmarkEnd w:id="1778"/>
      <w:bookmarkEnd w:id="1779"/>
      <w:r w:rsidR="00806340" w:rsidRPr="008378BD">
        <w:rPr>
          <w:bCs/>
          <w:i w:val="0"/>
          <w:iCs w:val="0"/>
          <w:noProof/>
          <w:sz w:val="26"/>
          <w:szCs w:val="26"/>
          <w:lang w:val="da-DK"/>
        </w:rPr>
        <w:br w:type="page"/>
      </w:r>
    </w:p>
    <w:p w14:paraId="1EB6001E" w14:textId="50352D46" w:rsidR="00FF782E" w:rsidRPr="008378BD" w:rsidRDefault="00AC4105"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lastRenderedPageBreak/>
        <w:t xml:space="preserve">Bước 3: </w:t>
      </w:r>
      <w:r w:rsidR="00FF782E" w:rsidRPr="008378BD">
        <w:rPr>
          <w:rFonts w:ascii="Times New Roman" w:hAnsi="Times New Roman"/>
          <w:bCs/>
          <w:noProof/>
          <w:sz w:val="26"/>
          <w:szCs w:val="26"/>
          <w:lang w:val="da-DK"/>
        </w:rPr>
        <w:t>Ở tab Columns</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 xml:space="preserve">→ </w:t>
      </w:r>
      <w:r w:rsidR="00FF782E" w:rsidRPr="008378BD">
        <w:rPr>
          <w:rFonts w:ascii="Times New Roman" w:hAnsi="Times New Roman"/>
          <w:bCs/>
          <w:noProof/>
          <w:sz w:val="26"/>
          <w:szCs w:val="26"/>
          <w:lang w:val="da-DK"/>
        </w:rPr>
        <w:t>chọn cột để nạp dữ liệu vào Kho dữ liệu.</w:t>
      </w:r>
    </w:p>
    <w:p w14:paraId="472F397E" w14:textId="2A7C3771" w:rsidR="00FF782E" w:rsidRPr="008378BD" w:rsidRDefault="00FF782E" w:rsidP="008378BD">
      <w:pPr>
        <w:spacing w:before="120" w:after="120" w:line="312" w:lineRule="auto"/>
        <w:ind w:left="90"/>
        <w:rPr>
          <w:noProof/>
          <w:sz w:val="26"/>
          <w:szCs w:val="26"/>
          <w:lang w:val="da-DK"/>
        </w:rPr>
      </w:pPr>
      <w:r w:rsidRPr="008378BD">
        <w:rPr>
          <w:noProof/>
          <w:sz w:val="26"/>
          <w:szCs w:val="26"/>
          <w:lang w:val="en-SG" w:eastAsia="en-SG"/>
        </w:rPr>
        <w:drawing>
          <wp:inline distT="0" distB="0" distL="0" distR="0" wp14:anchorId="1CB14F8C" wp14:editId="7B0372EA">
            <wp:extent cx="5562600" cy="36372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2600" cy="3637280"/>
                    </a:xfrm>
                    <a:prstGeom prst="rect">
                      <a:avLst/>
                    </a:prstGeom>
                    <a:noFill/>
                    <a:ln>
                      <a:noFill/>
                    </a:ln>
                  </pic:spPr>
                </pic:pic>
              </a:graphicData>
            </a:graphic>
          </wp:inline>
        </w:drawing>
      </w:r>
    </w:p>
    <w:p w14:paraId="632D0DDF" w14:textId="7BBF1732" w:rsidR="00806340" w:rsidRPr="008378BD" w:rsidRDefault="00391058" w:rsidP="008378BD">
      <w:pPr>
        <w:pStyle w:val="Caption"/>
        <w:spacing w:before="120" w:after="120" w:line="312" w:lineRule="auto"/>
        <w:jc w:val="center"/>
        <w:rPr>
          <w:i w:val="0"/>
          <w:iCs w:val="0"/>
          <w:noProof/>
          <w:color w:val="auto"/>
          <w:sz w:val="26"/>
          <w:szCs w:val="26"/>
          <w:lang w:val="da-DK"/>
        </w:rPr>
      </w:pPr>
      <w:bookmarkStart w:id="1781" w:name="_Toc90544496"/>
      <w:bookmarkStart w:id="1782" w:name="_Toc90654916"/>
      <w:r w:rsidRPr="008378BD">
        <w:rPr>
          <w:i w:val="0"/>
          <w:iCs w:val="0"/>
          <w:color w:val="auto"/>
          <w:sz w:val="26"/>
          <w:szCs w:val="26"/>
        </w:rPr>
        <w:t xml:space="preserve">Hình </w:t>
      </w:r>
      <w:r w:rsidR="00820668" w:rsidRPr="008378BD">
        <w:rPr>
          <w:i w:val="0"/>
          <w:iCs w:val="0"/>
          <w:color w:val="auto"/>
          <w:sz w:val="26"/>
          <w:szCs w:val="26"/>
        </w:rPr>
        <w:t>3.7</w:t>
      </w:r>
      <w:r w:rsidR="007429CD" w:rsidRPr="008378BD">
        <w:rPr>
          <w:i w:val="0"/>
          <w:iCs w:val="0"/>
          <w:color w:val="auto"/>
          <w:sz w:val="26"/>
          <w:szCs w:val="26"/>
        </w:rPr>
        <w:t>8</w:t>
      </w:r>
      <w:ins w:id="1783" w:author="lenovo" w:date="2021-12-30T09:14:00Z">
        <w:r w:rsidR="004030CF">
          <w:rPr>
            <w:i w:val="0"/>
            <w:iCs w:val="0"/>
            <w:color w:val="auto"/>
            <w:sz w:val="26"/>
            <w:szCs w:val="26"/>
          </w:rPr>
          <w:t>.</w:t>
        </w:r>
      </w:ins>
      <w:r w:rsidRPr="008378BD">
        <w:rPr>
          <w:i w:val="0"/>
          <w:iCs w:val="0"/>
          <w:noProof/>
          <w:color w:val="auto"/>
          <w:sz w:val="26"/>
          <w:szCs w:val="26"/>
          <w:lang w:val="da-DK"/>
        </w:rPr>
        <w:t xml:space="preserve"> Kết nối Database Source với Data Conversion</w:t>
      </w:r>
      <w:bookmarkEnd w:id="1781"/>
      <w:bookmarkEnd w:id="1782"/>
    </w:p>
    <w:p w14:paraId="79BD7242" w14:textId="41544316" w:rsidR="00FF782E" w:rsidRPr="008378BD" w:rsidRDefault="00AC4105" w:rsidP="008378BD">
      <w:pPr>
        <w:spacing w:before="120" w:after="120" w:line="312" w:lineRule="auto"/>
        <w:ind w:left="709"/>
        <w:rPr>
          <w:bCs/>
          <w:noProof/>
          <w:sz w:val="26"/>
          <w:szCs w:val="26"/>
          <w:lang w:val="da-DK"/>
        </w:rPr>
      </w:pPr>
      <w:r w:rsidRPr="008378BD">
        <w:rPr>
          <w:bCs/>
          <w:noProof/>
          <w:sz w:val="26"/>
          <w:szCs w:val="26"/>
          <w:lang w:val="da-DK"/>
        </w:rPr>
        <w:t xml:space="preserve">Bước 4: </w:t>
      </w:r>
      <w:r w:rsidR="00FF782E" w:rsidRPr="008378BD">
        <w:rPr>
          <w:bCs/>
          <w:noProof/>
          <w:sz w:val="26"/>
          <w:szCs w:val="26"/>
          <w:lang w:val="da-DK"/>
        </w:rPr>
        <w:t>Từ SSIS Toolbox</w:t>
      </w:r>
      <w:r w:rsidRPr="008378BD">
        <w:rPr>
          <w:bCs/>
          <w:noProof/>
          <w:sz w:val="26"/>
          <w:szCs w:val="26"/>
          <w:lang w:val="da-DK"/>
        </w:rPr>
        <w:t xml:space="preserve"> </w:t>
      </w:r>
      <w:r w:rsidRPr="008378BD">
        <w:rPr>
          <w:noProof/>
          <w:sz w:val="26"/>
          <w:szCs w:val="26"/>
          <w:lang w:val="da-DK"/>
        </w:rPr>
        <w:t>→</w:t>
      </w:r>
      <w:r w:rsidR="00FF782E" w:rsidRPr="008378BD">
        <w:rPr>
          <w:bCs/>
          <w:noProof/>
          <w:sz w:val="26"/>
          <w:szCs w:val="26"/>
          <w:lang w:val="da-DK"/>
        </w:rPr>
        <w:t xml:space="preserve"> kéo thả Data Conversion </w:t>
      </w:r>
      <w:r w:rsidRPr="008378BD">
        <w:rPr>
          <w:noProof/>
          <w:sz w:val="26"/>
          <w:szCs w:val="26"/>
          <w:lang w:val="da-DK"/>
        </w:rPr>
        <w:t>→</w:t>
      </w:r>
      <w:r w:rsidR="00FF782E" w:rsidRPr="008378BD">
        <w:rPr>
          <w:bCs/>
          <w:noProof/>
          <w:sz w:val="26"/>
          <w:szCs w:val="26"/>
          <w:lang w:val="da-DK"/>
        </w:rPr>
        <w:t xml:space="preserve"> kết nối </w:t>
      </w:r>
      <w:r w:rsidR="00FF782E" w:rsidRPr="008378BD">
        <w:rPr>
          <w:noProof/>
          <w:sz w:val="26"/>
          <w:szCs w:val="26"/>
          <w:lang w:val="da-DK"/>
        </w:rPr>
        <w:t>OLE DB Source với Data Conversion</w:t>
      </w:r>
      <w:r w:rsidRPr="008378BD">
        <w:rPr>
          <w:noProof/>
          <w:sz w:val="26"/>
          <w:szCs w:val="26"/>
          <w:lang w:val="da-DK"/>
        </w:rPr>
        <w:t xml:space="preserve"> →</w:t>
      </w:r>
      <w:r w:rsidR="00FF782E" w:rsidRPr="008378BD">
        <w:rPr>
          <w:noProof/>
          <w:sz w:val="26"/>
          <w:szCs w:val="26"/>
          <w:lang w:val="da-DK"/>
        </w:rPr>
        <w:t xml:space="preserve"> nhấn đúp vào Data Conversion.</w:t>
      </w:r>
    </w:p>
    <w:p w14:paraId="73D545DC" w14:textId="4890C396" w:rsidR="00FF782E" w:rsidRPr="008378BD" w:rsidRDefault="00FF782E" w:rsidP="008378BD">
      <w:pPr>
        <w:spacing w:before="120" w:after="120" w:line="312" w:lineRule="auto"/>
        <w:ind w:left="709"/>
        <w:rPr>
          <w:noProof/>
          <w:sz w:val="26"/>
          <w:szCs w:val="26"/>
          <w:lang w:val="da-DK"/>
        </w:rPr>
      </w:pPr>
      <w:r w:rsidRPr="008378BD">
        <w:rPr>
          <w:noProof/>
          <w:sz w:val="26"/>
          <w:szCs w:val="26"/>
          <w:lang w:val="en-SG" w:eastAsia="en-SG"/>
        </w:rPr>
        <w:drawing>
          <wp:inline distT="0" distB="0" distL="0" distR="0" wp14:anchorId="594560A9" wp14:editId="7C12BB45">
            <wp:extent cx="1866900" cy="13430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66900" cy="1343025"/>
                    </a:xfrm>
                    <a:prstGeom prst="rect">
                      <a:avLst/>
                    </a:prstGeom>
                    <a:noFill/>
                    <a:ln>
                      <a:noFill/>
                    </a:ln>
                  </pic:spPr>
                </pic:pic>
              </a:graphicData>
            </a:graphic>
          </wp:inline>
        </w:drawing>
      </w:r>
    </w:p>
    <w:p w14:paraId="505EE91F" w14:textId="0CDED7E9" w:rsidR="00806340" w:rsidRPr="008378BD" w:rsidRDefault="00391058" w:rsidP="008378BD">
      <w:pPr>
        <w:pStyle w:val="Caption"/>
        <w:spacing w:before="120" w:after="120" w:line="312" w:lineRule="auto"/>
        <w:jc w:val="center"/>
        <w:rPr>
          <w:i w:val="0"/>
          <w:iCs w:val="0"/>
          <w:noProof/>
          <w:sz w:val="26"/>
          <w:szCs w:val="26"/>
          <w:lang w:val="da-DK"/>
        </w:rPr>
      </w:pPr>
      <w:bookmarkStart w:id="1784" w:name="_Toc90544497"/>
      <w:bookmarkStart w:id="1785" w:name="_Toc90654917"/>
      <w:r w:rsidRPr="008378BD">
        <w:rPr>
          <w:i w:val="0"/>
          <w:iCs w:val="0"/>
          <w:color w:val="auto"/>
          <w:sz w:val="26"/>
          <w:szCs w:val="26"/>
          <w:lang w:val="da-DK"/>
        </w:rPr>
        <w:t xml:space="preserve">Hình </w:t>
      </w:r>
      <w:r w:rsidR="00820668" w:rsidRPr="008378BD">
        <w:rPr>
          <w:i w:val="0"/>
          <w:iCs w:val="0"/>
          <w:color w:val="auto"/>
          <w:sz w:val="26"/>
          <w:szCs w:val="26"/>
          <w:lang w:val="da-DK"/>
        </w:rPr>
        <w:t>3.7</w:t>
      </w:r>
      <w:r w:rsidR="007429CD" w:rsidRPr="008378BD">
        <w:rPr>
          <w:i w:val="0"/>
          <w:iCs w:val="0"/>
          <w:color w:val="auto"/>
          <w:sz w:val="26"/>
          <w:szCs w:val="26"/>
          <w:lang w:val="da-DK"/>
        </w:rPr>
        <w:t>9</w:t>
      </w:r>
      <w:ins w:id="1786" w:author="lenovo" w:date="2021-12-30T09:14:00Z">
        <w:r w:rsidR="004030CF">
          <w:rPr>
            <w:i w:val="0"/>
            <w:iCs w:val="0"/>
            <w:color w:val="auto"/>
            <w:sz w:val="26"/>
            <w:szCs w:val="26"/>
            <w:lang w:val="da-DK"/>
          </w:rPr>
          <w:t>.</w:t>
        </w:r>
      </w:ins>
      <w:r w:rsidRPr="008378BD">
        <w:rPr>
          <w:i w:val="0"/>
          <w:iCs w:val="0"/>
          <w:noProof/>
          <w:color w:val="auto"/>
          <w:sz w:val="26"/>
          <w:szCs w:val="26"/>
          <w:lang w:val="da-DK"/>
        </w:rPr>
        <w:t xml:space="preserve"> Chọn dữ liệu để nạp vào kho</w:t>
      </w:r>
      <w:bookmarkEnd w:id="1784"/>
      <w:bookmarkEnd w:id="1785"/>
      <w:r w:rsidR="00806340" w:rsidRPr="008378BD">
        <w:rPr>
          <w:bCs/>
          <w:i w:val="0"/>
          <w:iCs w:val="0"/>
          <w:noProof/>
          <w:sz w:val="26"/>
          <w:szCs w:val="26"/>
          <w:lang w:val="da-DK"/>
        </w:rPr>
        <w:br w:type="page"/>
      </w:r>
    </w:p>
    <w:p w14:paraId="57E5FABD" w14:textId="589E6A3F" w:rsidR="00FF782E" w:rsidRPr="008378BD" w:rsidRDefault="00AC4105"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lastRenderedPageBreak/>
        <w:t xml:space="preserve">Bước 5: </w:t>
      </w:r>
      <w:r w:rsidR="00FF782E" w:rsidRPr="008378BD">
        <w:rPr>
          <w:rFonts w:ascii="Times New Roman" w:hAnsi="Times New Roman"/>
          <w:bCs/>
          <w:noProof/>
          <w:sz w:val="26"/>
          <w:szCs w:val="26"/>
          <w:lang w:val="da-DK"/>
        </w:rPr>
        <w:t xml:space="preserve">Chọn cột muốn làm sạch và chuyển đổi dữ liệu </w:t>
      </w:r>
      <w:r w:rsidR="00EE523F"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nạp vào Kho dữ liệu</w:t>
      </w:r>
    </w:p>
    <w:p w14:paraId="2CD0FB34" w14:textId="48EF3383" w:rsidR="00FF782E" w:rsidRPr="008378BD" w:rsidRDefault="00FF782E" w:rsidP="008378BD">
      <w:pPr>
        <w:spacing w:before="120" w:after="120" w:line="312" w:lineRule="auto"/>
        <w:ind w:left="567"/>
        <w:rPr>
          <w:noProof/>
          <w:sz w:val="26"/>
          <w:szCs w:val="26"/>
          <w:lang w:val="da-DK"/>
        </w:rPr>
      </w:pPr>
      <w:r w:rsidRPr="008378BD">
        <w:rPr>
          <w:noProof/>
          <w:sz w:val="26"/>
          <w:szCs w:val="26"/>
          <w:lang w:val="en-SG" w:eastAsia="en-SG"/>
        </w:rPr>
        <w:drawing>
          <wp:inline distT="0" distB="0" distL="0" distR="0" wp14:anchorId="559A1314" wp14:editId="0FDDBB9D">
            <wp:extent cx="5238750" cy="30384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8750" cy="3038475"/>
                    </a:xfrm>
                    <a:prstGeom prst="rect">
                      <a:avLst/>
                    </a:prstGeom>
                    <a:noFill/>
                    <a:ln>
                      <a:noFill/>
                    </a:ln>
                  </pic:spPr>
                </pic:pic>
              </a:graphicData>
            </a:graphic>
          </wp:inline>
        </w:drawing>
      </w:r>
    </w:p>
    <w:p w14:paraId="1B981337" w14:textId="098C9122" w:rsidR="00391058" w:rsidRPr="008378BD" w:rsidRDefault="005C258F" w:rsidP="008378BD">
      <w:pPr>
        <w:pStyle w:val="Caption"/>
        <w:spacing w:before="120" w:after="120" w:line="312" w:lineRule="auto"/>
        <w:jc w:val="center"/>
        <w:rPr>
          <w:i w:val="0"/>
          <w:iCs w:val="0"/>
          <w:noProof/>
          <w:color w:val="auto"/>
          <w:sz w:val="26"/>
          <w:szCs w:val="26"/>
          <w:lang w:val="da-DK"/>
        </w:rPr>
      </w:pPr>
      <w:bookmarkStart w:id="1787" w:name="_Toc90544498"/>
      <w:bookmarkStart w:id="1788" w:name="_Toc90654918"/>
      <w:r w:rsidRPr="008378BD">
        <w:rPr>
          <w:i w:val="0"/>
          <w:iCs w:val="0"/>
          <w:color w:val="auto"/>
          <w:sz w:val="26"/>
          <w:szCs w:val="26"/>
          <w:lang w:val="da-DK"/>
        </w:rPr>
        <w:t xml:space="preserve">Hình </w:t>
      </w:r>
      <w:r w:rsidR="00820668" w:rsidRPr="008378BD">
        <w:rPr>
          <w:i w:val="0"/>
          <w:iCs w:val="0"/>
          <w:color w:val="auto"/>
          <w:sz w:val="26"/>
          <w:szCs w:val="26"/>
          <w:lang w:val="da-DK"/>
        </w:rPr>
        <w:t>3.</w:t>
      </w:r>
      <w:r w:rsidR="007429CD" w:rsidRPr="008378BD">
        <w:rPr>
          <w:i w:val="0"/>
          <w:iCs w:val="0"/>
          <w:color w:val="auto"/>
          <w:sz w:val="26"/>
          <w:szCs w:val="26"/>
          <w:lang w:val="da-DK"/>
        </w:rPr>
        <w:t>80</w:t>
      </w:r>
      <w:ins w:id="1789" w:author="lenovo" w:date="2021-12-30T09:14:00Z">
        <w:r w:rsidR="004030CF">
          <w:rPr>
            <w:i w:val="0"/>
            <w:iCs w:val="0"/>
            <w:color w:val="auto"/>
            <w:sz w:val="26"/>
            <w:szCs w:val="26"/>
            <w:lang w:val="da-DK"/>
          </w:rPr>
          <w:t>.</w:t>
        </w:r>
      </w:ins>
      <w:r w:rsidRPr="008378BD">
        <w:rPr>
          <w:i w:val="0"/>
          <w:iCs w:val="0"/>
          <w:noProof/>
          <w:color w:val="auto"/>
          <w:sz w:val="26"/>
          <w:szCs w:val="26"/>
          <w:lang w:val="da-DK"/>
        </w:rPr>
        <w:t xml:space="preserve"> Chuyển đổi và làm sạch dữ liệu</w:t>
      </w:r>
      <w:bookmarkEnd w:id="1787"/>
      <w:bookmarkEnd w:id="1788"/>
    </w:p>
    <w:p w14:paraId="6841CBDC" w14:textId="3A5B0B9D" w:rsidR="00FF782E" w:rsidRPr="008378BD" w:rsidRDefault="00EE523F"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t xml:space="preserve">Bước 6: </w:t>
      </w:r>
      <w:r w:rsidR="00FF782E" w:rsidRPr="008378BD">
        <w:rPr>
          <w:rFonts w:ascii="Times New Roman" w:hAnsi="Times New Roman"/>
          <w:bCs/>
          <w:noProof/>
          <w:sz w:val="26"/>
          <w:szCs w:val="26"/>
          <w:lang w:val="da-DK"/>
        </w:rPr>
        <w:t>Từ SSIS Toolbox</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kéo thả Lookup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kết nối Data Conversion với Lookup</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nhấn đúp vào Lookup.</w:t>
      </w:r>
    </w:p>
    <w:p w14:paraId="2F786B2E" w14:textId="4178A10C" w:rsidR="00FF782E" w:rsidRPr="008378BD" w:rsidRDefault="00FF782E" w:rsidP="008378BD">
      <w:pPr>
        <w:spacing w:before="120" w:after="120" w:line="312" w:lineRule="auto"/>
        <w:ind w:left="1440"/>
        <w:rPr>
          <w:noProof/>
          <w:sz w:val="26"/>
          <w:szCs w:val="26"/>
          <w:lang w:val="da-DK"/>
        </w:rPr>
      </w:pPr>
      <w:r w:rsidRPr="008378BD">
        <w:rPr>
          <w:noProof/>
          <w:sz w:val="26"/>
          <w:szCs w:val="26"/>
          <w:lang w:val="en-SG" w:eastAsia="en-SG"/>
        </w:rPr>
        <w:drawing>
          <wp:inline distT="0" distB="0" distL="0" distR="0" wp14:anchorId="12DABE62" wp14:editId="2D9DD522">
            <wp:extent cx="1971675" cy="12001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71675" cy="1200150"/>
                    </a:xfrm>
                    <a:prstGeom prst="rect">
                      <a:avLst/>
                    </a:prstGeom>
                    <a:noFill/>
                    <a:ln>
                      <a:noFill/>
                    </a:ln>
                  </pic:spPr>
                </pic:pic>
              </a:graphicData>
            </a:graphic>
          </wp:inline>
        </w:drawing>
      </w:r>
    </w:p>
    <w:p w14:paraId="4BC71988" w14:textId="0A73E14C" w:rsidR="005C258F" w:rsidRPr="008378BD" w:rsidRDefault="005C258F" w:rsidP="008378BD">
      <w:pPr>
        <w:pStyle w:val="Caption"/>
        <w:spacing w:before="120" w:after="120" w:line="312" w:lineRule="auto"/>
        <w:jc w:val="center"/>
        <w:rPr>
          <w:i w:val="0"/>
          <w:iCs w:val="0"/>
          <w:noProof/>
          <w:color w:val="auto"/>
          <w:sz w:val="26"/>
          <w:szCs w:val="26"/>
          <w:lang w:val="da-DK"/>
        </w:rPr>
      </w:pPr>
      <w:bookmarkStart w:id="1790" w:name="_Toc90544499"/>
      <w:bookmarkStart w:id="1791" w:name="_Toc90654919"/>
      <w:r w:rsidRPr="008378BD">
        <w:rPr>
          <w:i w:val="0"/>
          <w:iCs w:val="0"/>
          <w:color w:val="auto"/>
          <w:sz w:val="26"/>
          <w:szCs w:val="26"/>
        </w:rPr>
        <w:t xml:space="preserve">Hình </w:t>
      </w:r>
      <w:r w:rsidR="00820668" w:rsidRPr="008378BD">
        <w:rPr>
          <w:i w:val="0"/>
          <w:iCs w:val="0"/>
          <w:color w:val="auto"/>
          <w:sz w:val="26"/>
          <w:szCs w:val="26"/>
        </w:rPr>
        <w:t>3</w:t>
      </w:r>
      <w:r w:rsidR="00CE274D" w:rsidRPr="008378BD">
        <w:rPr>
          <w:i w:val="0"/>
          <w:iCs w:val="0"/>
          <w:color w:val="auto"/>
          <w:sz w:val="26"/>
          <w:szCs w:val="26"/>
        </w:rPr>
        <w:t>.</w:t>
      </w:r>
      <w:r w:rsidR="00D25118" w:rsidRPr="008378BD">
        <w:rPr>
          <w:i w:val="0"/>
          <w:iCs w:val="0"/>
          <w:color w:val="auto"/>
          <w:sz w:val="26"/>
          <w:szCs w:val="26"/>
        </w:rPr>
        <w:t>8</w:t>
      </w:r>
      <w:r w:rsidR="007429CD" w:rsidRPr="008378BD">
        <w:rPr>
          <w:i w:val="0"/>
          <w:iCs w:val="0"/>
          <w:color w:val="auto"/>
          <w:sz w:val="26"/>
          <w:szCs w:val="26"/>
        </w:rPr>
        <w:t>1</w:t>
      </w:r>
      <w:ins w:id="1792" w:author="lenovo" w:date="2021-12-30T09:14:00Z">
        <w:r w:rsidR="004030CF">
          <w:rPr>
            <w:i w:val="0"/>
            <w:iCs w:val="0"/>
            <w:color w:val="auto"/>
            <w:sz w:val="26"/>
            <w:szCs w:val="26"/>
          </w:rPr>
          <w:t>.</w:t>
        </w:r>
      </w:ins>
      <w:r w:rsidRPr="008378BD">
        <w:rPr>
          <w:i w:val="0"/>
          <w:iCs w:val="0"/>
          <w:noProof/>
          <w:color w:val="auto"/>
          <w:sz w:val="26"/>
          <w:szCs w:val="26"/>
          <w:lang w:val="da-DK"/>
        </w:rPr>
        <w:t xml:space="preserve"> Kết nối Data Conversion với Lookup</w:t>
      </w:r>
      <w:bookmarkEnd w:id="1790"/>
      <w:bookmarkEnd w:id="1791"/>
    </w:p>
    <w:p w14:paraId="7646070B" w14:textId="77777777" w:rsidR="00820668" w:rsidRPr="008378BD" w:rsidRDefault="00820668" w:rsidP="008378BD">
      <w:pPr>
        <w:spacing w:before="120" w:after="120" w:line="312" w:lineRule="auto"/>
        <w:rPr>
          <w:rFonts w:eastAsia="Calibri"/>
          <w:bCs/>
          <w:noProof/>
          <w:sz w:val="26"/>
          <w:szCs w:val="26"/>
          <w:lang w:val="da-DK"/>
        </w:rPr>
      </w:pPr>
      <w:r w:rsidRPr="008378BD">
        <w:rPr>
          <w:bCs/>
          <w:noProof/>
          <w:sz w:val="26"/>
          <w:szCs w:val="26"/>
          <w:lang w:val="da-DK"/>
        </w:rPr>
        <w:br w:type="page"/>
      </w:r>
    </w:p>
    <w:p w14:paraId="0A1234AA" w14:textId="1F7212C0" w:rsidR="00EE523F" w:rsidRPr="008378BD" w:rsidRDefault="00EE523F" w:rsidP="008378BD">
      <w:pPr>
        <w:pStyle w:val="ListParagraph"/>
        <w:spacing w:before="120" w:after="120" w:line="312" w:lineRule="auto"/>
        <w:rPr>
          <w:rFonts w:ascii="Times New Roman" w:hAnsi="Times New Roman"/>
          <w:noProof/>
          <w:sz w:val="26"/>
          <w:szCs w:val="26"/>
          <w:lang w:val="da-DK"/>
        </w:rPr>
      </w:pPr>
      <w:r w:rsidRPr="008378BD">
        <w:rPr>
          <w:rFonts w:ascii="Times New Roman" w:hAnsi="Times New Roman"/>
          <w:bCs/>
          <w:noProof/>
          <w:sz w:val="26"/>
          <w:szCs w:val="26"/>
          <w:lang w:val="da-DK"/>
        </w:rPr>
        <w:lastRenderedPageBreak/>
        <w:t xml:space="preserve">Bước 7: Ở mục Cache mode </w:t>
      </w:r>
      <w:r w:rsidRPr="008378BD">
        <w:rPr>
          <w:rFonts w:ascii="Times New Roman" w:hAnsi="Times New Roman"/>
          <w:noProof/>
          <w:sz w:val="26"/>
          <w:szCs w:val="26"/>
          <w:lang w:val="da-DK"/>
        </w:rPr>
        <w:t>→ chọn Full cache, ở mục Connection type → chọn OLE DB connection manager, ở mục Specify how to handle rows with no matching entries → chọn Redirect rows to no match output.</w:t>
      </w:r>
    </w:p>
    <w:p w14:paraId="39B490F6" w14:textId="0601E399"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6CC68074" wp14:editId="217EFC8D">
            <wp:extent cx="5124450" cy="32956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24450" cy="3295650"/>
                    </a:xfrm>
                    <a:prstGeom prst="rect">
                      <a:avLst/>
                    </a:prstGeom>
                    <a:noFill/>
                    <a:ln>
                      <a:noFill/>
                    </a:ln>
                  </pic:spPr>
                </pic:pic>
              </a:graphicData>
            </a:graphic>
          </wp:inline>
        </w:drawing>
      </w:r>
    </w:p>
    <w:p w14:paraId="11851AD5" w14:textId="25C7D580" w:rsidR="005C258F" w:rsidRPr="008378BD" w:rsidRDefault="005C258F" w:rsidP="008378BD">
      <w:pPr>
        <w:pStyle w:val="Caption"/>
        <w:spacing w:before="120" w:after="120" w:line="312" w:lineRule="auto"/>
        <w:jc w:val="center"/>
        <w:rPr>
          <w:i w:val="0"/>
          <w:iCs w:val="0"/>
          <w:noProof/>
          <w:color w:val="auto"/>
          <w:sz w:val="26"/>
          <w:szCs w:val="26"/>
          <w:lang w:val="da-DK"/>
        </w:rPr>
      </w:pPr>
      <w:bookmarkStart w:id="1793" w:name="_Toc90544500"/>
      <w:bookmarkStart w:id="1794" w:name="_Toc90654920"/>
      <w:r w:rsidRPr="008378BD">
        <w:rPr>
          <w:i w:val="0"/>
          <w:iCs w:val="0"/>
          <w:color w:val="auto"/>
          <w:sz w:val="26"/>
          <w:szCs w:val="26"/>
          <w:lang w:val="da-DK"/>
        </w:rPr>
        <w:t xml:space="preserve">Hình </w:t>
      </w:r>
      <w:r w:rsidR="00820668" w:rsidRPr="008378BD">
        <w:rPr>
          <w:i w:val="0"/>
          <w:iCs w:val="0"/>
          <w:color w:val="auto"/>
          <w:sz w:val="26"/>
          <w:szCs w:val="26"/>
          <w:lang w:val="da-DK"/>
        </w:rPr>
        <w:t>3.</w:t>
      </w:r>
      <w:r w:rsidR="00D25118" w:rsidRPr="008378BD">
        <w:rPr>
          <w:i w:val="0"/>
          <w:iCs w:val="0"/>
          <w:color w:val="auto"/>
          <w:sz w:val="26"/>
          <w:szCs w:val="26"/>
          <w:lang w:val="da-DK"/>
        </w:rPr>
        <w:t>8</w:t>
      </w:r>
      <w:r w:rsidR="007429CD" w:rsidRPr="008378BD">
        <w:rPr>
          <w:i w:val="0"/>
          <w:iCs w:val="0"/>
          <w:color w:val="auto"/>
          <w:sz w:val="26"/>
          <w:szCs w:val="26"/>
          <w:lang w:val="da-DK"/>
        </w:rPr>
        <w:t>2</w:t>
      </w:r>
      <w:ins w:id="1795" w:author="lenovo" w:date="2021-12-30T09:14:00Z">
        <w:r w:rsidR="004030CF">
          <w:rPr>
            <w:i w:val="0"/>
            <w:iCs w:val="0"/>
            <w:color w:val="auto"/>
            <w:sz w:val="26"/>
            <w:szCs w:val="26"/>
            <w:lang w:val="da-DK"/>
          </w:rPr>
          <w:t>.</w:t>
        </w:r>
      </w:ins>
      <w:r w:rsidRPr="008378BD">
        <w:rPr>
          <w:i w:val="0"/>
          <w:iCs w:val="0"/>
          <w:noProof/>
          <w:color w:val="auto"/>
          <w:sz w:val="26"/>
          <w:szCs w:val="26"/>
          <w:lang w:val="da-DK"/>
        </w:rPr>
        <w:t xml:space="preserve"> Cấu hình Lookup</w:t>
      </w:r>
      <w:bookmarkEnd w:id="1793"/>
      <w:bookmarkEnd w:id="1794"/>
    </w:p>
    <w:p w14:paraId="5F2A119F" w14:textId="1FDC7048" w:rsidR="00FF782E" w:rsidRPr="008378BD" w:rsidRDefault="00EE523F"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t xml:space="preserve">Bước 8: </w:t>
      </w:r>
      <w:r w:rsidR="00FF782E" w:rsidRPr="008378BD">
        <w:rPr>
          <w:rFonts w:ascii="Times New Roman" w:hAnsi="Times New Roman"/>
          <w:bCs/>
          <w:noProof/>
          <w:sz w:val="26"/>
          <w:szCs w:val="26"/>
          <w:lang w:val="da-DK"/>
        </w:rPr>
        <w:t>Ở tab Connection</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kết nối đến Kho dữ liệu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chọn bảng TINH.</w:t>
      </w:r>
    </w:p>
    <w:p w14:paraId="6BF2DBF2" w14:textId="07BE5206" w:rsidR="00FF782E" w:rsidRPr="008378BD" w:rsidRDefault="00FF782E" w:rsidP="008378BD">
      <w:pPr>
        <w:spacing w:before="120" w:after="120" w:line="312" w:lineRule="auto"/>
        <w:ind w:left="1080"/>
        <w:rPr>
          <w:bCs/>
          <w:noProof/>
          <w:sz w:val="26"/>
          <w:szCs w:val="26"/>
          <w:lang w:val="da-DK"/>
        </w:rPr>
      </w:pPr>
      <w:r w:rsidRPr="008378BD">
        <w:rPr>
          <w:noProof/>
          <w:sz w:val="26"/>
          <w:szCs w:val="26"/>
          <w:lang w:val="en-SG" w:eastAsia="en-SG"/>
        </w:rPr>
        <w:drawing>
          <wp:inline distT="0" distB="0" distL="0" distR="0" wp14:anchorId="163ACD97" wp14:editId="7EAC1D25">
            <wp:extent cx="5124450" cy="26574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24450" cy="2657475"/>
                    </a:xfrm>
                    <a:prstGeom prst="rect">
                      <a:avLst/>
                    </a:prstGeom>
                    <a:noFill/>
                    <a:ln>
                      <a:noFill/>
                    </a:ln>
                  </pic:spPr>
                </pic:pic>
              </a:graphicData>
            </a:graphic>
          </wp:inline>
        </w:drawing>
      </w:r>
    </w:p>
    <w:p w14:paraId="5EECD54A" w14:textId="7F284038" w:rsidR="00FF782E" w:rsidRPr="008378BD" w:rsidRDefault="005C258F" w:rsidP="008378BD">
      <w:pPr>
        <w:pStyle w:val="Caption"/>
        <w:spacing w:before="120" w:after="120" w:line="312" w:lineRule="auto"/>
        <w:jc w:val="center"/>
        <w:rPr>
          <w:bCs/>
          <w:i w:val="0"/>
          <w:iCs w:val="0"/>
          <w:noProof/>
          <w:color w:val="auto"/>
          <w:sz w:val="26"/>
          <w:szCs w:val="26"/>
          <w:lang w:val="da-DK"/>
        </w:rPr>
      </w:pPr>
      <w:bookmarkStart w:id="1796" w:name="_Toc90544501"/>
      <w:bookmarkStart w:id="1797" w:name="_Toc90654921"/>
      <w:r w:rsidRPr="008378BD">
        <w:rPr>
          <w:i w:val="0"/>
          <w:iCs w:val="0"/>
          <w:color w:val="auto"/>
          <w:sz w:val="26"/>
          <w:szCs w:val="26"/>
          <w:lang w:val="da-DK"/>
        </w:rPr>
        <w:t xml:space="preserve">Hình </w:t>
      </w:r>
      <w:r w:rsidR="00820668" w:rsidRPr="008378BD">
        <w:rPr>
          <w:i w:val="0"/>
          <w:iCs w:val="0"/>
          <w:color w:val="auto"/>
          <w:sz w:val="26"/>
          <w:szCs w:val="26"/>
          <w:lang w:val="da-DK"/>
        </w:rPr>
        <w:t>3.</w:t>
      </w:r>
      <w:r w:rsidR="00D25118" w:rsidRPr="008378BD">
        <w:rPr>
          <w:i w:val="0"/>
          <w:iCs w:val="0"/>
          <w:color w:val="auto"/>
          <w:sz w:val="26"/>
          <w:szCs w:val="26"/>
          <w:lang w:val="da-DK"/>
        </w:rPr>
        <w:t>8</w:t>
      </w:r>
      <w:r w:rsidR="007429CD" w:rsidRPr="008378BD">
        <w:rPr>
          <w:i w:val="0"/>
          <w:iCs w:val="0"/>
          <w:color w:val="auto"/>
          <w:sz w:val="26"/>
          <w:szCs w:val="26"/>
          <w:lang w:val="da-DK"/>
        </w:rPr>
        <w:t>3</w:t>
      </w:r>
      <w:ins w:id="1798" w:author="lenovo" w:date="2021-12-30T09:14:00Z">
        <w:r w:rsidR="004030CF">
          <w:rPr>
            <w:i w:val="0"/>
            <w:iCs w:val="0"/>
            <w:color w:val="auto"/>
            <w:sz w:val="26"/>
            <w:szCs w:val="26"/>
            <w:lang w:val="da-DK"/>
          </w:rPr>
          <w:t>.</w:t>
        </w:r>
      </w:ins>
      <w:r w:rsidRPr="008378BD">
        <w:rPr>
          <w:i w:val="0"/>
          <w:iCs w:val="0"/>
          <w:noProof/>
          <w:color w:val="auto"/>
          <w:sz w:val="26"/>
          <w:szCs w:val="26"/>
          <w:lang w:val="da-DK"/>
        </w:rPr>
        <w:t xml:space="preserve"> Kết nối với kho dữ liệu và chọn bảng</w:t>
      </w:r>
      <w:bookmarkEnd w:id="1796"/>
      <w:bookmarkEnd w:id="1797"/>
    </w:p>
    <w:p w14:paraId="3EBF53D2" w14:textId="34B7A969" w:rsidR="00FF782E" w:rsidRPr="008378BD" w:rsidRDefault="00FF782E"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br w:type="page"/>
      </w:r>
      <w:r w:rsidR="006C1C62" w:rsidRPr="008378BD">
        <w:rPr>
          <w:rFonts w:ascii="Times New Roman" w:hAnsi="Times New Roman"/>
          <w:bCs/>
          <w:noProof/>
          <w:sz w:val="26"/>
          <w:szCs w:val="26"/>
          <w:lang w:val="da-DK"/>
        </w:rPr>
        <w:lastRenderedPageBreak/>
        <w:t xml:space="preserve">Bước 9: </w:t>
      </w:r>
      <w:r w:rsidRPr="008378BD">
        <w:rPr>
          <w:rFonts w:ascii="Times New Roman" w:hAnsi="Times New Roman"/>
          <w:bCs/>
          <w:noProof/>
          <w:sz w:val="26"/>
          <w:szCs w:val="26"/>
          <w:lang w:val="da-DK"/>
        </w:rPr>
        <w:t>Ở tab Columns, từ bảng Available Input Columns</w:t>
      </w:r>
      <w:r w:rsidR="006C1C62" w:rsidRPr="008378BD">
        <w:rPr>
          <w:rFonts w:ascii="Times New Roman" w:hAnsi="Times New Roman"/>
          <w:bCs/>
          <w:noProof/>
          <w:sz w:val="26"/>
          <w:szCs w:val="26"/>
          <w:lang w:val="da-DK"/>
        </w:rPr>
        <w:t xml:space="preserve"> </w:t>
      </w:r>
      <w:r w:rsidR="006C1C62" w:rsidRPr="008378BD">
        <w:rPr>
          <w:rFonts w:ascii="Times New Roman" w:hAnsi="Times New Roman"/>
          <w:noProof/>
          <w:sz w:val="26"/>
          <w:szCs w:val="26"/>
          <w:lang w:val="da-DK"/>
        </w:rPr>
        <w:t>→</w:t>
      </w:r>
      <w:r w:rsidRPr="008378BD">
        <w:rPr>
          <w:rFonts w:ascii="Times New Roman" w:hAnsi="Times New Roman"/>
          <w:bCs/>
          <w:noProof/>
          <w:sz w:val="26"/>
          <w:szCs w:val="26"/>
          <w:lang w:val="da-DK"/>
        </w:rPr>
        <w:t xml:space="preserve"> kéo cột đã chuyển đổi và làm sạch </w:t>
      </w:r>
      <w:r w:rsidR="006C1C62" w:rsidRPr="008378BD">
        <w:rPr>
          <w:rFonts w:ascii="Times New Roman" w:hAnsi="Times New Roman"/>
          <w:noProof/>
          <w:sz w:val="26"/>
          <w:szCs w:val="26"/>
          <w:lang w:val="da-DK"/>
        </w:rPr>
        <w:t>→</w:t>
      </w:r>
      <w:r w:rsidRPr="008378BD">
        <w:rPr>
          <w:rFonts w:ascii="Times New Roman" w:hAnsi="Times New Roman"/>
          <w:bCs/>
          <w:noProof/>
          <w:sz w:val="26"/>
          <w:szCs w:val="26"/>
          <w:lang w:val="da-DK"/>
        </w:rPr>
        <w:t xml:space="preserve"> bảng Available Lookup Columns có cùng tên.</w:t>
      </w:r>
    </w:p>
    <w:p w14:paraId="4CFF7442" w14:textId="0C6DEF64"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68EDDF9D" wp14:editId="062F75B0">
            <wp:extent cx="5257800" cy="2933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57800" cy="2933700"/>
                    </a:xfrm>
                    <a:prstGeom prst="rect">
                      <a:avLst/>
                    </a:prstGeom>
                    <a:noFill/>
                    <a:ln>
                      <a:noFill/>
                    </a:ln>
                  </pic:spPr>
                </pic:pic>
              </a:graphicData>
            </a:graphic>
          </wp:inline>
        </w:drawing>
      </w:r>
    </w:p>
    <w:p w14:paraId="70859190" w14:textId="2F560683" w:rsidR="005C258F" w:rsidRPr="008378BD" w:rsidRDefault="005C258F" w:rsidP="008378BD">
      <w:pPr>
        <w:pStyle w:val="Caption"/>
        <w:spacing w:before="120" w:after="120" w:line="312" w:lineRule="auto"/>
        <w:jc w:val="center"/>
        <w:rPr>
          <w:i w:val="0"/>
          <w:iCs w:val="0"/>
          <w:noProof/>
          <w:color w:val="auto"/>
          <w:sz w:val="26"/>
          <w:szCs w:val="26"/>
          <w:lang w:val="da-DK"/>
        </w:rPr>
      </w:pPr>
      <w:bookmarkStart w:id="1799" w:name="_Toc90544502"/>
      <w:bookmarkStart w:id="1800" w:name="_Toc90654922"/>
      <w:r w:rsidRPr="008378BD">
        <w:rPr>
          <w:i w:val="0"/>
          <w:iCs w:val="0"/>
          <w:color w:val="auto"/>
          <w:sz w:val="26"/>
          <w:szCs w:val="26"/>
          <w:lang w:val="da-DK"/>
        </w:rPr>
        <w:t xml:space="preserve">Hình </w:t>
      </w:r>
      <w:r w:rsidR="00820668" w:rsidRPr="008378BD">
        <w:rPr>
          <w:i w:val="0"/>
          <w:iCs w:val="0"/>
          <w:color w:val="auto"/>
          <w:sz w:val="26"/>
          <w:szCs w:val="26"/>
          <w:lang w:val="da-DK"/>
        </w:rPr>
        <w:t>3.</w:t>
      </w:r>
      <w:r w:rsidR="00D25118" w:rsidRPr="008378BD">
        <w:rPr>
          <w:i w:val="0"/>
          <w:iCs w:val="0"/>
          <w:color w:val="auto"/>
          <w:sz w:val="26"/>
          <w:szCs w:val="26"/>
          <w:lang w:val="da-DK"/>
        </w:rPr>
        <w:t>8</w:t>
      </w:r>
      <w:r w:rsidR="007429CD" w:rsidRPr="008378BD">
        <w:rPr>
          <w:i w:val="0"/>
          <w:iCs w:val="0"/>
          <w:color w:val="auto"/>
          <w:sz w:val="26"/>
          <w:szCs w:val="26"/>
          <w:lang w:val="da-DK"/>
        </w:rPr>
        <w:t>4</w:t>
      </w:r>
      <w:ins w:id="1801" w:author="lenovo" w:date="2021-12-30T09:14:00Z">
        <w:r w:rsidR="004030CF">
          <w:rPr>
            <w:i w:val="0"/>
            <w:iCs w:val="0"/>
            <w:color w:val="auto"/>
            <w:sz w:val="26"/>
            <w:szCs w:val="26"/>
            <w:lang w:val="da-DK"/>
          </w:rPr>
          <w:t>.</w:t>
        </w:r>
      </w:ins>
      <w:r w:rsidRPr="008378BD">
        <w:rPr>
          <w:i w:val="0"/>
          <w:iCs w:val="0"/>
          <w:noProof/>
          <w:color w:val="auto"/>
          <w:sz w:val="26"/>
          <w:szCs w:val="26"/>
          <w:lang w:val="da-DK"/>
        </w:rPr>
        <w:t xml:space="preserve"> Ánh xạ dữ liệu</w:t>
      </w:r>
      <w:bookmarkEnd w:id="1799"/>
      <w:bookmarkEnd w:id="1800"/>
    </w:p>
    <w:p w14:paraId="7F1BE110" w14:textId="7726FACC" w:rsidR="00FF782E" w:rsidRPr="008378BD" w:rsidRDefault="00390D1F"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t xml:space="preserve">Bước 10: </w:t>
      </w:r>
      <w:r w:rsidR="00FF782E" w:rsidRPr="008378BD">
        <w:rPr>
          <w:rFonts w:ascii="Times New Roman" w:hAnsi="Times New Roman"/>
          <w:bCs/>
          <w:noProof/>
          <w:sz w:val="26"/>
          <w:szCs w:val="26"/>
          <w:lang w:val="da-DK"/>
        </w:rPr>
        <w:t>Từ SSIS Toolbox</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kéo thả OLE DB Destination vào</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kết nối Lookup với OLE DB Destination</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w:t>
      </w:r>
      <w:r w:rsidRPr="008378BD">
        <w:rPr>
          <w:rFonts w:ascii="Times New Roman" w:hAnsi="Times New Roman"/>
          <w:bCs/>
          <w:noProof/>
          <w:sz w:val="26"/>
          <w:szCs w:val="26"/>
          <w:lang w:val="da-DK"/>
        </w:rPr>
        <w:t>double click</w:t>
      </w:r>
      <w:r w:rsidR="00FF782E" w:rsidRPr="008378BD">
        <w:rPr>
          <w:rFonts w:ascii="Times New Roman" w:hAnsi="Times New Roman"/>
          <w:bCs/>
          <w:noProof/>
          <w:sz w:val="26"/>
          <w:szCs w:val="26"/>
          <w:lang w:val="da-DK"/>
        </w:rPr>
        <w:t xml:space="preserve"> vào OLE DB Destination.</w:t>
      </w:r>
    </w:p>
    <w:p w14:paraId="6B9621E3" w14:textId="0035D224"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08A86800" wp14:editId="02D09F6E">
            <wp:extent cx="1943100" cy="14001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43100" cy="1400175"/>
                    </a:xfrm>
                    <a:prstGeom prst="rect">
                      <a:avLst/>
                    </a:prstGeom>
                    <a:noFill/>
                    <a:ln>
                      <a:noFill/>
                    </a:ln>
                  </pic:spPr>
                </pic:pic>
              </a:graphicData>
            </a:graphic>
          </wp:inline>
        </w:drawing>
      </w:r>
    </w:p>
    <w:p w14:paraId="0305AB1C" w14:textId="013479F1" w:rsidR="00A1236F" w:rsidRPr="008378BD" w:rsidRDefault="005C258F" w:rsidP="008378BD">
      <w:pPr>
        <w:pStyle w:val="Caption"/>
        <w:spacing w:before="120" w:after="120" w:line="312" w:lineRule="auto"/>
        <w:jc w:val="center"/>
        <w:rPr>
          <w:i w:val="0"/>
          <w:iCs w:val="0"/>
          <w:noProof/>
          <w:sz w:val="26"/>
          <w:szCs w:val="26"/>
          <w:lang w:val="da-DK"/>
        </w:rPr>
      </w:pPr>
      <w:bookmarkStart w:id="1802" w:name="_Toc90544503"/>
      <w:bookmarkStart w:id="1803" w:name="_Toc90654923"/>
      <w:r w:rsidRPr="008378BD">
        <w:rPr>
          <w:i w:val="0"/>
          <w:iCs w:val="0"/>
          <w:color w:val="auto"/>
          <w:sz w:val="26"/>
          <w:szCs w:val="26"/>
        </w:rPr>
        <w:t xml:space="preserve">Hình </w:t>
      </w:r>
      <w:r w:rsidR="00820668" w:rsidRPr="008378BD">
        <w:rPr>
          <w:i w:val="0"/>
          <w:iCs w:val="0"/>
          <w:color w:val="auto"/>
          <w:sz w:val="26"/>
          <w:szCs w:val="26"/>
        </w:rPr>
        <w:t>3.</w:t>
      </w:r>
      <w:r w:rsidR="00D25118" w:rsidRPr="008378BD">
        <w:rPr>
          <w:i w:val="0"/>
          <w:iCs w:val="0"/>
          <w:color w:val="auto"/>
          <w:sz w:val="26"/>
          <w:szCs w:val="26"/>
        </w:rPr>
        <w:t>8</w:t>
      </w:r>
      <w:r w:rsidR="007429CD" w:rsidRPr="008378BD">
        <w:rPr>
          <w:i w:val="0"/>
          <w:iCs w:val="0"/>
          <w:color w:val="auto"/>
          <w:sz w:val="26"/>
          <w:szCs w:val="26"/>
        </w:rPr>
        <w:t>5</w:t>
      </w:r>
      <w:ins w:id="1804" w:author="lenovo" w:date="2021-12-30T09:14:00Z">
        <w:r w:rsidR="004030CF">
          <w:rPr>
            <w:i w:val="0"/>
            <w:iCs w:val="0"/>
            <w:color w:val="auto"/>
            <w:sz w:val="26"/>
            <w:szCs w:val="26"/>
          </w:rPr>
          <w:t>.</w:t>
        </w:r>
      </w:ins>
      <w:r w:rsidRPr="008378BD">
        <w:rPr>
          <w:i w:val="0"/>
          <w:iCs w:val="0"/>
          <w:noProof/>
          <w:color w:val="auto"/>
          <w:sz w:val="26"/>
          <w:szCs w:val="26"/>
          <w:lang w:val="da-DK"/>
        </w:rPr>
        <w:t xml:space="preserve"> Kết nối Lookup với OLE DB Destination</w:t>
      </w:r>
      <w:bookmarkEnd w:id="1802"/>
      <w:bookmarkEnd w:id="1803"/>
      <w:r w:rsidR="00A1236F" w:rsidRPr="008378BD">
        <w:rPr>
          <w:bCs/>
          <w:i w:val="0"/>
          <w:iCs w:val="0"/>
          <w:noProof/>
          <w:sz w:val="26"/>
          <w:szCs w:val="26"/>
          <w:lang w:val="da-DK"/>
        </w:rPr>
        <w:br w:type="page"/>
      </w:r>
    </w:p>
    <w:p w14:paraId="799F0410" w14:textId="734A4353" w:rsidR="00FF782E" w:rsidRPr="008378BD" w:rsidRDefault="00390D1F"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lastRenderedPageBreak/>
        <w:t xml:space="preserve">Bước 11: </w:t>
      </w:r>
      <w:r w:rsidR="00FF782E" w:rsidRPr="008378BD">
        <w:rPr>
          <w:rFonts w:ascii="Times New Roman" w:hAnsi="Times New Roman"/>
          <w:bCs/>
          <w:noProof/>
          <w:sz w:val="26"/>
          <w:szCs w:val="26"/>
          <w:lang w:val="da-DK"/>
        </w:rPr>
        <w:t>Ở tab Connection Manager</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 xml:space="preserve">→ </w:t>
      </w:r>
      <w:r w:rsidR="00FF782E" w:rsidRPr="008378BD">
        <w:rPr>
          <w:rFonts w:ascii="Times New Roman" w:hAnsi="Times New Roman"/>
          <w:bCs/>
          <w:noProof/>
          <w:sz w:val="26"/>
          <w:szCs w:val="26"/>
          <w:lang w:val="da-DK"/>
        </w:rPr>
        <w:t xml:space="preserve">kết nối với Kho dữ liệu </w:t>
      </w:r>
      <w:r w:rsidRPr="008378BD">
        <w:rPr>
          <w:rFonts w:ascii="Times New Roman" w:hAnsi="Times New Roman"/>
          <w:noProof/>
          <w:sz w:val="26"/>
          <w:szCs w:val="26"/>
          <w:lang w:val="da-DK"/>
        </w:rPr>
        <w:t xml:space="preserve">→ </w:t>
      </w:r>
      <w:r w:rsidR="00FF782E" w:rsidRPr="008378BD">
        <w:rPr>
          <w:rFonts w:ascii="Times New Roman" w:hAnsi="Times New Roman"/>
          <w:bCs/>
          <w:noProof/>
          <w:sz w:val="26"/>
          <w:szCs w:val="26"/>
          <w:lang w:val="da-DK"/>
        </w:rPr>
        <w:t>chọn bảng TINH.</w:t>
      </w:r>
    </w:p>
    <w:p w14:paraId="646BCABA" w14:textId="7C3A4477" w:rsidR="00FF782E" w:rsidRPr="008378BD" w:rsidRDefault="00FF782E" w:rsidP="008378BD">
      <w:pPr>
        <w:spacing w:before="120" w:after="120" w:line="312" w:lineRule="auto"/>
        <w:ind w:left="426"/>
        <w:rPr>
          <w:noProof/>
          <w:sz w:val="26"/>
          <w:szCs w:val="26"/>
          <w:lang w:val="da-DK"/>
        </w:rPr>
      </w:pPr>
      <w:r w:rsidRPr="008378BD">
        <w:rPr>
          <w:noProof/>
          <w:sz w:val="26"/>
          <w:szCs w:val="26"/>
          <w:lang w:val="en-SG" w:eastAsia="en-SG"/>
        </w:rPr>
        <w:drawing>
          <wp:inline distT="0" distB="0" distL="0" distR="0" wp14:anchorId="3FAA72EF" wp14:editId="683A15C7">
            <wp:extent cx="5320748" cy="27813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22965" cy="2782459"/>
                    </a:xfrm>
                    <a:prstGeom prst="rect">
                      <a:avLst/>
                    </a:prstGeom>
                    <a:noFill/>
                    <a:ln>
                      <a:noFill/>
                    </a:ln>
                  </pic:spPr>
                </pic:pic>
              </a:graphicData>
            </a:graphic>
          </wp:inline>
        </w:drawing>
      </w:r>
    </w:p>
    <w:p w14:paraId="626192B9" w14:textId="7A939145" w:rsidR="005C258F" w:rsidRPr="008378BD" w:rsidRDefault="005C258F" w:rsidP="008378BD">
      <w:pPr>
        <w:pStyle w:val="Caption"/>
        <w:spacing w:before="120" w:after="120" w:line="312" w:lineRule="auto"/>
        <w:jc w:val="center"/>
        <w:rPr>
          <w:i w:val="0"/>
          <w:iCs w:val="0"/>
          <w:noProof/>
          <w:color w:val="auto"/>
          <w:sz w:val="26"/>
          <w:szCs w:val="26"/>
          <w:lang w:val="da-DK"/>
        </w:rPr>
      </w:pPr>
      <w:bookmarkStart w:id="1805" w:name="_Toc90544504"/>
      <w:bookmarkStart w:id="1806" w:name="_Toc90654924"/>
      <w:r w:rsidRPr="008378BD">
        <w:rPr>
          <w:i w:val="0"/>
          <w:iCs w:val="0"/>
          <w:color w:val="auto"/>
          <w:sz w:val="26"/>
          <w:szCs w:val="26"/>
          <w:lang w:val="da-DK"/>
        </w:rPr>
        <w:t xml:space="preserve">Hình </w:t>
      </w:r>
      <w:r w:rsidR="00820668" w:rsidRPr="008378BD">
        <w:rPr>
          <w:i w:val="0"/>
          <w:iCs w:val="0"/>
          <w:color w:val="auto"/>
          <w:sz w:val="26"/>
          <w:szCs w:val="26"/>
          <w:lang w:val="da-DK"/>
        </w:rPr>
        <w:t>3.</w:t>
      </w:r>
      <w:r w:rsidR="00D25118" w:rsidRPr="008378BD">
        <w:rPr>
          <w:i w:val="0"/>
          <w:iCs w:val="0"/>
          <w:color w:val="auto"/>
          <w:sz w:val="26"/>
          <w:szCs w:val="26"/>
          <w:lang w:val="da-DK"/>
        </w:rPr>
        <w:t>8</w:t>
      </w:r>
      <w:r w:rsidR="007429CD" w:rsidRPr="008378BD">
        <w:rPr>
          <w:i w:val="0"/>
          <w:iCs w:val="0"/>
          <w:color w:val="auto"/>
          <w:sz w:val="26"/>
          <w:szCs w:val="26"/>
          <w:lang w:val="da-DK"/>
        </w:rPr>
        <w:t>6</w:t>
      </w:r>
      <w:ins w:id="1807" w:author="lenovo" w:date="2021-12-30T09:14:00Z">
        <w:r w:rsidR="004030CF">
          <w:rPr>
            <w:i w:val="0"/>
            <w:iCs w:val="0"/>
            <w:color w:val="auto"/>
            <w:sz w:val="26"/>
            <w:szCs w:val="26"/>
            <w:lang w:val="da-DK"/>
          </w:rPr>
          <w:t>.</w:t>
        </w:r>
      </w:ins>
      <w:r w:rsidRPr="008378BD">
        <w:rPr>
          <w:i w:val="0"/>
          <w:iCs w:val="0"/>
          <w:noProof/>
          <w:color w:val="auto"/>
          <w:sz w:val="26"/>
          <w:szCs w:val="26"/>
          <w:lang w:val="da-DK"/>
        </w:rPr>
        <w:t xml:space="preserve"> Kết nối với kho dữ liệu</w:t>
      </w:r>
      <w:bookmarkEnd w:id="1805"/>
      <w:bookmarkEnd w:id="1806"/>
    </w:p>
    <w:p w14:paraId="164D3796" w14:textId="2A0FF99F" w:rsidR="00FF782E" w:rsidRPr="008378BD" w:rsidRDefault="00390D1F"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t xml:space="preserve">Bước 12: </w:t>
      </w:r>
      <w:r w:rsidR="00FF782E" w:rsidRPr="008378BD">
        <w:rPr>
          <w:rFonts w:ascii="Times New Roman" w:hAnsi="Times New Roman"/>
          <w:bCs/>
          <w:noProof/>
          <w:sz w:val="26"/>
          <w:szCs w:val="26"/>
          <w:lang w:val="da-DK"/>
        </w:rPr>
        <w:t>Ở tab Mappings, ở bảng Available Input Columns</w:t>
      </w:r>
      <w:r w:rsidRPr="008378BD">
        <w:rPr>
          <w:rFonts w:ascii="Times New Roman" w:hAnsi="Times New Roman"/>
          <w:bCs/>
          <w:noProof/>
          <w:sz w:val="26"/>
          <w:szCs w:val="26"/>
          <w:lang w:val="da-DK"/>
        </w:rPr>
        <w:t xml:space="preserve">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kéo các cột đã được làm sạch và chuyển đổi </w:t>
      </w:r>
      <w:r w:rsidRPr="008378BD">
        <w:rPr>
          <w:rFonts w:ascii="Times New Roman" w:hAnsi="Times New Roman"/>
          <w:noProof/>
          <w:sz w:val="26"/>
          <w:szCs w:val="26"/>
          <w:lang w:val="da-DK"/>
        </w:rPr>
        <w:t>→</w:t>
      </w:r>
      <w:r w:rsidR="00FF782E" w:rsidRPr="008378BD">
        <w:rPr>
          <w:rFonts w:ascii="Times New Roman" w:hAnsi="Times New Roman"/>
          <w:bCs/>
          <w:noProof/>
          <w:sz w:val="26"/>
          <w:szCs w:val="26"/>
          <w:lang w:val="da-DK"/>
        </w:rPr>
        <w:t xml:space="preserve"> các cột tương ứng ở bảng Available Destination Columns.</w:t>
      </w:r>
    </w:p>
    <w:p w14:paraId="2B5A2C31" w14:textId="22C2B188"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090817BD" wp14:editId="67337239">
            <wp:extent cx="4867275" cy="3352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67275" cy="3352800"/>
                    </a:xfrm>
                    <a:prstGeom prst="rect">
                      <a:avLst/>
                    </a:prstGeom>
                    <a:noFill/>
                    <a:ln>
                      <a:noFill/>
                    </a:ln>
                  </pic:spPr>
                </pic:pic>
              </a:graphicData>
            </a:graphic>
          </wp:inline>
        </w:drawing>
      </w:r>
    </w:p>
    <w:p w14:paraId="53B10064" w14:textId="05B7A34A" w:rsidR="00A1236F" w:rsidRPr="008378BD" w:rsidRDefault="005C258F" w:rsidP="008378BD">
      <w:pPr>
        <w:pStyle w:val="Caption"/>
        <w:spacing w:before="120" w:after="120" w:line="312" w:lineRule="auto"/>
        <w:jc w:val="center"/>
        <w:rPr>
          <w:i w:val="0"/>
          <w:iCs w:val="0"/>
          <w:noProof/>
          <w:sz w:val="26"/>
          <w:szCs w:val="26"/>
          <w:lang w:val="da-DK"/>
        </w:rPr>
      </w:pPr>
      <w:bookmarkStart w:id="1808" w:name="_Toc90544505"/>
      <w:bookmarkStart w:id="1809" w:name="_Toc90654925"/>
      <w:r w:rsidRPr="008378BD">
        <w:rPr>
          <w:i w:val="0"/>
          <w:iCs w:val="0"/>
          <w:color w:val="auto"/>
          <w:sz w:val="26"/>
          <w:szCs w:val="26"/>
          <w:lang w:val="da-DK"/>
        </w:rPr>
        <w:t xml:space="preserve">Hình </w:t>
      </w:r>
      <w:r w:rsidR="00820668" w:rsidRPr="008378BD">
        <w:rPr>
          <w:i w:val="0"/>
          <w:iCs w:val="0"/>
          <w:color w:val="auto"/>
          <w:sz w:val="26"/>
          <w:szCs w:val="26"/>
          <w:lang w:val="da-DK"/>
        </w:rPr>
        <w:t>3.</w:t>
      </w:r>
      <w:r w:rsidR="00D25118" w:rsidRPr="008378BD">
        <w:rPr>
          <w:i w:val="0"/>
          <w:iCs w:val="0"/>
          <w:color w:val="auto"/>
          <w:sz w:val="26"/>
          <w:szCs w:val="26"/>
          <w:lang w:val="da-DK"/>
        </w:rPr>
        <w:t>8</w:t>
      </w:r>
      <w:r w:rsidR="007429CD" w:rsidRPr="008378BD">
        <w:rPr>
          <w:i w:val="0"/>
          <w:iCs w:val="0"/>
          <w:color w:val="auto"/>
          <w:sz w:val="26"/>
          <w:szCs w:val="26"/>
          <w:lang w:val="da-DK"/>
        </w:rPr>
        <w:t>7</w:t>
      </w:r>
      <w:ins w:id="1810" w:author="lenovo" w:date="2021-12-30T09:14:00Z">
        <w:r w:rsidR="004030CF">
          <w:rPr>
            <w:i w:val="0"/>
            <w:iCs w:val="0"/>
            <w:color w:val="auto"/>
            <w:sz w:val="26"/>
            <w:szCs w:val="26"/>
            <w:lang w:val="da-DK"/>
          </w:rPr>
          <w:t>.</w:t>
        </w:r>
      </w:ins>
      <w:r w:rsidRPr="008378BD">
        <w:rPr>
          <w:i w:val="0"/>
          <w:iCs w:val="0"/>
          <w:noProof/>
          <w:color w:val="auto"/>
          <w:sz w:val="26"/>
          <w:szCs w:val="26"/>
          <w:lang w:val="da-DK"/>
        </w:rPr>
        <w:t xml:space="preserve"> Ánh xạ dữ liệu</w:t>
      </w:r>
      <w:bookmarkEnd w:id="1808"/>
      <w:bookmarkEnd w:id="1809"/>
      <w:r w:rsidR="00A1236F" w:rsidRPr="008378BD">
        <w:rPr>
          <w:bCs/>
          <w:i w:val="0"/>
          <w:iCs w:val="0"/>
          <w:noProof/>
          <w:sz w:val="26"/>
          <w:szCs w:val="26"/>
          <w:lang w:val="da-DK"/>
        </w:rPr>
        <w:br w:type="page"/>
      </w:r>
    </w:p>
    <w:p w14:paraId="3D5E1E34" w14:textId="3873F5FF" w:rsidR="00FF782E" w:rsidRPr="008378BD" w:rsidRDefault="00390D1F" w:rsidP="008378BD">
      <w:pPr>
        <w:pStyle w:val="ListParagraph"/>
        <w:spacing w:before="120" w:after="120" w:line="312" w:lineRule="auto"/>
        <w:rPr>
          <w:rFonts w:ascii="Times New Roman" w:hAnsi="Times New Roman"/>
          <w:bCs/>
          <w:noProof/>
          <w:sz w:val="26"/>
          <w:szCs w:val="26"/>
          <w:lang w:val="da-DK"/>
        </w:rPr>
      </w:pPr>
      <w:r w:rsidRPr="008378BD">
        <w:rPr>
          <w:rFonts w:ascii="Times New Roman" w:hAnsi="Times New Roman"/>
          <w:bCs/>
          <w:noProof/>
          <w:sz w:val="26"/>
          <w:szCs w:val="26"/>
          <w:lang w:val="da-DK"/>
        </w:rPr>
        <w:lastRenderedPageBreak/>
        <w:t xml:space="preserve">Bước 13: </w:t>
      </w:r>
      <w:r w:rsidR="00FF782E" w:rsidRPr="008378BD">
        <w:rPr>
          <w:rFonts w:ascii="Times New Roman" w:hAnsi="Times New Roman"/>
          <w:bCs/>
          <w:noProof/>
          <w:sz w:val="26"/>
          <w:szCs w:val="26"/>
          <w:lang w:val="da-DK"/>
        </w:rPr>
        <w:t>Kết quả sau khi đã kết nối</w:t>
      </w:r>
    </w:p>
    <w:p w14:paraId="5EB998E4" w14:textId="0BF348B0" w:rsidR="00FF782E" w:rsidRPr="008378BD" w:rsidRDefault="00FF782E" w:rsidP="008378BD">
      <w:pPr>
        <w:spacing w:before="120" w:after="120" w:line="312" w:lineRule="auto"/>
        <w:ind w:left="1080"/>
        <w:rPr>
          <w:noProof/>
          <w:sz w:val="26"/>
          <w:szCs w:val="26"/>
          <w:lang w:val="da-DK"/>
        </w:rPr>
      </w:pPr>
      <w:r w:rsidRPr="008378BD">
        <w:rPr>
          <w:noProof/>
          <w:sz w:val="26"/>
          <w:szCs w:val="26"/>
          <w:lang w:val="en-SG" w:eastAsia="en-SG"/>
        </w:rPr>
        <w:drawing>
          <wp:inline distT="0" distB="0" distL="0" distR="0" wp14:anchorId="16836A21" wp14:editId="7C820C6F">
            <wp:extent cx="2066925" cy="29813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66925" cy="2981325"/>
                    </a:xfrm>
                    <a:prstGeom prst="rect">
                      <a:avLst/>
                    </a:prstGeom>
                    <a:noFill/>
                    <a:ln>
                      <a:noFill/>
                    </a:ln>
                  </pic:spPr>
                </pic:pic>
              </a:graphicData>
            </a:graphic>
          </wp:inline>
        </w:drawing>
      </w:r>
    </w:p>
    <w:p w14:paraId="0F3833EC" w14:textId="21E6C8A6" w:rsidR="005C258F" w:rsidRPr="008378BD" w:rsidRDefault="005C258F" w:rsidP="008378BD">
      <w:pPr>
        <w:pStyle w:val="Caption"/>
        <w:spacing w:before="120" w:after="120" w:line="312" w:lineRule="auto"/>
        <w:jc w:val="center"/>
        <w:rPr>
          <w:i w:val="0"/>
          <w:iCs w:val="0"/>
          <w:noProof/>
          <w:color w:val="auto"/>
          <w:sz w:val="26"/>
          <w:szCs w:val="26"/>
          <w:lang w:val="da-DK"/>
        </w:rPr>
      </w:pPr>
      <w:bookmarkStart w:id="1811" w:name="_Toc90544506"/>
      <w:bookmarkStart w:id="1812" w:name="_Toc90654926"/>
      <w:r w:rsidRPr="008378BD">
        <w:rPr>
          <w:i w:val="0"/>
          <w:iCs w:val="0"/>
          <w:color w:val="auto"/>
          <w:sz w:val="26"/>
          <w:szCs w:val="26"/>
          <w:lang w:val="da-DK"/>
        </w:rPr>
        <w:t xml:space="preserve">Hình </w:t>
      </w:r>
      <w:r w:rsidR="00820668" w:rsidRPr="008378BD">
        <w:rPr>
          <w:i w:val="0"/>
          <w:iCs w:val="0"/>
          <w:color w:val="auto"/>
          <w:sz w:val="26"/>
          <w:szCs w:val="26"/>
          <w:lang w:val="da-DK"/>
        </w:rPr>
        <w:t>3.</w:t>
      </w:r>
      <w:r w:rsidR="00D25118" w:rsidRPr="008378BD">
        <w:rPr>
          <w:i w:val="0"/>
          <w:iCs w:val="0"/>
          <w:color w:val="auto"/>
          <w:sz w:val="26"/>
          <w:szCs w:val="26"/>
          <w:lang w:val="da-DK"/>
        </w:rPr>
        <w:t>8</w:t>
      </w:r>
      <w:r w:rsidR="007429CD" w:rsidRPr="008378BD">
        <w:rPr>
          <w:i w:val="0"/>
          <w:iCs w:val="0"/>
          <w:color w:val="auto"/>
          <w:sz w:val="26"/>
          <w:szCs w:val="26"/>
          <w:lang w:val="da-DK"/>
        </w:rPr>
        <w:t>8</w:t>
      </w:r>
      <w:ins w:id="1813" w:author="lenovo" w:date="2021-12-30T09:14:00Z">
        <w:r w:rsidR="004030CF">
          <w:rPr>
            <w:i w:val="0"/>
            <w:iCs w:val="0"/>
            <w:color w:val="auto"/>
            <w:sz w:val="26"/>
            <w:szCs w:val="26"/>
            <w:lang w:val="da-DK"/>
          </w:rPr>
          <w:t>.</w:t>
        </w:r>
      </w:ins>
      <w:r w:rsidRPr="008378BD">
        <w:rPr>
          <w:i w:val="0"/>
          <w:iCs w:val="0"/>
          <w:noProof/>
          <w:color w:val="auto"/>
          <w:sz w:val="26"/>
          <w:szCs w:val="26"/>
          <w:lang w:val="da-DK"/>
        </w:rPr>
        <w:t xml:space="preserve"> Kết nối dữ liệu hoàn tất</w:t>
      </w:r>
      <w:bookmarkEnd w:id="1811"/>
      <w:bookmarkEnd w:id="1812"/>
    </w:p>
    <w:p w14:paraId="5D468359" w14:textId="74292139" w:rsidR="00FF782E" w:rsidRPr="008378BD" w:rsidRDefault="00FF782E" w:rsidP="008378BD">
      <w:pPr>
        <w:spacing w:before="120" w:after="120" w:line="312" w:lineRule="auto"/>
        <w:jc w:val="both"/>
        <w:rPr>
          <w:noProof/>
          <w:sz w:val="26"/>
          <w:szCs w:val="26"/>
          <w:lang w:val="da-DK"/>
        </w:rPr>
      </w:pPr>
      <w:r w:rsidRPr="008378BD">
        <w:rPr>
          <w:noProof/>
          <w:sz w:val="26"/>
          <w:szCs w:val="26"/>
          <w:lang w:val="da-DK"/>
        </w:rPr>
        <w:t>Ở tab Control Flow</w:t>
      </w:r>
      <w:r w:rsidR="0034522E" w:rsidRPr="008378BD">
        <w:rPr>
          <w:noProof/>
          <w:sz w:val="26"/>
          <w:szCs w:val="26"/>
          <w:lang w:val="da-DK"/>
        </w:rPr>
        <w:t xml:space="preserve"> →</w:t>
      </w:r>
      <w:r w:rsidRPr="008378BD">
        <w:rPr>
          <w:noProof/>
          <w:sz w:val="26"/>
          <w:szCs w:val="26"/>
          <w:lang w:val="da-DK"/>
        </w:rPr>
        <w:t xml:space="preserve"> kéo thả Excute SQL Task từ SSIS Toolbox</w:t>
      </w:r>
      <w:r w:rsidR="0034522E" w:rsidRPr="008378BD">
        <w:rPr>
          <w:noProof/>
          <w:sz w:val="26"/>
          <w:szCs w:val="26"/>
          <w:lang w:val="da-DK"/>
        </w:rPr>
        <w:t xml:space="preserve"> →</w:t>
      </w:r>
      <w:r w:rsidRPr="008378BD">
        <w:rPr>
          <w:noProof/>
          <w:sz w:val="26"/>
          <w:szCs w:val="26"/>
          <w:lang w:val="da-DK"/>
        </w:rPr>
        <w:t xml:space="preserve"> kết nối Data Flow Task Access với Excute SQL Task</w:t>
      </w:r>
      <w:r w:rsidR="0034522E" w:rsidRPr="008378BD">
        <w:rPr>
          <w:noProof/>
          <w:sz w:val="26"/>
          <w:szCs w:val="26"/>
          <w:lang w:val="da-DK"/>
        </w:rPr>
        <w:t xml:space="preserve"> → double click </w:t>
      </w:r>
      <w:r w:rsidRPr="008378BD">
        <w:rPr>
          <w:noProof/>
          <w:sz w:val="26"/>
          <w:szCs w:val="26"/>
          <w:lang w:val="da-DK"/>
        </w:rPr>
        <w:t>vào Excute SQL Task.</w:t>
      </w:r>
    </w:p>
    <w:p w14:paraId="7529D1E2" w14:textId="7C0026B5" w:rsidR="00FF782E" w:rsidRPr="008378BD" w:rsidRDefault="00FF782E" w:rsidP="008378BD">
      <w:pPr>
        <w:spacing w:before="120" w:after="120" w:line="312" w:lineRule="auto"/>
        <w:ind w:left="720"/>
        <w:rPr>
          <w:noProof/>
          <w:sz w:val="26"/>
          <w:szCs w:val="26"/>
          <w:lang w:val="da-DK"/>
        </w:rPr>
      </w:pPr>
      <w:r w:rsidRPr="008378BD">
        <w:rPr>
          <w:noProof/>
          <w:sz w:val="26"/>
          <w:szCs w:val="26"/>
          <w:lang w:val="en-SG" w:eastAsia="en-SG"/>
        </w:rPr>
        <w:drawing>
          <wp:inline distT="0" distB="0" distL="0" distR="0" wp14:anchorId="2583AFFF" wp14:editId="72FF420B">
            <wp:extent cx="1943100" cy="1733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43100" cy="1733550"/>
                    </a:xfrm>
                    <a:prstGeom prst="rect">
                      <a:avLst/>
                    </a:prstGeom>
                    <a:noFill/>
                    <a:ln>
                      <a:noFill/>
                    </a:ln>
                  </pic:spPr>
                </pic:pic>
              </a:graphicData>
            </a:graphic>
          </wp:inline>
        </w:drawing>
      </w:r>
    </w:p>
    <w:p w14:paraId="141F787B" w14:textId="0A992BB3" w:rsidR="008F7AA0" w:rsidRPr="008378BD" w:rsidRDefault="005C258F" w:rsidP="008378BD">
      <w:pPr>
        <w:pStyle w:val="Caption"/>
        <w:spacing w:before="120" w:after="120" w:line="312" w:lineRule="auto"/>
        <w:jc w:val="center"/>
        <w:rPr>
          <w:i w:val="0"/>
          <w:iCs w:val="0"/>
          <w:noProof/>
          <w:sz w:val="26"/>
          <w:szCs w:val="26"/>
          <w:lang w:val="da-DK"/>
        </w:rPr>
      </w:pPr>
      <w:bookmarkStart w:id="1814" w:name="_Toc90544507"/>
      <w:bookmarkStart w:id="1815" w:name="_Toc90654927"/>
      <w:r w:rsidRPr="008378BD">
        <w:rPr>
          <w:i w:val="0"/>
          <w:iCs w:val="0"/>
          <w:color w:val="auto"/>
          <w:sz w:val="26"/>
          <w:szCs w:val="26"/>
        </w:rPr>
        <w:t xml:space="preserve">Hình </w:t>
      </w:r>
      <w:r w:rsidR="00820668" w:rsidRPr="008378BD">
        <w:rPr>
          <w:i w:val="0"/>
          <w:iCs w:val="0"/>
          <w:color w:val="auto"/>
          <w:sz w:val="26"/>
          <w:szCs w:val="26"/>
        </w:rPr>
        <w:t>3.</w:t>
      </w:r>
      <w:r w:rsidR="00D25118" w:rsidRPr="008378BD">
        <w:rPr>
          <w:i w:val="0"/>
          <w:iCs w:val="0"/>
          <w:color w:val="auto"/>
          <w:sz w:val="26"/>
          <w:szCs w:val="26"/>
        </w:rPr>
        <w:t>8</w:t>
      </w:r>
      <w:r w:rsidR="007429CD" w:rsidRPr="008378BD">
        <w:rPr>
          <w:i w:val="0"/>
          <w:iCs w:val="0"/>
          <w:color w:val="auto"/>
          <w:sz w:val="26"/>
          <w:szCs w:val="26"/>
        </w:rPr>
        <w:t>9</w:t>
      </w:r>
      <w:ins w:id="1816" w:author="lenovo" w:date="2021-12-30T09:14:00Z">
        <w:r w:rsidR="004030CF">
          <w:rPr>
            <w:i w:val="0"/>
            <w:iCs w:val="0"/>
            <w:color w:val="auto"/>
            <w:sz w:val="26"/>
            <w:szCs w:val="26"/>
          </w:rPr>
          <w:t>.</w:t>
        </w:r>
      </w:ins>
      <w:r w:rsidRPr="008378BD">
        <w:rPr>
          <w:i w:val="0"/>
          <w:iCs w:val="0"/>
          <w:noProof/>
          <w:color w:val="auto"/>
          <w:sz w:val="26"/>
          <w:szCs w:val="26"/>
          <w:lang w:val="da-DK"/>
        </w:rPr>
        <w:t xml:space="preserve"> Liên kết Access với Excute SQL Task</w:t>
      </w:r>
      <w:bookmarkEnd w:id="1814"/>
      <w:bookmarkEnd w:id="1815"/>
      <w:r w:rsidR="008F7AA0" w:rsidRPr="008378BD">
        <w:rPr>
          <w:i w:val="0"/>
          <w:iCs w:val="0"/>
          <w:noProof/>
          <w:sz w:val="26"/>
          <w:szCs w:val="26"/>
          <w:lang w:val="da-DK"/>
        </w:rPr>
        <w:br w:type="page"/>
      </w:r>
    </w:p>
    <w:p w14:paraId="6065C229" w14:textId="06AC1E9F" w:rsidR="00FF782E" w:rsidRPr="008378BD" w:rsidRDefault="00FF782E" w:rsidP="008378BD">
      <w:pPr>
        <w:spacing w:before="120" w:after="120" w:line="312" w:lineRule="auto"/>
        <w:ind w:left="720"/>
        <w:jc w:val="both"/>
        <w:rPr>
          <w:noProof/>
          <w:sz w:val="26"/>
          <w:szCs w:val="26"/>
          <w:lang w:val="da-DK"/>
        </w:rPr>
      </w:pPr>
      <w:r w:rsidRPr="008378BD">
        <w:rPr>
          <w:noProof/>
          <w:sz w:val="26"/>
          <w:szCs w:val="26"/>
          <w:lang w:val="da-DK"/>
        </w:rPr>
        <w:lastRenderedPageBreak/>
        <w:t>Ở phần Connection, chọn kết nối đến Kho dữ liệu</w:t>
      </w:r>
    </w:p>
    <w:p w14:paraId="3AD690DC" w14:textId="0AD75BEF" w:rsidR="00FF782E" w:rsidRPr="008378BD" w:rsidRDefault="00FF782E" w:rsidP="008378BD">
      <w:pPr>
        <w:spacing w:before="120" w:after="120" w:line="312" w:lineRule="auto"/>
        <w:ind w:left="720"/>
        <w:rPr>
          <w:noProof/>
          <w:sz w:val="26"/>
          <w:szCs w:val="26"/>
          <w:lang w:val="da-DK"/>
        </w:rPr>
      </w:pPr>
      <w:r w:rsidRPr="008378BD">
        <w:rPr>
          <w:noProof/>
          <w:sz w:val="26"/>
          <w:szCs w:val="26"/>
          <w:lang w:val="en-SG" w:eastAsia="en-SG"/>
        </w:rPr>
        <w:drawing>
          <wp:inline distT="0" distB="0" distL="0" distR="0" wp14:anchorId="48038129" wp14:editId="7970DEEC">
            <wp:extent cx="4943475" cy="35909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43475" cy="3590925"/>
                    </a:xfrm>
                    <a:prstGeom prst="rect">
                      <a:avLst/>
                    </a:prstGeom>
                    <a:noFill/>
                    <a:ln>
                      <a:noFill/>
                    </a:ln>
                  </pic:spPr>
                </pic:pic>
              </a:graphicData>
            </a:graphic>
          </wp:inline>
        </w:drawing>
      </w:r>
    </w:p>
    <w:p w14:paraId="02EEA19E" w14:textId="4E64F0AC" w:rsidR="005C258F" w:rsidRPr="008378BD" w:rsidRDefault="005C258F" w:rsidP="008378BD">
      <w:pPr>
        <w:pStyle w:val="Caption"/>
        <w:spacing w:before="120" w:after="120" w:line="312" w:lineRule="auto"/>
        <w:jc w:val="center"/>
        <w:rPr>
          <w:i w:val="0"/>
          <w:iCs w:val="0"/>
          <w:noProof/>
          <w:color w:val="auto"/>
          <w:sz w:val="26"/>
          <w:szCs w:val="26"/>
          <w:lang w:val="da-DK"/>
        </w:rPr>
      </w:pPr>
      <w:bookmarkStart w:id="1817" w:name="_Toc90544508"/>
      <w:bookmarkStart w:id="1818" w:name="_Toc90654928"/>
      <w:r w:rsidRPr="008378BD">
        <w:rPr>
          <w:i w:val="0"/>
          <w:iCs w:val="0"/>
          <w:color w:val="auto"/>
          <w:sz w:val="26"/>
          <w:szCs w:val="26"/>
          <w:lang w:val="da-DK"/>
        </w:rPr>
        <w:t xml:space="preserve">Hình </w:t>
      </w:r>
      <w:r w:rsidR="00820668" w:rsidRPr="008378BD">
        <w:rPr>
          <w:i w:val="0"/>
          <w:iCs w:val="0"/>
          <w:color w:val="auto"/>
          <w:sz w:val="26"/>
          <w:szCs w:val="26"/>
          <w:lang w:val="da-DK"/>
        </w:rPr>
        <w:t>3.</w:t>
      </w:r>
      <w:r w:rsidR="00D25118" w:rsidRPr="008378BD">
        <w:rPr>
          <w:i w:val="0"/>
          <w:iCs w:val="0"/>
          <w:color w:val="auto"/>
          <w:sz w:val="26"/>
          <w:szCs w:val="26"/>
          <w:lang w:val="da-DK"/>
        </w:rPr>
        <w:t>9</w:t>
      </w:r>
      <w:r w:rsidR="007429CD" w:rsidRPr="008378BD">
        <w:rPr>
          <w:i w:val="0"/>
          <w:iCs w:val="0"/>
          <w:color w:val="auto"/>
          <w:sz w:val="26"/>
          <w:szCs w:val="26"/>
          <w:lang w:val="da-DK"/>
        </w:rPr>
        <w:t>0</w:t>
      </w:r>
      <w:ins w:id="1819" w:author="lenovo" w:date="2021-12-30T09:14:00Z">
        <w:r w:rsidR="004030CF">
          <w:rPr>
            <w:i w:val="0"/>
            <w:iCs w:val="0"/>
            <w:color w:val="auto"/>
            <w:sz w:val="26"/>
            <w:szCs w:val="26"/>
            <w:lang w:val="da-DK"/>
          </w:rPr>
          <w:t>.</w:t>
        </w:r>
      </w:ins>
      <w:r w:rsidRPr="008378BD">
        <w:rPr>
          <w:i w:val="0"/>
          <w:iCs w:val="0"/>
          <w:noProof/>
          <w:color w:val="auto"/>
          <w:sz w:val="26"/>
          <w:szCs w:val="26"/>
          <w:lang w:val="da-DK"/>
        </w:rPr>
        <w:t xml:space="preserve"> Kết nối SQL Server và viết câu truy vấn</w:t>
      </w:r>
      <w:bookmarkEnd w:id="1817"/>
      <w:bookmarkEnd w:id="1818"/>
    </w:p>
    <w:p w14:paraId="54802C53" w14:textId="77777777" w:rsidR="00FF782E" w:rsidRPr="008378BD" w:rsidRDefault="00FF782E" w:rsidP="008378BD">
      <w:pPr>
        <w:spacing w:before="120" w:after="120" w:line="312" w:lineRule="auto"/>
        <w:ind w:left="720"/>
        <w:jc w:val="both"/>
        <w:rPr>
          <w:noProof/>
          <w:sz w:val="26"/>
          <w:szCs w:val="26"/>
          <w:lang w:val="da-DK"/>
        </w:rPr>
      </w:pPr>
      <w:r w:rsidRPr="008378BD">
        <w:rPr>
          <w:noProof/>
          <w:sz w:val="26"/>
          <w:szCs w:val="26"/>
          <w:lang w:val="da-DK"/>
        </w:rPr>
        <w:t xml:space="preserve">Ở phần SQLStatement điền câu truy vấn như sau, rồi nhấn OK để hoàn tất: </w:t>
      </w:r>
    </w:p>
    <w:p w14:paraId="54315547" w14:textId="77777777" w:rsidR="00FF782E" w:rsidRPr="008378BD" w:rsidRDefault="00FF782E" w:rsidP="008378BD">
      <w:pPr>
        <w:spacing w:before="120" w:after="120" w:line="312" w:lineRule="auto"/>
        <w:ind w:left="1080"/>
        <w:jc w:val="both"/>
        <w:rPr>
          <w:noProof/>
          <w:sz w:val="26"/>
          <w:szCs w:val="26"/>
          <w:lang w:val="da-DK"/>
        </w:rPr>
      </w:pPr>
      <w:r w:rsidRPr="008378BD">
        <w:rPr>
          <w:noProof/>
          <w:sz w:val="26"/>
          <w:szCs w:val="26"/>
          <w:lang w:val="da-DK"/>
        </w:rPr>
        <w:t>”</w:t>
      </w:r>
      <w:r w:rsidRPr="008378BD">
        <w:rPr>
          <w:sz w:val="26"/>
          <w:szCs w:val="26"/>
        </w:rPr>
        <w:t xml:space="preserve"> </w:t>
      </w:r>
      <w:r w:rsidRPr="008378BD">
        <w:rPr>
          <w:noProof/>
          <w:sz w:val="26"/>
          <w:szCs w:val="26"/>
          <w:lang w:val="da-DK"/>
        </w:rPr>
        <w:t>update LOAISP set NGAYNAP= CAST( GETDATE() AS Date  )where NGAYNAP IS NULL ;</w:t>
      </w:r>
    </w:p>
    <w:p w14:paraId="03A15891" w14:textId="77777777" w:rsidR="00FF782E" w:rsidRPr="008378BD" w:rsidRDefault="00FF782E" w:rsidP="008378BD">
      <w:pPr>
        <w:spacing w:before="120" w:after="120" w:line="312" w:lineRule="auto"/>
        <w:ind w:left="1080"/>
        <w:jc w:val="both"/>
        <w:rPr>
          <w:noProof/>
          <w:sz w:val="26"/>
          <w:szCs w:val="26"/>
          <w:lang w:val="da-DK"/>
        </w:rPr>
      </w:pPr>
      <w:r w:rsidRPr="008378BD">
        <w:rPr>
          <w:noProof/>
          <w:sz w:val="26"/>
          <w:szCs w:val="26"/>
          <w:lang w:val="da-DK"/>
        </w:rPr>
        <w:t>update SANPHAM set NGAYNAP= CAST( GETDATE() AS Date  )where NGAYNAP IS NULL ;</w:t>
      </w:r>
    </w:p>
    <w:p w14:paraId="5FCF68FF" w14:textId="77777777" w:rsidR="00FF782E" w:rsidRPr="008378BD" w:rsidRDefault="00FF782E" w:rsidP="008378BD">
      <w:pPr>
        <w:spacing w:before="120" w:after="120" w:line="312" w:lineRule="auto"/>
        <w:ind w:left="1080"/>
        <w:jc w:val="both"/>
        <w:rPr>
          <w:noProof/>
          <w:sz w:val="26"/>
          <w:szCs w:val="26"/>
          <w:lang w:val="da-DK"/>
        </w:rPr>
      </w:pPr>
      <w:r w:rsidRPr="008378BD">
        <w:rPr>
          <w:noProof/>
          <w:sz w:val="26"/>
          <w:szCs w:val="26"/>
          <w:lang w:val="da-DK"/>
        </w:rPr>
        <w:t>update KHACHHANG set NGAYNAP= CAST( GETDATE() AS Date  )where NGAYNAP IS NULL ;</w:t>
      </w:r>
    </w:p>
    <w:p w14:paraId="06A34458" w14:textId="4290D75B" w:rsidR="00FF782E" w:rsidRPr="00CD5DA4" w:rsidRDefault="00FF782E" w:rsidP="008378BD">
      <w:pPr>
        <w:spacing w:before="120" w:after="120" w:line="312" w:lineRule="auto"/>
        <w:ind w:left="1080"/>
        <w:jc w:val="both"/>
        <w:rPr>
          <w:noProof/>
          <w:sz w:val="26"/>
          <w:szCs w:val="26"/>
          <w:lang w:val="da-DK"/>
        </w:rPr>
      </w:pPr>
      <w:r w:rsidRPr="008378BD">
        <w:rPr>
          <w:noProof/>
          <w:sz w:val="26"/>
          <w:szCs w:val="26"/>
          <w:lang w:val="da-DK"/>
        </w:rPr>
        <w:t>update NHAPP set NGAYNAP= CAST( GETDATE() AS Date  )where NGAYNAP IS NULL;</w:t>
      </w:r>
      <w:r w:rsidR="0098090C" w:rsidRPr="008378BD">
        <w:rPr>
          <w:noProof/>
          <w:sz w:val="26"/>
          <w:szCs w:val="26"/>
          <w:lang w:val="da-DK"/>
        </w:rPr>
        <w:t xml:space="preserve"> </w:t>
      </w:r>
      <w:r w:rsidRPr="008378BD">
        <w:rPr>
          <w:noProof/>
          <w:sz w:val="26"/>
          <w:szCs w:val="26"/>
          <w:lang w:val="da-DK"/>
        </w:rPr>
        <w:t>”</w:t>
      </w:r>
    </w:p>
    <w:p w14:paraId="4C869C7C" w14:textId="77777777" w:rsidR="00351C4F" w:rsidRPr="00CD5DA4" w:rsidRDefault="00351C4F" w:rsidP="009F36F7">
      <w:pPr>
        <w:spacing w:line="360" w:lineRule="auto"/>
        <w:rPr>
          <w:b/>
          <w:bCs/>
          <w:sz w:val="26"/>
          <w:szCs w:val="26"/>
          <w:lang w:val="da-DK"/>
        </w:rPr>
      </w:pPr>
      <w:r w:rsidRPr="00CD5DA4">
        <w:rPr>
          <w:i/>
          <w:iCs/>
          <w:sz w:val="26"/>
          <w:szCs w:val="26"/>
          <w:lang w:val="da-DK"/>
        </w:rPr>
        <w:br w:type="page"/>
      </w:r>
    </w:p>
    <w:p w14:paraId="1743A459" w14:textId="7024E081" w:rsidR="00157623" w:rsidRPr="00CD5DA4" w:rsidRDefault="008378BD" w:rsidP="00504E14">
      <w:pPr>
        <w:pStyle w:val="Heading2"/>
        <w:numPr>
          <w:ilvl w:val="1"/>
          <w:numId w:val="14"/>
        </w:numPr>
        <w:spacing w:before="0" w:after="0" w:line="312" w:lineRule="auto"/>
        <w:ind w:left="425" w:hanging="425"/>
        <w:rPr>
          <w:rFonts w:ascii="Times New Roman" w:hAnsi="Times New Roman"/>
          <w:i w:val="0"/>
          <w:iCs w:val="0"/>
          <w:sz w:val="26"/>
          <w:szCs w:val="26"/>
          <w:lang w:val="da-DK"/>
        </w:rPr>
      </w:pPr>
      <w:bookmarkStart w:id="1820" w:name="_Toc92435863"/>
      <w:r w:rsidRPr="00CD5DA4">
        <w:rPr>
          <w:rFonts w:ascii="Times New Roman" w:hAnsi="Times New Roman"/>
          <w:i w:val="0"/>
          <w:iCs w:val="0"/>
          <w:sz w:val="26"/>
          <w:szCs w:val="26"/>
          <w:lang w:val="da-DK"/>
        </w:rPr>
        <w:lastRenderedPageBreak/>
        <w:t>PHÂN TÍCH TRỰC TUYẾN (OLAP)</w:t>
      </w:r>
      <w:bookmarkEnd w:id="1820"/>
    </w:p>
    <w:p w14:paraId="1EC29624" w14:textId="2509F3B7" w:rsidR="00714DAD" w:rsidRPr="00CD5DA4" w:rsidRDefault="00714DAD" w:rsidP="00504E14">
      <w:pPr>
        <w:pStyle w:val="Heading3"/>
        <w:numPr>
          <w:ilvl w:val="2"/>
          <w:numId w:val="14"/>
        </w:numPr>
        <w:spacing w:before="0" w:after="0" w:line="312" w:lineRule="auto"/>
        <w:ind w:left="1134" w:hanging="567"/>
        <w:rPr>
          <w:rFonts w:ascii="Times New Roman" w:hAnsi="Times New Roman"/>
          <w:noProof/>
          <w:lang w:val="da-DK"/>
        </w:rPr>
      </w:pPr>
      <w:r w:rsidRPr="00CD5DA4">
        <w:rPr>
          <w:rFonts w:ascii="Times New Roman" w:hAnsi="Times New Roman"/>
          <w:noProof/>
          <w:lang w:val="da-DK"/>
        </w:rPr>
        <w:t xml:space="preserve"> </w:t>
      </w:r>
      <w:bookmarkStart w:id="1821" w:name="_Toc92435864"/>
      <w:r w:rsidR="00D16DEB" w:rsidRPr="00CD5DA4">
        <w:rPr>
          <w:rFonts w:ascii="Times New Roman" w:hAnsi="Times New Roman"/>
          <w:noProof/>
          <w:lang w:val="da-DK"/>
        </w:rPr>
        <w:t>SSAS (SQL Server Analysis Services)</w:t>
      </w:r>
      <w:bookmarkEnd w:id="1821"/>
    </w:p>
    <w:p w14:paraId="09D771AD" w14:textId="79B7D566" w:rsidR="002F56A8" w:rsidRPr="008378BD" w:rsidRDefault="002F56A8" w:rsidP="008378BD">
      <w:pPr>
        <w:spacing w:before="120" w:after="120" w:line="312" w:lineRule="auto"/>
        <w:rPr>
          <w:sz w:val="26"/>
          <w:szCs w:val="26"/>
          <w:lang w:val="da-DK"/>
        </w:rPr>
      </w:pPr>
      <w:r w:rsidRPr="008378BD">
        <w:rPr>
          <w:sz w:val="26"/>
          <w:szCs w:val="26"/>
          <w:lang w:val="da-DK"/>
        </w:rPr>
        <w:t>Bước 1: Tạo một Project mới → Tìm kiếm vào tạo mới</w:t>
      </w:r>
      <w:r w:rsidR="00351C4F" w:rsidRPr="008378BD">
        <w:rPr>
          <w:sz w:val="26"/>
          <w:szCs w:val="26"/>
          <w:lang w:val="da-DK"/>
        </w:rPr>
        <w:t xml:space="preserve"> một</w:t>
      </w:r>
      <w:r w:rsidRPr="008378BD">
        <w:rPr>
          <w:sz w:val="26"/>
          <w:szCs w:val="26"/>
          <w:lang w:val="da-DK"/>
        </w:rPr>
        <w:t xml:space="preserve"> Analysis Services Multidimensional and Data Mining Project</w:t>
      </w:r>
      <w:r w:rsidR="00351C4F" w:rsidRPr="008378BD">
        <w:rPr>
          <w:sz w:val="26"/>
          <w:szCs w:val="26"/>
          <w:lang w:val="da-DK"/>
        </w:rPr>
        <w:t>.</w:t>
      </w:r>
    </w:p>
    <w:p w14:paraId="39BD66E5" w14:textId="6DA033D2" w:rsidR="00387CB8" w:rsidRPr="008378BD" w:rsidRDefault="00351C4F" w:rsidP="008378BD">
      <w:pPr>
        <w:spacing w:before="120" w:after="120" w:line="312" w:lineRule="auto"/>
        <w:rPr>
          <w:sz w:val="26"/>
          <w:szCs w:val="26"/>
          <w:lang w:val="da-DK"/>
        </w:rPr>
      </w:pPr>
      <w:r w:rsidRPr="008378BD">
        <w:rPr>
          <w:noProof/>
          <w:sz w:val="26"/>
          <w:szCs w:val="26"/>
          <w:lang w:val="en-SG" w:eastAsia="en-SG"/>
        </w:rPr>
        <w:drawing>
          <wp:inline distT="0" distB="0" distL="0" distR="0" wp14:anchorId="0CCE02A5" wp14:editId="6A1F58B5">
            <wp:extent cx="5845810" cy="3045460"/>
            <wp:effectExtent l="0" t="0" r="254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45810" cy="3045460"/>
                    </a:xfrm>
                    <a:prstGeom prst="rect">
                      <a:avLst/>
                    </a:prstGeom>
                  </pic:spPr>
                </pic:pic>
              </a:graphicData>
            </a:graphic>
          </wp:inline>
        </w:drawing>
      </w:r>
    </w:p>
    <w:p w14:paraId="35F0E172" w14:textId="67000039" w:rsidR="005C258F" w:rsidRPr="008378BD" w:rsidRDefault="005C258F" w:rsidP="008378BD">
      <w:pPr>
        <w:pStyle w:val="Caption"/>
        <w:spacing w:before="120" w:after="120" w:line="312" w:lineRule="auto"/>
        <w:jc w:val="center"/>
        <w:rPr>
          <w:i w:val="0"/>
          <w:iCs w:val="0"/>
          <w:color w:val="auto"/>
          <w:sz w:val="26"/>
          <w:szCs w:val="26"/>
          <w:lang w:val="da-DK"/>
        </w:rPr>
      </w:pPr>
      <w:bookmarkStart w:id="1822" w:name="_Toc90544509"/>
      <w:bookmarkStart w:id="1823" w:name="_Toc90654929"/>
      <w:r w:rsidRPr="008378BD">
        <w:rPr>
          <w:i w:val="0"/>
          <w:iCs w:val="0"/>
          <w:color w:val="auto"/>
          <w:sz w:val="26"/>
          <w:szCs w:val="26"/>
        </w:rPr>
        <w:t xml:space="preserve">Hình </w:t>
      </w:r>
      <w:r w:rsidR="000554AC" w:rsidRPr="008378BD">
        <w:rPr>
          <w:i w:val="0"/>
          <w:iCs w:val="0"/>
          <w:color w:val="auto"/>
          <w:sz w:val="26"/>
          <w:szCs w:val="26"/>
        </w:rPr>
        <w:t>3.</w:t>
      </w:r>
      <w:r w:rsidR="00D25118" w:rsidRPr="008378BD">
        <w:rPr>
          <w:i w:val="0"/>
          <w:iCs w:val="0"/>
          <w:color w:val="auto"/>
          <w:sz w:val="26"/>
          <w:szCs w:val="26"/>
        </w:rPr>
        <w:t>9</w:t>
      </w:r>
      <w:r w:rsidR="007429CD" w:rsidRPr="008378BD">
        <w:rPr>
          <w:i w:val="0"/>
          <w:iCs w:val="0"/>
          <w:color w:val="auto"/>
          <w:sz w:val="26"/>
          <w:szCs w:val="26"/>
        </w:rPr>
        <w:t>1</w:t>
      </w:r>
      <w:ins w:id="1824" w:author="lenovo" w:date="2021-12-30T09:14:00Z">
        <w:r w:rsidR="004030CF">
          <w:rPr>
            <w:i w:val="0"/>
            <w:iCs w:val="0"/>
            <w:color w:val="auto"/>
            <w:sz w:val="26"/>
            <w:szCs w:val="26"/>
          </w:rPr>
          <w:t>.</w:t>
        </w:r>
      </w:ins>
      <w:r w:rsidRPr="008378BD">
        <w:rPr>
          <w:i w:val="0"/>
          <w:iCs w:val="0"/>
          <w:color w:val="auto"/>
          <w:sz w:val="26"/>
          <w:szCs w:val="26"/>
          <w:lang w:val="da-DK"/>
        </w:rPr>
        <w:t xml:space="preserve"> Tạo project Analysis Services Multidimensional </w:t>
      </w:r>
      <w:r w:rsidR="000554AC" w:rsidRPr="008378BD">
        <w:rPr>
          <w:i w:val="0"/>
          <w:iCs w:val="0"/>
          <w:color w:val="auto"/>
          <w:sz w:val="26"/>
          <w:szCs w:val="26"/>
          <w:lang w:val="da-DK"/>
        </w:rPr>
        <w:t>and</w:t>
      </w:r>
      <w:r w:rsidRPr="008378BD">
        <w:rPr>
          <w:i w:val="0"/>
          <w:iCs w:val="0"/>
          <w:color w:val="auto"/>
          <w:sz w:val="26"/>
          <w:szCs w:val="26"/>
          <w:lang w:val="da-DK"/>
        </w:rPr>
        <w:t xml:space="preserve"> Data Mining mới</w:t>
      </w:r>
      <w:bookmarkEnd w:id="1822"/>
      <w:bookmarkEnd w:id="1823"/>
    </w:p>
    <w:p w14:paraId="0D749D76" w14:textId="5451C104" w:rsidR="002F56A8" w:rsidRPr="008378BD" w:rsidRDefault="002F56A8" w:rsidP="008378BD">
      <w:pPr>
        <w:spacing w:before="120" w:after="120" w:line="312" w:lineRule="auto"/>
        <w:rPr>
          <w:sz w:val="26"/>
          <w:szCs w:val="26"/>
          <w:lang w:val="da-DK"/>
        </w:rPr>
      </w:pPr>
      <w:r w:rsidRPr="008378BD">
        <w:rPr>
          <w:sz w:val="26"/>
          <w:szCs w:val="26"/>
          <w:lang w:val="da-DK"/>
        </w:rPr>
        <w:t>Bước 2</w:t>
      </w:r>
      <w:r w:rsidR="00351C4F" w:rsidRPr="008378BD">
        <w:rPr>
          <w:sz w:val="26"/>
          <w:szCs w:val="26"/>
          <w:lang w:val="da-DK"/>
        </w:rPr>
        <w:t>: Thanh Solution Explorer → Right click vào Data Source → Chọn New Data Source.</w:t>
      </w:r>
    </w:p>
    <w:p w14:paraId="0509BB82" w14:textId="45DC0A4A" w:rsidR="00714DAD" w:rsidRPr="008378BD" w:rsidRDefault="002F56A8" w:rsidP="008378BD">
      <w:pPr>
        <w:spacing w:before="120" w:after="120" w:line="312" w:lineRule="auto"/>
        <w:ind w:left="1560"/>
        <w:rPr>
          <w:sz w:val="26"/>
          <w:szCs w:val="26"/>
          <w:lang w:val="da-DK"/>
        </w:rPr>
      </w:pPr>
      <w:r w:rsidRPr="008378BD">
        <w:rPr>
          <w:noProof/>
          <w:sz w:val="26"/>
          <w:szCs w:val="26"/>
          <w:lang w:val="en-SG" w:eastAsia="en-SG"/>
        </w:rPr>
        <w:drawing>
          <wp:inline distT="0" distB="0" distL="0" distR="0" wp14:anchorId="5AA98EC8" wp14:editId="35D770AA">
            <wp:extent cx="3372321" cy="1057423"/>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72321" cy="1057423"/>
                    </a:xfrm>
                    <a:prstGeom prst="rect">
                      <a:avLst/>
                    </a:prstGeom>
                  </pic:spPr>
                </pic:pic>
              </a:graphicData>
            </a:graphic>
          </wp:inline>
        </w:drawing>
      </w:r>
    </w:p>
    <w:p w14:paraId="3B30B62A" w14:textId="255F1314" w:rsidR="00A9076B" w:rsidRPr="008378BD" w:rsidRDefault="005C258F" w:rsidP="008378BD">
      <w:pPr>
        <w:pStyle w:val="Caption"/>
        <w:spacing w:before="120" w:after="120" w:line="312" w:lineRule="auto"/>
        <w:jc w:val="center"/>
        <w:rPr>
          <w:i w:val="0"/>
          <w:iCs w:val="0"/>
          <w:sz w:val="26"/>
          <w:szCs w:val="26"/>
          <w:lang w:val="da-DK"/>
        </w:rPr>
      </w:pPr>
      <w:bookmarkStart w:id="1825" w:name="_Toc90544510"/>
      <w:bookmarkStart w:id="1826" w:name="_Toc90654930"/>
      <w:r w:rsidRPr="008378BD">
        <w:rPr>
          <w:i w:val="0"/>
          <w:iCs w:val="0"/>
          <w:color w:val="auto"/>
          <w:sz w:val="26"/>
          <w:szCs w:val="26"/>
        </w:rPr>
        <w:t xml:space="preserve">Hình </w:t>
      </w:r>
      <w:r w:rsidR="000554AC" w:rsidRPr="008378BD">
        <w:rPr>
          <w:i w:val="0"/>
          <w:iCs w:val="0"/>
          <w:color w:val="auto"/>
          <w:sz w:val="26"/>
          <w:szCs w:val="26"/>
        </w:rPr>
        <w:t>3.</w:t>
      </w:r>
      <w:r w:rsidR="00D25118" w:rsidRPr="008378BD">
        <w:rPr>
          <w:i w:val="0"/>
          <w:iCs w:val="0"/>
          <w:color w:val="auto"/>
          <w:sz w:val="26"/>
          <w:szCs w:val="26"/>
        </w:rPr>
        <w:t>9</w:t>
      </w:r>
      <w:r w:rsidR="007429CD" w:rsidRPr="008378BD">
        <w:rPr>
          <w:i w:val="0"/>
          <w:iCs w:val="0"/>
          <w:color w:val="auto"/>
          <w:sz w:val="26"/>
          <w:szCs w:val="26"/>
        </w:rPr>
        <w:t>2</w:t>
      </w:r>
      <w:ins w:id="1827" w:author="lenovo" w:date="2021-12-30T09:14:00Z">
        <w:r w:rsidR="004030CF">
          <w:rPr>
            <w:i w:val="0"/>
            <w:iCs w:val="0"/>
            <w:color w:val="auto"/>
            <w:sz w:val="26"/>
            <w:szCs w:val="26"/>
          </w:rPr>
          <w:t>.</w:t>
        </w:r>
      </w:ins>
      <w:r w:rsidRPr="008378BD">
        <w:rPr>
          <w:i w:val="0"/>
          <w:iCs w:val="0"/>
          <w:color w:val="auto"/>
          <w:sz w:val="26"/>
          <w:szCs w:val="26"/>
          <w:lang w:val="da-DK"/>
        </w:rPr>
        <w:t xml:space="preserve"> Tạo Data Source mới</w:t>
      </w:r>
      <w:bookmarkStart w:id="1828" w:name="_Hlk90312032"/>
      <w:bookmarkEnd w:id="1825"/>
      <w:bookmarkEnd w:id="1826"/>
      <w:r w:rsidR="00A9076B" w:rsidRPr="008378BD">
        <w:rPr>
          <w:i w:val="0"/>
          <w:iCs w:val="0"/>
          <w:sz w:val="26"/>
          <w:szCs w:val="26"/>
          <w:lang w:val="da-DK"/>
        </w:rPr>
        <w:br w:type="page"/>
      </w:r>
    </w:p>
    <w:p w14:paraId="49611677" w14:textId="6329C805" w:rsidR="00351C4F" w:rsidRPr="008378BD" w:rsidRDefault="00351C4F" w:rsidP="008378BD">
      <w:pPr>
        <w:spacing w:before="120" w:after="120" w:line="312" w:lineRule="auto"/>
        <w:rPr>
          <w:sz w:val="26"/>
          <w:szCs w:val="26"/>
          <w:lang w:val="da-DK"/>
        </w:rPr>
      </w:pPr>
      <w:r w:rsidRPr="008378BD">
        <w:rPr>
          <w:sz w:val="26"/>
          <w:szCs w:val="26"/>
          <w:lang w:val="da-DK"/>
        </w:rPr>
        <w:lastRenderedPageBreak/>
        <w:t>Bước 3:</w:t>
      </w:r>
      <w:r w:rsidR="00A9076B" w:rsidRPr="008378BD">
        <w:rPr>
          <w:sz w:val="26"/>
          <w:szCs w:val="26"/>
          <w:lang w:val="da-DK"/>
        </w:rPr>
        <w:t xml:space="preserve"> Kết nối với kho dữ liệu → Nhấn Next</w:t>
      </w:r>
    </w:p>
    <w:p w14:paraId="7B1F55AA" w14:textId="3E5210F9" w:rsidR="00A9076B" w:rsidRPr="008378BD" w:rsidRDefault="00A9076B" w:rsidP="008378BD">
      <w:pPr>
        <w:spacing w:before="120" w:after="120" w:line="312" w:lineRule="auto"/>
        <w:rPr>
          <w:sz w:val="26"/>
          <w:szCs w:val="26"/>
          <w:lang w:val="da-DK"/>
        </w:rPr>
      </w:pPr>
      <w:r w:rsidRPr="008378BD">
        <w:rPr>
          <w:noProof/>
          <w:sz w:val="26"/>
          <w:szCs w:val="26"/>
          <w:lang w:val="en-SG" w:eastAsia="en-SG"/>
        </w:rPr>
        <w:drawing>
          <wp:inline distT="0" distB="0" distL="0" distR="0" wp14:anchorId="467A68D1" wp14:editId="12948FC6">
            <wp:extent cx="4610743" cy="356284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10743" cy="3562847"/>
                    </a:xfrm>
                    <a:prstGeom prst="rect">
                      <a:avLst/>
                    </a:prstGeom>
                  </pic:spPr>
                </pic:pic>
              </a:graphicData>
            </a:graphic>
          </wp:inline>
        </w:drawing>
      </w:r>
    </w:p>
    <w:p w14:paraId="6D61F3A0" w14:textId="38048ACB" w:rsidR="005C258F" w:rsidRPr="008378BD" w:rsidRDefault="005C258F" w:rsidP="008378BD">
      <w:pPr>
        <w:pStyle w:val="Caption"/>
        <w:spacing w:before="120" w:after="120" w:line="312" w:lineRule="auto"/>
        <w:jc w:val="center"/>
        <w:rPr>
          <w:i w:val="0"/>
          <w:iCs w:val="0"/>
          <w:color w:val="auto"/>
          <w:sz w:val="26"/>
          <w:szCs w:val="26"/>
          <w:lang w:val="da-DK"/>
        </w:rPr>
      </w:pPr>
      <w:bookmarkStart w:id="1829" w:name="_Toc90544511"/>
      <w:bookmarkStart w:id="1830" w:name="_Toc90654931"/>
      <w:r w:rsidRPr="008378BD">
        <w:rPr>
          <w:i w:val="0"/>
          <w:iCs w:val="0"/>
          <w:color w:val="auto"/>
          <w:sz w:val="26"/>
          <w:szCs w:val="26"/>
          <w:lang w:val="da-DK"/>
        </w:rPr>
        <w:t xml:space="preserve">Hình </w:t>
      </w:r>
      <w:r w:rsidR="000554AC" w:rsidRPr="008378BD">
        <w:rPr>
          <w:i w:val="0"/>
          <w:iCs w:val="0"/>
          <w:color w:val="auto"/>
          <w:sz w:val="26"/>
          <w:szCs w:val="26"/>
          <w:lang w:val="da-DK"/>
        </w:rPr>
        <w:t>3.</w:t>
      </w:r>
      <w:r w:rsidR="00D25118" w:rsidRPr="008378BD">
        <w:rPr>
          <w:i w:val="0"/>
          <w:iCs w:val="0"/>
          <w:color w:val="auto"/>
          <w:sz w:val="26"/>
          <w:szCs w:val="26"/>
          <w:lang w:val="da-DK"/>
        </w:rPr>
        <w:t>9</w:t>
      </w:r>
      <w:r w:rsidR="007429CD" w:rsidRPr="008378BD">
        <w:rPr>
          <w:i w:val="0"/>
          <w:iCs w:val="0"/>
          <w:color w:val="auto"/>
          <w:sz w:val="26"/>
          <w:szCs w:val="26"/>
          <w:lang w:val="da-DK"/>
        </w:rPr>
        <w:t>3</w:t>
      </w:r>
      <w:ins w:id="1831" w:author="lenovo" w:date="2021-12-30T09:14:00Z">
        <w:r w:rsidR="004030CF">
          <w:rPr>
            <w:i w:val="0"/>
            <w:iCs w:val="0"/>
            <w:color w:val="auto"/>
            <w:sz w:val="26"/>
            <w:szCs w:val="26"/>
            <w:lang w:val="da-DK"/>
          </w:rPr>
          <w:t>.</w:t>
        </w:r>
      </w:ins>
      <w:r w:rsidRPr="008378BD">
        <w:rPr>
          <w:i w:val="0"/>
          <w:iCs w:val="0"/>
          <w:color w:val="auto"/>
          <w:sz w:val="26"/>
          <w:szCs w:val="26"/>
          <w:lang w:val="da-DK"/>
        </w:rPr>
        <w:t xml:space="preserve"> Kết nối với kho dữ liệu</w:t>
      </w:r>
      <w:bookmarkEnd w:id="1829"/>
      <w:bookmarkEnd w:id="1830"/>
    </w:p>
    <w:p w14:paraId="3AEAD733" w14:textId="2D570086" w:rsidR="00A9076B" w:rsidRPr="008378BD" w:rsidRDefault="00A9076B" w:rsidP="008378BD">
      <w:pPr>
        <w:spacing w:before="120" w:after="120" w:line="312" w:lineRule="auto"/>
        <w:rPr>
          <w:sz w:val="26"/>
          <w:szCs w:val="26"/>
          <w:lang w:val="da-DK"/>
        </w:rPr>
      </w:pPr>
      <w:r w:rsidRPr="008378BD">
        <w:rPr>
          <w:sz w:val="26"/>
          <w:szCs w:val="26"/>
          <w:lang w:val="da-DK"/>
        </w:rPr>
        <w:t>Bước 4: Chọn Inherit → Nhấn Next</w:t>
      </w:r>
    </w:p>
    <w:p w14:paraId="3701ED6C" w14:textId="77C8AA36" w:rsidR="00A9076B" w:rsidRPr="008378BD" w:rsidRDefault="00A9076B" w:rsidP="008378BD">
      <w:pPr>
        <w:spacing w:before="120" w:after="120" w:line="312" w:lineRule="auto"/>
        <w:rPr>
          <w:sz w:val="26"/>
          <w:szCs w:val="26"/>
          <w:lang w:val="da-DK"/>
        </w:rPr>
      </w:pPr>
      <w:r w:rsidRPr="008378BD">
        <w:rPr>
          <w:noProof/>
          <w:sz w:val="26"/>
          <w:szCs w:val="26"/>
          <w:lang w:val="en-SG" w:eastAsia="en-SG"/>
        </w:rPr>
        <w:drawing>
          <wp:inline distT="0" distB="0" distL="0" distR="0" wp14:anchorId="270F76BA" wp14:editId="17D2DDCE">
            <wp:extent cx="5050466" cy="352044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65718" cy="3531071"/>
                    </a:xfrm>
                    <a:prstGeom prst="rect">
                      <a:avLst/>
                    </a:prstGeom>
                  </pic:spPr>
                </pic:pic>
              </a:graphicData>
            </a:graphic>
          </wp:inline>
        </w:drawing>
      </w:r>
    </w:p>
    <w:p w14:paraId="3CCD0C46" w14:textId="16992864" w:rsidR="00A9076B" w:rsidRPr="008378BD" w:rsidRDefault="00DF653A" w:rsidP="008378BD">
      <w:pPr>
        <w:pStyle w:val="Caption"/>
        <w:spacing w:before="120" w:after="120" w:line="312" w:lineRule="auto"/>
        <w:jc w:val="center"/>
        <w:rPr>
          <w:i w:val="0"/>
          <w:iCs w:val="0"/>
          <w:sz w:val="26"/>
          <w:szCs w:val="26"/>
          <w:lang w:val="da-DK"/>
        </w:rPr>
      </w:pPr>
      <w:bookmarkStart w:id="1832" w:name="_Toc90544512"/>
      <w:bookmarkStart w:id="1833" w:name="_Toc90654932"/>
      <w:r w:rsidRPr="008378BD">
        <w:rPr>
          <w:i w:val="0"/>
          <w:iCs w:val="0"/>
          <w:color w:val="auto"/>
          <w:sz w:val="26"/>
          <w:szCs w:val="26"/>
        </w:rPr>
        <w:t xml:space="preserve">Hình </w:t>
      </w:r>
      <w:r w:rsidR="000554AC" w:rsidRPr="008378BD">
        <w:rPr>
          <w:i w:val="0"/>
          <w:iCs w:val="0"/>
          <w:color w:val="auto"/>
          <w:sz w:val="26"/>
          <w:szCs w:val="26"/>
        </w:rPr>
        <w:t>3.</w:t>
      </w:r>
      <w:r w:rsidR="00D25118" w:rsidRPr="008378BD">
        <w:rPr>
          <w:i w:val="0"/>
          <w:iCs w:val="0"/>
          <w:color w:val="auto"/>
          <w:sz w:val="26"/>
          <w:szCs w:val="26"/>
        </w:rPr>
        <w:t>9</w:t>
      </w:r>
      <w:r w:rsidR="007429CD" w:rsidRPr="008378BD">
        <w:rPr>
          <w:i w:val="0"/>
          <w:iCs w:val="0"/>
          <w:color w:val="auto"/>
          <w:sz w:val="26"/>
          <w:szCs w:val="26"/>
        </w:rPr>
        <w:t>4</w:t>
      </w:r>
      <w:ins w:id="1834" w:author="lenovo" w:date="2021-12-30T09:14:00Z">
        <w:r w:rsidR="004030CF">
          <w:rPr>
            <w:i w:val="0"/>
            <w:iCs w:val="0"/>
            <w:color w:val="auto"/>
            <w:sz w:val="26"/>
            <w:szCs w:val="26"/>
          </w:rPr>
          <w:t>.</w:t>
        </w:r>
      </w:ins>
      <w:r w:rsidR="000554AC" w:rsidRPr="008378BD">
        <w:rPr>
          <w:i w:val="0"/>
          <w:iCs w:val="0"/>
          <w:color w:val="auto"/>
          <w:sz w:val="26"/>
          <w:szCs w:val="26"/>
          <w:lang w:val="da-DK"/>
        </w:rPr>
        <w:t xml:space="preserve"> </w:t>
      </w:r>
      <w:r w:rsidRPr="008378BD">
        <w:rPr>
          <w:i w:val="0"/>
          <w:iCs w:val="0"/>
          <w:color w:val="auto"/>
          <w:sz w:val="26"/>
          <w:szCs w:val="26"/>
          <w:lang w:val="da-DK"/>
        </w:rPr>
        <w:t xml:space="preserve">Chọn tài khoản </w:t>
      </w:r>
      <w:r w:rsidR="001D4CD4" w:rsidRPr="008378BD">
        <w:rPr>
          <w:i w:val="0"/>
          <w:iCs w:val="0"/>
          <w:color w:val="auto"/>
          <w:sz w:val="26"/>
          <w:szCs w:val="26"/>
          <w:lang w:val="da-DK"/>
        </w:rPr>
        <w:t>U</w:t>
      </w:r>
      <w:r w:rsidRPr="008378BD">
        <w:rPr>
          <w:i w:val="0"/>
          <w:iCs w:val="0"/>
          <w:color w:val="auto"/>
          <w:sz w:val="26"/>
          <w:szCs w:val="26"/>
          <w:lang w:val="da-DK"/>
        </w:rPr>
        <w:t>ser</w:t>
      </w:r>
      <w:bookmarkEnd w:id="1832"/>
      <w:bookmarkEnd w:id="1833"/>
      <w:r w:rsidR="00A9076B" w:rsidRPr="008378BD">
        <w:rPr>
          <w:i w:val="0"/>
          <w:iCs w:val="0"/>
          <w:sz w:val="26"/>
          <w:szCs w:val="26"/>
          <w:lang w:val="da-DK"/>
        </w:rPr>
        <w:br w:type="page"/>
      </w:r>
    </w:p>
    <w:p w14:paraId="29D4C2DE" w14:textId="062461EA" w:rsidR="00A9076B" w:rsidRPr="008378BD" w:rsidRDefault="00A9076B" w:rsidP="008378BD">
      <w:pPr>
        <w:spacing w:before="120" w:after="120" w:line="312" w:lineRule="auto"/>
        <w:rPr>
          <w:sz w:val="26"/>
          <w:szCs w:val="26"/>
          <w:lang w:val="da-DK"/>
        </w:rPr>
      </w:pPr>
      <w:r w:rsidRPr="008378BD">
        <w:rPr>
          <w:sz w:val="26"/>
          <w:szCs w:val="26"/>
          <w:lang w:val="da-DK"/>
        </w:rPr>
        <w:lastRenderedPageBreak/>
        <w:t>Bước 5:Nhấn Finish để hoàn thành</w:t>
      </w:r>
    </w:p>
    <w:p w14:paraId="7268D9BD" w14:textId="3976FFA1" w:rsidR="00A9076B" w:rsidRPr="008378BD" w:rsidRDefault="00A9076B" w:rsidP="008378BD">
      <w:pPr>
        <w:spacing w:before="120" w:after="120" w:line="312" w:lineRule="auto"/>
        <w:rPr>
          <w:sz w:val="26"/>
          <w:szCs w:val="26"/>
          <w:lang w:val="da-DK"/>
        </w:rPr>
      </w:pPr>
      <w:r w:rsidRPr="008378BD">
        <w:rPr>
          <w:noProof/>
          <w:sz w:val="26"/>
          <w:szCs w:val="26"/>
          <w:lang w:val="en-SG" w:eastAsia="en-SG"/>
        </w:rPr>
        <w:drawing>
          <wp:inline distT="0" distB="0" distL="0" distR="0" wp14:anchorId="0C50365A" wp14:editId="7C41DF67">
            <wp:extent cx="4601217" cy="4239217"/>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1217" cy="4239217"/>
                    </a:xfrm>
                    <a:prstGeom prst="rect">
                      <a:avLst/>
                    </a:prstGeom>
                  </pic:spPr>
                </pic:pic>
              </a:graphicData>
            </a:graphic>
          </wp:inline>
        </w:drawing>
      </w:r>
    </w:p>
    <w:p w14:paraId="25399F21" w14:textId="7F068D55" w:rsidR="00DF653A" w:rsidRPr="008378BD" w:rsidRDefault="00DF653A" w:rsidP="008378BD">
      <w:pPr>
        <w:pStyle w:val="Caption"/>
        <w:spacing w:before="120" w:after="120" w:line="312" w:lineRule="auto"/>
        <w:jc w:val="center"/>
        <w:rPr>
          <w:i w:val="0"/>
          <w:iCs w:val="0"/>
          <w:color w:val="auto"/>
          <w:sz w:val="26"/>
          <w:szCs w:val="26"/>
          <w:lang w:val="da-DK"/>
        </w:rPr>
      </w:pPr>
      <w:bookmarkStart w:id="1835" w:name="_Toc90544513"/>
      <w:bookmarkStart w:id="1836" w:name="_Toc90654933"/>
      <w:r w:rsidRPr="008378BD">
        <w:rPr>
          <w:i w:val="0"/>
          <w:iCs w:val="0"/>
          <w:color w:val="auto"/>
          <w:sz w:val="26"/>
          <w:szCs w:val="26"/>
        </w:rPr>
        <w:t xml:space="preserve">Hình </w:t>
      </w:r>
      <w:r w:rsidR="000554AC" w:rsidRPr="008378BD">
        <w:rPr>
          <w:i w:val="0"/>
          <w:iCs w:val="0"/>
          <w:color w:val="auto"/>
          <w:sz w:val="26"/>
          <w:szCs w:val="26"/>
        </w:rPr>
        <w:t>3.</w:t>
      </w:r>
      <w:r w:rsidR="001D4CD4" w:rsidRPr="008378BD">
        <w:rPr>
          <w:i w:val="0"/>
          <w:iCs w:val="0"/>
          <w:color w:val="auto"/>
          <w:sz w:val="26"/>
          <w:szCs w:val="26"/>
        </w:rPr>
        <w:t>9</w:t>
      </w:r>
      <w:r w:rsidR="007429CD" w:rsidRPr="008378BD">
        <w:rPr>
          <w:i w:val="0"/>
          <w:iCs w:val="0"/>
          <w:color w:val="auto"/>
          <w:sz w:val="26"/>
          <w:szCs w:val="26"/>
        </w:rPr>
        <w:t>5</w:t>
      </w:r>
      <w:ins w:id="1837" w:author="lenovo" w:date="2021-12-30T09:14:00Z">
        <w:r w:rsidR="004030CF">
          <w:rPr>
            <w:i w:val="0"/>
            <w:iCs w:val="0"/>
            <w:color w:val="auto"/>
            <w:sz w:val="26"/>
            <w:szCs w:val="26"/>
          </w:rPr>
          <w:t>.</w:t>
        </w:r>
      </w:ins>
      <w:r w:rsidRPr="008378BD">
        <w:rPr>
          <w:i w:val="0"/>
          <w:iCs w:val="0"/>
          <w:color w:val="auto"/>
          <w:sz w:val="26"/>
          <w:szCs w:val="26"/>
          <w:lang w:val="da-DK"/>
        </w:rPr>
        <w:t xml:space="preserve"> Hoàn tất tạo Data </w:t>
      </w:r>
      <w:r w:rsidR="001D4CD4" w:rsidRPr="008378BD">
        <w:rPr>
          <w:i w:val="0"/>
          <w:iCs w:val="0"/>
          <w:color w:val="auto"/>
          <w:sz w:val="26"/>
          <w:szCs w:val="26"/>
          <w:lang w:val="da-DK"/>
        </w:rPr>
        <w:t>S</w:t>
      </w:r>
      <w:r w:rsidRPr="008378BD">
        <w:rPr>
          <w:i w:val="0"/>
          <w:iCs w:val="0"/>
          <w:color w:val="auto"/>
          <w:sz w:val="26"/>
          <w:szCs w:val="26"/>
          <w:lang w:val="da-DK"/>
        </w:rPr>
        <w:t>ource</w:t>
      </w:r>
      <w:bookmarkEnd w:id="1835"/>
      <w:bookmarkEnd w:id="1836"/>
    </w:p>
    <w:p w14:paraId="7C02D37C" w14:textId="0950E47F" w:rsidR="00A9076B" w:rsidRPr="008378BD" w:rsidRDefault="00F03CB1" w:rsidP="008378BD">
      <w:pPr>
        <w:spacing w:before="120" w:after="120" w:line="312" w:lineRule="auto"/>
        <w:rPr>
          <w:sz w:val="26"/>
          <w:szCs w:val="26"/>
          <w:lang w:val="da-DK"/>
        </w:rPr>
      </w:pPr>
      <w:r w:rsidRPr="008378BD">
        <w:rPr>
          <w:sz w:val="26"/>
          <w:szCs w:val="26"/>
          <w:lang w:val="da-DK"/>
        </w:rPr>
        <w:t>Bước 6: Right Click vào Data Source Views → Chọn New Data Source View</w:t>
      </w:r>
    </w:p>
    <w:p w14:paraId="2B366312" w14:textId="083E96D5" w:rsidR="00F03CB1" w:rsidRPr="008378BD" w:rsidRDefault="00F03CB1" w:rsidP="008378BD">
      <w:pPr>
        <w:spacing w:before="120" w:after="120" w:line="312" w:lineRule="auto"/>
        <w:rPr>
          <w:sz w:val="26"/>
          <w:szCs w:val="26"/>
          <w:lang w:val="da-DK"/>
        </w:rPr>
      </w:pPr>
      <w:r w:rsidRPr="008378BD">
        <w:rPr>
          <w:noProof/>
          <w:sz w:val="26"/>
          <w:szCs w:val="26"/>
          <w:lang w:val="en-SG" w:eastAsia="en-SG"/>
        </w:rPr>
        <w:drawing>
          <wp:inline distT="0" distB="0" distL="0" distR="0" wp14:anchorId="6495F282" wp14:editId="678558FD">
            <wp:extent cx="3134162" cy="866896"/>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34162" cy="866896"/>
                    </a:xfrm>
                    <a:prstGeom prst="rect">
                      <a:avLst/>
                    </a:prstGeom>
                  </pic:spPr>
                </pic:pic>
              </a:graphicData>
            </a:graphic>
          </wp:inline>
        </w:drawing>
      </w:r>
    </w:p>
    <w:p w14:paraId="642D1DAD" w14:textId="74BD3F8F" w:rsidR="00DF653A" w:rsidRPr="008378BD" w:rsidRDefault="00B717E3" w:rsidP="008378BD">
      <w:pPr>
        <w:pStyle w:val="Caption"/>
        <w:spacing w:before="120" w:after="120" w:line="312" w:lineRule="auto"/>
        <w:jc w:val="center"/>
        <w:rPr>
          <w:i w:val="0"/>
          <w:iCs w:val="0"/>
          <w:color w:val="auto"/>
          <w:sz w:val="26"/>
          <w:szCs w:val="26"/>
          <w:lang w:val="da-DK"/>
        </w:rPr>
      </w:pPr>
      <w:bookmarkStart w:id="1838" w:name="_Toc90544514"/>
      <w:bookmarkStart w:id="1839" w:name="_Toc90654934"/>
      <w:r w:rsidRPr="008378BD">
        <w:rPr>
          <w:i w:val="0"/>
          <w:iCs w:val="0"/>
          <w:color w:val="auto"/>
          <w:sz w:val="26"/>
          <w:szCs w:val="26"/>
        </w:rPr>
        <w:t xml:space="preserve">Hình </w:t>
      </w:r>
      <w:r w:rsidR="000554AC" w:rsidRPr="008378BD">
        <w:rPr>
          <w:i w:val="0"/>
          <w:iCs w:val="0"/>
          <w:color w:val="auto"/>
          <w:sz w:val="26"/>
          <w:szCs w:val="26"/>
        </w:rPr>
        <w:t>3.</w:t>
      </w:r>
      <w:r w:rsidR="001D4CD4" w:rsidRPr="008378BD">
        <w:rPr>
          <w:i w:val="0"/>
          <w:iCs w:val="0"/>
          <w:color w:val="auto"/>
          <w:sz w:val="26"/>
          <w:szCs w:val="26"/>
        </w:rPr>
        <w:t>9</w:t>
      </w:r>
      <w:r w:rsidR="007429CD" w:rsidRPr="008378BD">
        <w:rPr>
          <w:i w:val="0"/>
          <w:iCs w:val="0"/>
          <w:color w:val="auto"/>
          <w:sz w:val="26"/>
          <w:szCs w:val="26"/>
        </w:rPr>
        <w:t>6</w:t>
      </w:r>
      <w:ins w:id="1840" w:author="lenovo" w:date="2021-12-30T09:14:00Z">
        <w:r w:rsidR="004030CF">
          <w:rPr>
            <w:i w:val="0"/>
            <w:iCs w:val="0"/>
            <w:color w:val="auto"/>
            <w:sz w:val="26"/>
            <w:szCs w:val="26"/>
          </w:rPr>
          <w:t>.</w:t>
        </w:r>
      </w:ins>
      <w:r w:rsidRPr="008378BD">
        <w:rPr>
          <w:i w:val="0"/>
          <w:iCs w:val="0"/>
          <w:color w:val="auto"/>
          <w:sz w:val="26"/>
          <w:szCs w:val="26"/>
          <w:lang w:val="da-DK"/>
        </w:rPr>
        <w:t xml:space="preserve"> Tạo Data Source View</w:t>
      </w:r>
      <w:bookmarkEnd w:id="1838"/>
      <w:bookmarkEnd w:id="1839"/>
    </w:p>
    <w:p w14:paraId="3554047C" w14:textId="77777777" w:rsidR="000554AC" w:rsidRPr="008378BD" w:rsidRDefault="000554AC" w:rsidP="008378BD">
      <w:pPr>
        <w:spacing w:before="120" w:after="120" w:line="312" w:lineRule="auto"/>
        <w:rPr>
          <w:sz w:val="26"/>
          <w:szCs w:val="26"/>
          <w:lang w:val="da-DK"/>
        </w:rPr>
      </w:pPr>
      <w:r w:rsidRPr="008378BD">
        <w:rPr>
          <w:sz w:val="26"/>
          <w:szCs w:val="26"/>
          <w:lang w:val="da-DK"/>
        </w:rPr>
        <w:br w:type="page"/>
      </w:r>
    </w:p>
    <w:p w14:paraId="4E786066" w14:textId="296F7E7B" w:rsidR="00F03CB1" w:rsidRPr="008378BD" w:rsidRDefault="00F03CB1" w:rsidP="008378BD">
      <w:pPr>
        <w:spacing w:before="120" w:after="120" w:line="312" w:lineRule="auto"/>
        <w:rPr>
          <w:sz w:val="26"/>
          <w:szCs w:val="26"/>
          <w:lang w:val="da-DK"/>
        </w:rPr>
      </w:pPr>
      <w:r w:rsidRPr="008378BD">
        <w:rPr>
          <w:sz w:val="26"/>
          <w:szCs w:val="26"/>
          <w:lang w:val="da-DK"/>
        </w:rPr>
        <w:lastRenderedPageBreak/>
        <w:t>Bước 7: Chọn Data Source → Nhấn Next</w:t>
      </w:r>
    </w:p>
    <w:p w14:paraId="4321BB11" w14:textId="306C1A41" w:rsidR="00F03CB1" w:rsidRPr="008378BD" w:rsidRDefault="00F03CB1" w:rsidP="008378BD">
      <w:pPr>
        <w:spacing w:before="120" w:after="120" w:line="312" w:lineRule="auto"/>
        <w:rPr>
          <w:sz w:val="26"/>
          <w:szCs w:val="26"/>
          <w:lang w:val="da-DK"/>
        </w:rPr>
      </w:pPr>
      <w:r w:rsidRPr="008378BD">
        <w:rPr>
          <w:noProof/>
          <w:sz w:val="26"/>
          <w:szCs w:val="26"/>
          <w:lang w:val="en-SG" w:eastAsia="en-SG"/>
        </w:rPr>
        <w:drawing>
          <wp:inline distT="0" distB="0" distL="0" distR="0" wp14:anchorId="0332B97E" wp14:editId="159E032B">
            <wp:extent cx="3476625" cy="3195903"/>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86385" cy="3204875"/>
                    </a:xfrm>
                    <a:prstGeom prst="rect">
                      <a:avLst/>
                    </a:prstGeom>
                  </pic:spPr>
                </pic:pic>
              </a:graphicData>
            </a:graphic>
          </wp:inline>
        </w:drawing>
      </w:r>
    </w:p>
    <w:p w14:paraId="3E38070E" w14:textId="76612215" w:rsidR="00B717E3" w:rsidRPr="008378BD" w:rsidRDefault="00B717E3" w:rsidP="008378BD">
      <w:pPr>
        <w:pStyle w:val="Caption"/>
        <w:spacing w:before="120" w:after="120" w:line="312" w:lineRule="auto"/>
        <w:jc w:val="center"/>
        <w:rPr>
          <w:i w:val="0"/>
          <w:iCs w:val="0"/>
          <w:color w:val="auto"/>
          <w:sz w:val="26"/>
          <w:szCs w:val="26"/>
          <w:lang w:val="da-DK"/>
        </w:rPr>
      </w:pPr>
      <w:bookmarkStart w:id="1841" w:name="_Toc90544515"/>
      <w:bookmarkStart w:id="1842" w:name="_Toc90654935"/>
      <w:r w:rsidRPr="008378BD">
        <w:rPr>
          <w:i w:val="0"/>
          <w:iCs w:val="0"/>
          <w:color w:val="auto"/>
          <w:sz w:val="26"/>
          <w:szCs w:val="26"/>
        </w:rPr>
        <w:t xml:space="preserve">Hình </w:t>
      </w:r>
      <w:r w:rsidR="000554AC" w:rsidRPr="008378BD">
        <w:rPr>
          <w:i w:val="0"/>
          <w:iCs w:val="0"/>
          <w:color w:val="auto"/>
          <w:sz w:val="26"/>
          <w:szCs w:val="26"/>
        </w:rPr>
        <w:t>3.</w:t>
      </w:r>
      <w:r w:rsidR="001D4CD4" w:rsidRPr="008378BD">
        <w:rPr>
          <w:i w:val="0"/>
          <w:iCs w:val="0"/>
          <w:color w:val="auto"/>
          <w:sz w:val="26"/>
          <w:szCs w:val="26"/>
        </w:rPr>
        <w:t>9</w:t>
      </w:r>
      <w:r w:rsidR="007429CD" w:rsidRPr="008378BD">
        <w:rPr>
          <w:i w:val="0"/>
          <w:iCs w:val="0"/>
          <w:color w:val="auto"/>
          <w:sz w:val="26"/>
          <w:szCs w:val="26"/>
        </w:rPr>
        <w:t>7</w:t>
      </w:r>
      <w:ins w:id="1843" w:author="lenovo" w:date="2021-12-30T09:14:00Z">
        <w:r w:rsidR="004030CF">
          <w:rPr>
            <w:i w:val="0"/>
            <w:iCs w:val="0"/>
            <w:color w:val="auto"/>
            <w:sz w:val="26"/>
            <w:szCs w:val="26"/>
          </w:rPr>
          <w:t>.</w:t>
        </w:r>
      </w:ins>
      <w:r w:rsidRPr="008378BD">
        <w:rPr>
          <w:i w:val="0"/>
          <w:iCs w:val="0"/>
          <w:color w:val="auto"/>
          <w:sz w:val="26"/>
          <w:szCs w:val="26"/>
          <w:lang w:val="da-DK"/>
        </w:rPr>
        <w:t xml:space="preserve"> Kết nối với Data source</w:t>
      </w:r>
      <w:bookmarkEnd w:id="1841"/>
      <w:bookmarkEnd w:id="1842"/>
    </w:p>
    <w:p w14:paraId="29EC58AC" w14:textId="7123EFA7" w:rsidR="00F03CB1" w:rsidRPr="008378BD" w:rsidRDefault="00F03CB1" w:rsidP="008378BD">
      <w:pPr>
        <w:spacing w:before="120" w:after="120" w:line="312" w:lineRule="auto"/>
        <w:rPr>
          <w:sz w:val="26"/>
          <w:szCs w:val="26"/>
          <w:lang w:val="da-DK"/>
        </w:rPr>
      </w:pPr>
      <w:r w:rsidRPr="008378BD">
        <w:rPr>
          <w:sz w:val="26"/>
          <w:szCs w:val="26"/>
          <w:lang w:val="da-DK"/>
        </w:rPr>
        <w:t>Bước 8: Chọn hết tất cả các table có trong kho dữ liệu</w:t>
      </w:r>
    </w:p>
    <w:p w14:paraId="73B82C6E" w14:textId="1684BAEC" w:rsidR="00F03CB1" w:rsidRPr="008378BD" w:rsidRDefault="00F03CB1" w:rsidP="008378BD">
      <w:pPr>
        <w:spacing w:before="120" w:after="120" w:line="312" w:lineRule="auto"/>
        <w:rPr>
          <w:sz w:val="26"/>
          <w:szCs w:val="26"/>
          <w:lang w:val="da-DK"/>
        </w:rPr>
      </w:pPr>
      <w:r w:rsidRPr="008378BD">
        <w:rPr>
          <w:noProof/>
          <w:sz w:val="26"/>
          <w:szCs w:val="26"/>
          <w:lang w:val="en-SG" w:eastAsia="en-SG"/>
        </w:rPr>
        <w:drawing>
          <wp:inline distT="0" distB="0" distL="0" distR="0" wp14:anchorId="28C73824" wp14:editId="7DC192B8">
            <wp:extent cx="4563112" cy="4220164"/>
            <wp:effectExtent l="0" t="0" r="889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63112" cy="4220164"/>
                    </a:xfrm>
                    <a:prstGeom prst="rect">
                      <a:avLst/>
                    </a:prstGeom>
                  </pic:spPr>
                </pic:pic>
              </a:graphicData>
            </a:graphic>
          </wp:inline>
        </w:drawing>
      </w:r>
    </w:p>
    <w:p w14:paraId="7D03C05B" w14:textId="64C46054" w:rsidR="00B717E3" w:rsidRPr="008378BD" w:rsidRDefault="00B717E3" w:rsidP="008378BD">
      <w:pPr>
        <w:pStyle w:val="Caption"/>
        <w:spacing w:before="120" w:after="120" w:line="312" w:lineRule="auto"/>
        <w:jc w:val="center"/>
        <w:rPr>
          <w:i w:val="0"/>
          <w:iCs w:val="0"/>
          <w:color w:val="auto"/>
          <w:sz w:val="26"/>
          <w:szCs w:val="26"/>
          <w:lang w:val="da-DK"/>
        </w:rPr>
      </w:pPr>
      <w:bookmarkStart w:id="1844" w:name="_Toc90544516"/>
      <w:bookmarkStart w:id="1845" w:name="_Toc90654936"/>
      <w:r w:rsidRPr="008378BD">
        <w:rPr>
          <w:i w:val="0"/>
          <w:iCs w:val="0"/>
          <w:color w:val="auto"/>
          <w:sz w:val="26"/>
          <w:szCs w:val="26"/>
          <w:lang w:val="da-DK"/>
        </w:rPr>
        <w:lastRenderedPageBreak/>
        <w:t xml:space="preserve">Hình </w:t>
      </w:r>
      <w:r w:rsidR="000554AC" w:rsidRPr="008378BD">
        <w:rPr>
          <w:i w:val="0"/>
          <w:iCs w:val="0"/>
          <w:color w:val="auto"/>
          <w:sz w:val="26"/>
          <w:szCs w:val="26"/>
          <w:lang w:val="da-DK"/>
        </w:rPr>
        <w:t>3.</w:t>
      </w:r>
      <w:r w:rsidR="001D4CD4" w:rsidRPr="008378BD">
        <w:rPr>
          <w:i w:val="0"/>
          <w:iCs w:val="0"/>
          <w:color w:val="auto"/>
          <w:sz w:val="26"/>
          <w:szCs w:val="26"/>
          <w:lang w:val="da-DK"/>
        </w:rPr>
        <w:t>9</w:t>
      </w:r>
      <w:r w:rsidR="007429CD" w:rsidRPr="008378BD">
        <w:rPr>
          <w:i w:val="0"/>
          <w:iCs w:val="0"/>
          <w:color w:val="auto"/>
          <w:sz w:val="26"/>
          <w:szCs w:val="26"/>
          <w:lang w:val="da-DK"/>
        </w:rPr>
        <w:t>8</w:t>
      </w:r>
      <w:ins w:id="1846" w:author="lenovo" w:date="2021-12-30T09:14:00Z">
        <w:r w:rsidR="004030CF">
          <w:rPr>
            <w:i w:val="0"/>
            <w:iCs w:val="0"/>
            <w:color w:val="auto"/>
            <w:sz w:val="26"/>
            <w:szCs w:val="26"/>
            <w:lang w:val="da-DK"/>
          </w:rPr>
          <w:t>.</w:t>
        </w:r>
      </w:ins>
      <w:r w:rsidRPr="008378BD">
        <w:rPr>
          <w:i w:val="0"/>
          <w:iCs w:val="0"/>
          <w:color w:val="auto"/>
          <w:sz w:val="26"/>
          <w:szCs w:val="26"/>
          <w:lang w:val="da-DK"/>
        </w:rPr>
        <w:t xml:space="preserve"> Chọn các bảng trong kho dữ liệu</w:t>
      </w:r>
      <w:bookmarkEnd w:id="1844"/>
      <w:bookmarkEnd w:id="1845"/>
    </w:p>
    <w:p w14:paraId="5794CB5F" w14:textId="0E494FE4" w:rsidR="00317D00" w:rsidRPr="008378BD" w:rsidRDefault="00F03CB1" w:rsidP="008378BD">
      <w:pPr>
        <w:spacing w:before="120" w:after="120" w:line="312" w:lineRule="auto"/>
        <w:rPr>
          <w:sz w:val="26"/>
          <w:szCs w:val="26"/>
          <w:lang w:val="da-DK"/>
        </w:rPr>
      </w:pPr>
      <w:r w:rsidRPr="008378BD">
        <w:rPr>
          <w:sz w:val="26"/>
          <w:szCs w:val="26"/>
          <w:lang w:val="da-DK"/>
        </w:rPr>
        <w:t>Bước 9: Nhấn Finish để hoàn tất</w:t>
      </w:r>
    </w:p>
    <w:p w14:paraId="5F34367D" w14:textId="63A1F730" w:rsidR="00F03CB1" w:rsidRPr="008378BD" w:rsidRDefault="00F03CB1" w:rsidP="008378BD">
      <w:pPr>
        <w:spacing w:before="120" w:after="120" w:line="312" w:lineRule="auto"/>
        <w:rPr>
          <w:sz w:val="26"/>
          <w:szCs w:val="26"/>
          <w:lang w:val="da-DK"/>
        </w:rPr>
      </w:pPr>
      <w:r w:rsidRPr="008378BD">
        <w:rPr>
          <w:sz w:val="26"/>
          <w:szCs w:val="26"/>
          <w:lang w:val="da-DK"/>
        </w:rPr>
        <w:t xml:space="preserve">Bước 10: </w:t>
      </w:r>
      <w:r w:rsidR="001E6269" w:rsidRPr="008378BD">
        <w:rPr>
          <w:sz w:val="26"/>
          <w:szCs w:val="26"/>
          <w:lang w:val="da-DK"/>
        </w:rPr>
        <w:t>Chuột phải vào Cubes → Chọn New Cube</w:t>
      </w:r>
    </w:p>
    <w:p w14:paraId="6768C234" w14:textId="0C32D41F" w:rsidR="001E6269" w:rsidRPr="008378BD" w:rsidRDefault="001E6269" w:rsidP="008378BD">
      <w:pPr>
        <w:spacing w:before="120" w:after="120" w:line="312" w:lineRule="auto"/>
        <w:rPr>
          <w:sz w:val="26"/>
          <w:szCs w:val="26"/>
          <w:lang w:val="da-DK"/>
        </w:rPr>
      </w:pPr>
      <w:r w:rsidRPr="008378BD">
        <w:rPr>
          <w:noProof/>
          <w:sz w:val="26"/>
          <w:szCs w:val="26"/>
          <w:lang w:val="en-SG" w:eastAsia="en-SG"/>
        </w:rPr>
        <w:drawing>
          <wp:inline distT="0" distB="0" distL="0" distR="0" wp14:anchorId="2B0CA6C0" wp14:editId="1F65E25A">
            <wp:extent cx="2676899" cy="771633"/>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76899" cy="771633"/>
                    </a:xfrm>
                    <a:prstGeom prst="rect">
                      <a:avLst/>
                    </a:prstGeom>
                  </pic:spPr>
                </pic:pic>
              </a:graphicData>
            </a:graphic>
          </wp:inline>
        </w:drawing>
      </w:r>
    </w:p>
    <w:p w14:paraId="15005BD7" w14:textId="6DCD1C0B" w:rsidR="00B717E3" w:rsidRPr="008378BD" w:rsidRDefault="00B717E3" w:rsidP="008378BD">
      <w:pPr>
        <w:pStyle w:val="Caption"/>
        <w:spacing w:before="120" w:after="120" w:line="312" w:lineRule="auto"/>
        <w:jc w:val="center"/>
        <w:rPr>
          <w:i w:val="0"/>
          <w:iCs w:val="0"/>
          <w:color w:val="auto"/>
          <w:sz w:val="26"/>
          <w:szCs w:val="26"/>
          <w:lang w:val="da-DK"/>
        </w:rPr>
      </w:pPr>
      <w:bookmarkStart w:id="1847" w:name="_Toc90544517"/>
      <w:bookmarkStart w:id="1848" w:name="_Toc90654937"/>
      <w:r w:rsidRPr="008378BD">
        <w:rPr>
          <w:i w:val="0"/>
          <w:iCs w:val="0"/>
          <w:color w:val="auto"/>
          <w:sz w:val="26"/>
          <w:szCs w:val="26"/>
        </w:rPr>
        <w:t xml:space="preserve">Hình </w:t>
      </w:r>
      <w:r w:rsidR="000554AC" w:rsidRPr="008378BD">
        <w:rPr>
          <w:i w:val="0"/>
          <w:iCs w:val="0"/>
          <w:color w:val="auto"/>
          <w:sz w:val="26"/>
          <w:szCs w:val="26"/>
        </w:rPr>
        <w:t>3.</w:t>
      </w:r>
      <w:r w:rsidR="001D4CD4" w:rsidRPr="008378BD">
        <w:rPr>
          <w:i w:val="0"/>
          <w:iCs w:val="0"/>
          <w:color w:val="auto"/>
          <w:sz w:val="26"/>
          <w:szCs w:val="26"/>
        </w:rPr>
        <w:t>9</w:t>
      </w:r>
      <w:r w:rsidR="007429CD" w:rsidRPr="008378BD">
        <w:rPr>
          <w:i w:val="0"/>
          <w:iCs w:val="0"/>
          <w:color w:val="auto"/>
          <w:sz w:val="26"/>
          <w:szCs w:val="26"/>
        </w:rPr>
        <w:t>9</w:t>
      </w:r>
      <w:r w:rsidRPr="008378BD">
        <w:rPr>
          <w:i w:val="0"/>
          <w:iCs w:val="0"/>
          <w:color w:val="auto"/>
          <w:sz w:val="26"/>
          <w:szCs w:val="26"/>
          <w:lang w:val="da-DK"/>
        </w:rPr>
        <w:t xml:space="preserve"> Tạo mới Cube</w:t>
      </w:r>
      <w:bookmarkEnd w:id="1847"/>
      <w:bookmarkEnd w:id="1848"/>
    </w:p>
    <w:p w14:paraId="56AB87D5" w14:textId="724546D6" w:rsidR="001E6269" w:rsidRPr="008378BD" w:rsidRDefault="001E6269" w:rsidP="008378BD">
      <w:pPr>
        <w:spacing w:before="120" w:after="120" w:line="312" w:lineRule="auto"/>
        <w:rPr>
          <w:sz w:val="26"/>
          <w:szCs w:val="26"/>
          <w:lang w:val="da-DK"/>
        </w:rPr>
      </w:pPr>
      <w:r w:rsidRPr="008378BD">
        <w:rPr>
          <w:sz w:val="26"/>
          <w:szCs w:val="26"/>
          <w:lang w:val="da-DK"/>
        </w:rPr>
        <w:t>Bước 11: Chọn Use existing tables → Nhấn Next</w:t>
      </w:r>
    </w:p>
    <w:p w14:paraId="1755832F" w14:textId="69399E2D" w:rsidR="001E6269" w:rsidRPr="008378BD" w:rsidRDefault="001E6269" w:rsidP="008378BD">
      <w:pPr>
        <w:spacing w:before="120" w:after="120" w:line="312" w:lineRule="auto"/>
        <w:rPr>
          <w:sz w:val="26"/>
          <w:szCs w:val="26"/>
          <w:lang w:val="da-DK"/>
        </w:rPr>
      </w:pPr>
      <w:r w:rsidRPr="008378BD">
        <w:rPr>
          <w:noProof/>
          <w:sz w:val="26"/>
          <w:szCs w:val="26"/>
          <w:lang w:val="en-SG" w:eastAsia="en-SG"/>
        </w:rPr>
        <w:drawing>
          <wp:inline distT="0" distB="0" distL="0" distR="0" wp14:anchorId="265EE13D" wp14:editId="34553741">
            <wp:extent cx="3438525" cy="315317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41928" cy="3156290"/>
                    </a:xfrm>
                    <a:prstGeom prst="rect">
                      <a:avLst/>
                    </a:prstGeom>
                  </pic:spPr>
                </pic:pic>
              </a:graphicData>
            </a:graphic>
          </wp:inline>
        </w:drawing>
      </w:r>
    </w:p>
    <w:p w14:paraId="627604DB" w14:textId="06C8F2C0" w:rsidR="00B717E3" w:rsidRPr="008378BD" w:rsidRDefault="00B717E3" w:rsidP="008378BD">
      <w:pPr>
        <w:pStyle w:val="Caption"/>
        <w:spacing w:before="120" w:after="120" w:line="312" w:lineRule="auto"/>
        <w:jc w:val="center"/>
        <w:rPr>
          <w:i w:val="0"/>
          <w:iCs w:val="0"/>
          <w:color w:val="auto"/>
          <w:sz w:val="26"/>
          <w:szCs w:val="26"/>
          <w:lang w:val="da-DK"/>
        </w:rPr>
      </w:pPr>
      <w:bookmarkStart w:id="1849" w:name="_Toc90544518"/>
      <w:bookmarkStart w:id="1850" w:name="_Toc90654938"/>
      <w:r w:rsidRPr="008378BD">
        <w:rPr>
          <w:i w:val="0"/>
          <w:iCs w:val="0"/>
          <w:color w:val="auto"/>
          <w:sz w:val="26"/>
          <w:szCs w:val="26"/>
        </w:rPr>
        <w:t xml:space="preserve">Hình </w:t>
      </w:r>
      <w:r w:rsidR="000554AC" w:rsidRPr="008378BD">
        <w:rPr>
          <w:i w:val="0"/>
          <w:iCs w:val="0"/>
          <w:color w:val="auto"/>
          <w:sz w:val="26"/>
          <w:szCs w:val="26"/>
        </w:rPr>
        <w:t>3.</w:t>
      </w:r>
      <w:r w:rsidR="007429CD" w:rsidRPr="008378BD">
        <w:rPr>
          <w:i w:val="0"/>
          <w:iCs w:val="0"/>
          <w:color w:val="auto"/>
          <w:sz w:val="26"/>
          <w:szCs w:val="26"/>
        </w:rPr>
        <w:t>100</w:t>
      </w:r>
      <w:ins w:id="1851" w:author="lenovo" w:date="2021-12-30T09:13:00Z">
        <w:r w:rsidR="004030CF">
          <w:rPr>
            <w:i w:val="0"/>
            <w:iCs w:val="0"/>
            <w:color w:val="auto"/>
            <w:sz w:val="26"/>
            <w:szCs w:val="26"/>
          </w:rPr>
          <w:t>.</w:t>
        </w:r>
      </w:ins>
      <w:r w:rsidRPr="008378BD">
        <w:rPr>
          <w:i w:val="0"/>
          <w:iCs w:val="0"/>
          <w:color w:val="auto"/>
          <w:sz w:val="26"/>
          <w:szCs w:val="26"/>
          <w:lang w:val="da-DK"/>
        </w:rPr>
        <w:t xml:space="preserve"> Kết nối với các table ở </w:t>
      </w:r>
      <w:r w:rsidR="000554AC" w:rsidRPr="008378BD">
        <w:rPr>
          <w:i w:val="0"/>
          <w:iCs w:val="0"/>
          <w:color w:val="auto"/>
          <w:sz w:val="26"/>
          <w:szCs w:val="26"/>
          <w:lang w:val="da-DK"/>
        </w:rPr>
        <w:t>D</w:t>
      </w:r>
      <w:r w:rsidRPr="008378BD">
        <w:rPr>
          <w:i w:val="0"/>
          <w:iCs w:val="0"/>
          <w:color w:val="auto"/>
          <w:sz w:val="26"/>
          <w:szCs w:val="26"/>
          <w:lang w:val="da-DK"/>
        </w:rPr>
        <w:t xml:space="preserve">ata </w:t>
      </w:r>
      <w:r w:rsidR="000554AC" w:rsidRPr="008378BD">
        <w:rPr>
          <w:i w:val="0"/>
          <w:iCs w:val="0"/>
          <w:color w:val="auto"/>
          <w:sz w:val="26"/>
          <w:szCs w:val="26"/>
          <w:lang w:val="da-DK"/>
        </w:rPr>
        <w:t>S</w:t>
      </w:r>
      <w:r w:rsidRPr="008378BD">
        <w:rPr>
          <w:i w:val="0"/>
          <w:iCs w:val="0"/>
          <w:color w:val="auto"/>
          <w:sz w:val="26"/>
          <w:szCs w:val="26"/>
          <w:lang w:val="da-DK"/>
        </w:rPr>
        <w:t>ource</w:t>
      </w:r>
      <w:bookmarkEnd w:id="1849"/>
      <w:bookmarkEnd w:id="1850"/>
    </w:p>
    <w:p w14:paraId="1826FCF4" w14:textId="77777777" w:rsidR="000554AC" w:rsidRPr="008378BD" w:rsidRDefault="000554AC" w:rsidP="008378BD">
      <w:pPr>
        <w:spacing w:before="120" w:after="120" w:line="312" w:lineRule="auto"/>
        <w:rPr>
          <w:sz w:val="26"/>
          <w:szCs w:val="26"/>
          <w:lang w:val="da-DK"/>
        </w:rPr>
      </w:pPr>
      <w:r w:rsidRPr="008378BD">
        <w:rPr>
          <w:sz w:val="26"/>
          <w:szCs w:val="26"/>
          <w:lang w:val="da-DK"/>
        </w:rPr>
        <w:br w:type="page"/>
      </w:r>
    </w:p>
    <w:p w14:paraId="549F7090" w14:textId="5E73B656" w:rsidR="001E6269" w:rsidRPr="008378BD" w:rsidRDefault="001E6269" w:rsidP="008378BD">
      <w:pPr>
        <w:spacing w:before="120" w:after="120" w:line="312" w:lineRule="auto"/>
        <w:rPr>
          <w:sz w:val="26"/>
          <w:szCs w:val="26"/>
          <w:lang w:val="da-DK"/>
        </w:rPr>
      </w:pPr>
      <w:r w:rsidRPr="008378BD">
        <w:rPr>
          <w:sz w:val="26"/>
          <w:szCs w:val="26"/>
          <w:lang w:val="da-DK"/>
        </w:rPr>
        <w:lastRenderedPageBreak/>
        <w:t>Bước 12: Ở phần Measure group tables, chọn bảng FACT → Nhấn Next</w:t>
      </w:r>
    </w:p>
    <w:p w14:paraId="0A854A4A" w14:textId="1779701A" w:rsidR="001E6269" w:rsidRPr="008378BD" w:rsidRDefault="001E6269" w:rsidP="008378BD">
      <w:pPr>
        <w:spacing w:before="120" w:after="120" w:line="312" w:lineRule="auto"/>
        <w:rPr>
          <w:sz w:val="26"/>
          <w:szCs w:val="26"/>
          <w:lang w:val="da-DK"/>
        </w:rPr>
      </w:pPr>
      <w:r w:rsidRPr="008378BD">
        <w:rPr>
          <w:noProof/>
          <w:sz w:val="26"/>
          <w:szCs w:val="26"/>
          <w:lang w:val="en-SG" w:eastAsia="en-SG"/>
        </w:rPr>
        <w:drawing>
          <wp:inline distT="0" distB="0" distL="0" distR="0" wp14:anchorId="0AD4C345" wp14:editId="5FA97E29">
            <wp:extent cx="4411186" cy="404812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14589" cy="4051248"/>
                    </a:xfrm>
                    <a:prstGeom prst="rect">
                      <a:avLst/>
                    </a:prstGeom>
                  </pic:spPr>
                </pic:pic>
              </a:graphicData>
            </a:graphic>
          </wp:inline>
        </w:drawing>
      </w:r>
    </w:p>
    <w:p w14:paraId="28CE4481" w14:textId="0BAB401D" w:rsidR="00B717E3" w:rsidRPr="008378BD" w:rsidRDefault="00B717E3" w:rsidP="008378BD">
      <w:pPr>
        <w:pStyle w:val="Caption"/>
        <w:spacing w:before="120" w:after="120" w:line="312" w:lineRule="auto"/>
        <w:jc w:val="center"/>
        <w:rPr>
          <w:i w:val="0"/>
          <w:iCs w:val="0"/>
          <w:color w:val="auto"/>
          <w:sz w:val="26"/>
          <w:szCs w:val="26"/>
          <w:lang w:val="da-DK"/>
        </w:rPr>
      </w:pPr>
      <w:bookmarkStart w:id="1852" w:name="_Toc90544519"/>
      <w:bookmarkStart w:id="1853" w:name="_Toc90654939"/>
      <w:r w:rsidRPr="008378BD">
        <w:rPr>
          <w:i w:val="0"/>
          <w:iCs w:val="0"/>
          <w:color w:val="auto"/>
          <w:sz w:val="26"/>
          <w:szCs w:val="26"/>
        </w:rPr>
        <w:t xml:space="preserve">Hình </w:t>
      </w:r>
      <w:r w:rsidR="000554AC" w:rsidRPr="008378BD">
        <w:rPr>
          <w:i w:val="0"/>
          <w:iCs w:val="0"/>
          <w:color w:val="auto"/>
          <w:sz w:val="26"/>
          <w:szCs w:val="26"/>
        </w:rPr>
        <w:t>3.</w:t>
      </w:r>
      <w:r w:rsidR="001D4CD4" w:rsidRPr="008378BD">
        <w:rPr>
          <w:i w:val="0"/>
          <w:iCs w:val="0"/>
          <w:color w:val="auto"/>
          <w:sz w:val="26"/>
          <w:szCs w:val="26"/>
        </w:rPr>
        <w:t>10</w:t>
      </w:r>
      <w:r w:rsidR="007429CD" w:rsidRPr="008378BD">
        <w:rPr>
          <w:i w:val="0"/>
          <w:iCs w:val="0"/>
          <w:color w:val="auto"/>
          <w:sz w:val="26"/>
          <w:szCs w:val="26"/>
        </w:rPr>
        <w:t>1</w:t>
      </w:r>
      <w:ins w:id="1854" w:author="lenovo" w:date="2021-12-30T09:13:00Z">
        <w:r w:rsidR="004030CF">
          <w:rPr>
            <w:i w:val="0"/>
            <w:iCs w:val="0"/>
            <w:color w:val="auto"/>
            <w:sz w:val="26"/>
            <w:szCs w:val="26"/>
          </w:rPr>
          <w:t>.</w:t>
        </w:r>
      </w:ins>
      <w:r w:rsidRPr="008378BD">
        <w:rPr>
          <w:i w:val="0"/>
          <w:iCs w:val="0"/>
          <w:color w:val="auto"/>
          <w:sz w:val="26"/>
          <w:szCs w:val="26"/>
          <w:lang w:val="da-DK"/>
        </w:rPr>
        <w:t xml:space="preserve"> Chọn bảng </w:t>
      </w:r>
      <w:r w:rsidR="000554AC" w:rsidRPr="008378BD">
        <w:rPr>
          <w:i w:val="0"/>
          <w:iCs w:val="0"/>
          <w:color w:val="auto"/>
          <w:sz w:val="26"/>
          <w:szCs w:val="26"/>
          <w:lang w:val="da-DK"/>
        </w:rPr>
        <w:t>M</w:t>
      </w:r>
      <w:r w:rsidRPr="008378BD">
        <w:rPr>
          <w:i w:val="0"/>
          <w:iCs w:val="0"/>
          <w:color w:val="auto"/>
          <w:sz w:val="26"/>
          <w:szCs w:val="26"/>
          <w:lang w:val="da-DK"/>
        </w:rPr>
        <w:t>easure là FACT</w:t>
      </w:r>
      <w:bookmarkEnd w:id="1852"/>
      <w:bookmarkEnd w:id="1853"/>
    </w:p>
    <w:p w14:paraId="5322955C" w14:textId="48AA574C" w:rsidR="001E6269" w:rsidRPr="008378BD" w:rsidRDefault="001E6269" w:rsidP="008378BD">
      <w:pPr>
        <w:spacing w:before="120" w:after="120" w:line="312" w:lineRule="auto"/>
        <w:rPr>
          <w:sz w:val="26"/>
          <w:szCs w:val="26"/>
          <w:lang w:val="da-DK"/>
        </w:rPr>
      </w:pPr>
      <w:r w:rsidRPr="008378BD">
        <w:rPr>
          <w:sz w:val="26"/>
          <w:szCs w:val="26"/>
          <w:lang w:val="da-DK"/>
        </w:rPr>
        <w:t>Bước 13: Chọn tất cả các Cột trong bảng FACT để phân tích → Nhấn Next</w:t>
      </w:r>
    </w:p>
    <w:p w14:paraId="29E6032B" w14:textId="5E7B5F58" w:rsidR="001E6269" w:rsidRPr="008378BD" w:rsidRDefault="001E6269" w:rsidP="008378BD">
      <w:pPr>
        <w:spacing w:before="120" w:after="120" w:line="312" w:lineRule="auto"/>
        <w:rPr>
          <w:sz w:val="26"/>
          <w:szCs w:val="26"/>
          <w:lang w:val="da-DK"/>
        </w:rPr>
      </w:pPr>
      <w:r w:rsidRPr="008378BD">
        <w:rPr>
          <w:noProof/>
          <w:sz w:val="26"/>
          <w:szCs w:val="26"/>
          <w:lang w:val="en-SG" w:eastAsia="en-SG"/>
        </w:rPr>
        <w:drawing>
          <wp:inline distT="0" distB="0" distL="0" distR="0" wp14:anchorId="3793C60B" wp14:editId="3B216E23">
            <wp:extent cx="4591691" cy="25149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91691" cy="2514951"/>
                    </a:xfrm>
                    <a:prstGeom prst="rect">
                      <a:avLst/>
                    </a:prstGeom>
                  </pic:spPr>
                </pic:pic>
              </a:graphicData>
            </a:graphic>
          </wp:inline>
        </w:drawing>
      </w:r>
    </w:p>
    <w:p w14:paraId="349F7FA6" w14:textId="23A36562" w:rsidR="008D415F" w:rsidRPr="008378BD" w:rsidRDefault="00B717E3" w:rsidP="008378BD">
      <w:pPr>
        <w:pStyle w:val="Caption"/>
        <w:spacing w:before="120" w:after="120" w:line="312" w:lineRule="auto"/>
        <w:jc w:val="center"/>
        <w:rPr>
          <w:i w:val="0"/>
          <w:iCs w:val="0"/>
          <w:sz w:val="26"/>
          <w:szCs w:val="26"/>
          <w:lang w:val="da-DK"/>
        </w:rPr>
      </w:pPr>
      <w:bookmarkStart w:id="1855" w:name="_Toc90544520"/>
      <w:bookmarkStart w:id="1856" w:name="_Toc90654940"/>
      <w:r w:rsidRPr="008378BD">
        <w:rPr>
          <w:i w:val="0"/>
          <w:iCs w:val="0"/>
          <w:color w:val="auto"/>
          <w:sz w:val="26"/>
          <w:szCs w:val="26"/>
        </w:rPr>
        <w:t xml:space="preserve">Hình </w:t>
      </w:r>
      <w:r w:rsidR="000554AC" w:rsidRPr="008378BD">
        <w:rPr>
          <w:i w:val="0"/>
          <w:iCs w:val="0"/>
          <w:color w:val="auto"/>
          <w:sz w:val="26"/>
          <w:szCs w:val="26"/>
        </w:rPr>
        <w:t>3.</w:t>
      </w:r>
      <w:r w:rsidR="001D4CD4" w:rsidRPr="008378BD">
        <w:rPr>
          <w:i w:val="0"/>
          <w:iCs w:val="0"/>
          <w:color w:val="auto"/>
          <w:sz w:val="26"/>
          <w:szCs w:val="26"/>
        </w:rPr>
        <w:t>10</w:t>
      </w:r>
      <w:r w:rsidR="007429CD" w:rsidRPr="008378BD">
        <w:rPr>
          <w:i w:val="0"/>
          <w:iCs w:val="0"/>
          <w:color w:val="auto"/>
          <w:sz w:val="26"/>
          <w:szCs w:val="26"/>
        </w:rPr>
        <w:t>2</w:t>
      </w:r>
      <w:ins w:id="1857" w:author="lenovo" w:date="2021-12-30T09:13:00Z">
        <w:r w:rsidR="004030CF">
          <w:rPr>
            <w:i w:val="0"/>
            <w:iCs w:val="0"/>
            <w:color w:val="auto"/>
            <w:sz w:val="26"/>
            <w:szCs w:val="26"/>
          </w:rPr>
          <w:t>.</w:t>
        </w:r>
      </w:ins>
      <w:r w:rsidRPr="008378BD">
        <w:rPr>
          <w:i w:val="0"/>
          <w:iCs w:val="0"/>
          <w:color w:val="auto"/>
          <w:sz w:val="26"/>
          <w:szCs w:val="26"/>
          <w:lang w:val="da-DK"/>
        </w:rPr>
        <w:t xml:space="preserve"> Chọn các cột trong bảng FACT</w:t>
      </w:r>
      <w:bookmarkEnd w:id="1855"/>
      <w:bookmarkEnd w:id="1856"/>
      <w:r w:rsidR="008D415F" w:rsidRPr="008378BD">
        <w:rPr>
          <w:i w:val="0"/>
          <w:iCs w:val="0"/>
          <w:sz w:val="26"/>
          <w:szCs w:val="26"/>
          <w:lang w:val="da-DK"/>
        </w:rPr>
        <w:br w:type="page"/>
      </w:r>
    </w:p>
    <w:p w14:paraId="0C3CE552" w14:textId="06CE54FF" w:rsidR="001E6269" w:rsidRPr="008378BD" w:rsidRDefault="001E6269" w:rsidP="008378BD">
      <w:pPr>
        <w:spacing w:before="120" w:after="120" w:line="312" w:lineRule="auto"/>
        <w:rPr>
          <w:sz w:val="26"/>
          <w:szCs w:val="26"/>
          <w:lang w:val="da-DK"/>
        </w:rPr>
      </w:pPr>
      <w:r w:rsidRPr="008378BD">
        <w:rPr>
          <w:sz w:val="26"/>
          <w:szCs w:val="26"/>
          <w:lang w:val="da-DK"/>
        </w:rPr>
        <w:lastRenderedPageBreak/>
        <w:t>Bước 14: Chọn các dimension</w:t>
      </w:r>
      <w:r w:rsidR="00BA7C57" w:rsidRPr="008378BD">
        <w:rPr>
          <w:sz w:val="26"/>
          <w:szCs w:val="26"/>
          <w:lang w:val="da-DK"/>
        </w:rPr>
        <w:t xml:space="preserve"> → Nhấn Next</w:t>
      </w:r>
    </w:p>
    <w:p w14:paraId="2E949329" w14:textId="3EE942AA" w:rsidR="001E6269" w:rsidRPr="008378BD" w:rsidRDefault="001E6269" w:rsidP="008378BD">
      <w:pPr>
        <w:spacing w:before="120" w:after="120" w:line="312" w:lineRule="auto"/>
        <w:rPr>
          <w:sz w:val="26"/>
          <w:szCs w:val="26"/>
          <w:lang w:val="da-DK"/>
        </w:rPr>
      </w:pPr>
      <w:r w:rsidRPr="008378BD">
        <w:rPr>
          <w:noProof/>
          <w:sz w:val="26"/>
          <w:szCs w:val="26"/>
          <w:lang w:val="en-SG" w:eastAsia="en-SG"/>
        </w:rPr>
        <w:drawing>
          <wp:inline distT="0" distB="0" distL="0" distR="0" wp14:anchorId="13D5CE69" wp14:editId="2BCDB148">
            <wp:extent cx="4524375" cy="37970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35261" cy="3806209"/>
                    </a:xfrm>
                    <a:prstGeom prst="rect">
                      <a:avLst/>
                    </a:prstGeom>
                  </pic:spPr>
                </pic:pic>
              </a:graphicData>
            </a:graphic>
          </wp:inline>
        </w:drawing>
      </w:r>
    </w:p>
    <w:p w14:paraId="0AA562C6" w14:textId="1F2848C5" w:rsidR="00D70F55" w:rsidRPr="008378BD" w:rsidRDefault="00B717E3" w:rsidP="008378BD">
      <w:pPr>
        <w:pStyle w:val="Caption"/>
        <w:spacing w:before="120" w:after="120" w:line="312" w:lineRule="auto"/>
        <w:jc w:val="center"/>
        <w:rPr>
          <w:i w:val="0"/>
          <w:iCs w:val="0"/>
          <w:sz w:val="26"/>
          <w:szCs w:val="26"/>
          <w:lang w:val="da-DK"/>
        </w:rPr>
      </w:pPr>
      <w:bookmarkStart w:id="1858" w:name="_Toc90544521"/>
      <w:bookmarkStart w:id="1859" w:name="_Toc90654941"/>
      <w:r w:rsidRPr="008378BD">
        <w:rPr>
          <w:i w:val="0"/>
          <w:iCs w:val="0"/>
          <w:color w:val="auto"/>
          <w:sz w:val="26"/>
          <w:szCs w:val="26"/>
        </w:rPr>
        <w:t xml:space="preserve">Hình </w:t>
      </w:r>
      <w:r w:rsidR="000554AC" w:rsidRPr="008378BD">
        <w:rPr>
          <w:i w:val="0"/>
          <w:iCs w:val="0"/>
          <w:color w:val="auto"/>
          <w:sz w:val="26"/>
          <w:szCs w:val="26"/>
        </w:rPr>
        <w:t>3.</w:t>
      </w:r>
      <w:r w:rsidR="001D4CD4" w:rsidRPr="008378BD">
        <w:rPr>
          <w:i w:val="0"/>
          <w:iCs w:val="0"/>
          <w:color w:val="auto"/>
          <w:sz w:val="26"/>
          <w:szCs w:val="26"/>
        </w:rPr>
        <w:t>10</w:t>
      </w:r>
      <w:r w:rsidR="007429CD" w:rsidRPr="008378BD">
        <w:rPr>
          <w:i w:val="0"/>
          <w:iCs w:val="0"/>
          <w:color w:val="auto"/>
          <w:sz w:val="26"/>
          <w:szCs w:val="26"/>
        </w:rPr>
        <w:t>3</w:t>
      </w:r>
      <w:ins w:id="1860" w:author="lenovo" w:date="2021-12-30T09:13:00Z">
        <w:r w:rsidR="004030CF">
          <w:rPr>
            <w:i w:val="0"/>
            <w:iCs w:val="0"/>
            <w:color w:val="auto"/>
            <w:sz w:val="26"/>
            <w:szCs w:val="26"/>
          </w:rPr>
          <w:t>.</w:t>
        </w:r>
      </w:ins>
      <w:r w:rsidRPr="008378BD">
        <w:rPr>
          <w:i w:val="0"/>
          <w:iCs w:val="0"/>
          <w:color w:val="auto"/>
          <w:sz w:val="26"/>
          <w:szCs w:val="26"/>
          <w:lang w:val="da-DK"/>
        </w:rPr>
        <w:t xml:space="preserve"> Chọn các cột trong bảng </w:t>
      </w:r>
      <w:bookmarkEnd w:id="1858"/>
      <w:bookmarkEnd w:id="1859"/>
      <w:r w:rsidR="000B5B86" w:rsidRPr="008378BD">
        <w:rPr>
          <w:i w:val="0"/>
          <w:iCs w:val="0"/>
          <w:color w:val="auto"/>
          <w:sz w:val="26"/>
          <w:szCs w:val="26"/>
          <w:lang w:val="da-DK"/>
        </w:rPr>
        <w:t>Dimension</w:t>
      </w:r>
    </w:p>
    <w:p w14:paraId="4D060C59" w14:textId="584FDB85" w:rsidR="001E6269" w:rsidRPr="008378BD" w:rsidRDefault="00BA7C57" w:rsidP="008378BD">
      <w:pPr>
        <w:spacing w:before="120" w:after="120" w:line="312" w:lineRule="auto"/>
        <w:rPr>
          <w:sz w:val="26"/>
          <w:szCs w:val="26"/>
          <w:lang w:val="da-DK"/>
        </w:rPr>
      </w:pPr>
      <w:r w:rsidRPr="008378BD">
        <w:rPr>
          <w:sz w:val="26"/>
          <w:szCs w:val="26"/>
          <w:lang w:val="da-DK"/>
        </w:rPr>
        <w:t>Bước 15: Nhấn Finish để hoàn thành tạo Cube và Dimension</w:t>
      </w:r>
    </w:p>
    <w:p w14:paraId="581FF84E" w14:textId="230CC29D" w:rsidR="00BA7C57" w:rsidRPr="008378BD" w:rsidRDefault="00BA7C57" w:rsidP="008378BD">
      <w:pPr>
        <w:spacing w:before="120" w:after="120" w:line="312" w:lineRule="auto"/>
        <w:rPr>
          <w:sz w:val="26"/>
          <w:szCs w:val="26"/>
          <w:lang w:val="da-DK"/>
        </w:rPr>
      </w:pPr>
      <w:r w:rsidRPr="008378BD">
        <w:rPr>
          <w:noProof/>
          <w:sz w:val="26"/>
          <w:szCs w:val="26"/>
          <w:lang w:val="en-SG" w:eastAsia="en-SG"/>
        </w:rPr>
        <w:drawing>
          <wp:inline distT="0" distB="0" distL="0" distR="0" wp14:anchorId="3C71F456" wp14:editId="7E8732F4">
            <wp:extent cx="5050466" cy="32531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71943" cy="3266939"/>
                    </a:xfrm>
                    <a:prstGeom prst="rect">
                      <a:avLst/>
                    </a:prstGeom>
                  </pic:spPr>
                </pic:pic>
              </a:graphicData>
            </a:graphic>
          </wp:inline>
        </w:drawing>
      </w:r>
    </w:p>
    <w:p w14:paraId="3B92D003" w14:textId="264924B9" w:rsidR="00B717E3" w:rsidRPr="008378BD" w:rsidRDefault="00B717E3" w:rsidP="008378BD">
      <w:pPr>
        <w:pStyle w:val="Caption"/>
        <w:spacing w:before="120" w:after="120" w:line="312" w:lineRule="auto"/>
        <w:jc w:val="center"/>
        <w:rPr>
          <w:i w:val="0"/>
          <w:iCs w:val="0"/>
          <w:color w:val="auto"/>
          <w:sz w:val="26"/>
          <w:szCs w:val="26"/>
          <w:lang w:val="da-DK"/>
        </w:rPr>
      </w:pPr>
      <w:bookmarkStart w:id="1861" w:name="_Toc90544522"/>
      <w:bookmarkStart w:id="1862" w:name="_Toc90654942"/>
      <w:r w:rsidRPr="008378BD">
        <w:rPr>
          <w:i w:val="0"/>
          <w:iCs w:val="0"/>
          <w:color w:val="auto"/>
          <w:sz w:val="26"/>
          <w:szCs w:val="26"/>
        </w:rPr>
        <w:t xml:space="preserve">Hình </w:t>
      </w:r>
      <w:r w:rsidR="000554AC" w:rsidRPr="008378BD">
        <w:rPr>
          <w:i w:val="0"/>
          <w:iCs w:val="0"/>
          <w:color w:val="auto"/>
          <w:sz w:val="26"/>
          <w:szCs w:val="26"/>
        </w:rPr>
        <w:t>3.</w:t>
      </w:r>
      <w:r w:rsidR="001D4CD4" w:rsidRPr="008378BD">
        <w:rPr>
          <w:i w:val="0"/>
          <w:iCs w:val="0"/>
          <w:color w:val="auto"/>
          <w:sz w:val="26"/>
          <w:szCs w:val="26"/>
        </w:rPr>
        <w:t>10</w:t>
      </w:r>
      <w:r w:rsidR="007429CD" w:rsidRPr="008378BD">
        <w:rPr>
          <w:i w:val="0"/>
          <w:iCs w:val="0"/>
          <w:color w:val="auto"/>
          <w:sz w:val="26"/>
          <w:szCs w:val="26"/>
        </w:rPr>
        <w:t>4</w:t>
      </w:r>
      <w:ins w:id="1863" w:author="lenovo" w:date="2021-12-30T09:13:00Z">
        <w:r w:rsidR="004030CF">
          <w:rPr>
            <w:i w:val="0"/>
            <w:iCs w:val="0"/>
            <w:color w:val="auto"/>
            <w:sz w:val="26"/>
            <w:szCs w:val="26"/>
          </w:rPr>
          <w:t>.</w:t>
        </w:r>
      </w:ins>
      <w:r w:rsidRPr="008378BD">
        <w:rPr>
          <w:i w:val="0"/>
          <w:iCs w:val="0"/>
          <w:color w:val="auto"/>
          <w:sz w:val="26"/>
          <w:szCs w:val="26"/>
          <w:lang w:val="da-DK"/>
        </w:rPr>
        <w:t xml:space="preserve"> Hoàn tất tạo Cube</w:t>
      </w:r>
      <w:bookmarkEnd w:id="1861"/>
      <w:bookmarkEnd w:id="1862"/>
    </w:p>
    <w:p w14:paraId="67E7B54B" w14:textId="4A4FDB1E" w:rsidR="00BA7C57" w:rsidRPr="008378BD" w:rsidRDefault="00BA7C57" w:rsidP="008378BD">
      <w:pPr>
        <w:spacing w:before="120" w:after="120" w:line="312" w:lineRule="auto"/>
        <w:rPr>
          <w:sz w:val="26"/>
          <w:szCs w:val="26"/>
          <w:lang w:val="da-DK"/>
        </w:rPr>
      </w:pPr>
      <w:r w:rsidRPr="008378BD">
        <w:rPr>
          <w:sz w:val="26"/>
          <w:szCs w:val="26"/>
          <w:lang w:val="da-DK"/>
        </w:rPr>
        <w:lastRenderedPageBreak/>
        <w:t>Bước 16: Double click vào các dimension</w:t>
      </w:r>
    </w:p>
    <w:p w14:paraId="71F337D6" w14:textId="122AC9A5" w:rsidR="00BA7C57" w:rsidRPr="008378BD" w:rsidRDefault="00BA7C57" w:rsidP="008378BD">
      <w:pPr>
        <w:spacing w:before="120" w:after="120" w:line="312" w:lineRule="auto"/>
        <w:rPr>
          <w:sz w:val="26"/>
          <w:szCs w:val="26"/>
          <w:lang w:val="da-DK"/>
        </w:rPr>
      </w:pPr>
      <w:r w:rsidRPr="008378BD">
        <w:rPr>
          <w:noProof/>
          <w:sz w:val="26"/>
          <w:szCs w:val="26"/>
          <w:lang w:val="en-SG" w:eastAsia="en-SG"/>
        </w:rPr>
        <w:drawing>
          <wp:inline distT="0" distB="0" distL="0" distR="0" wp14:anchorId="7E7EBAD2" wp14:editId="5ED1FCEE">
            <wp:extent cx="2762636" cy="5525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2636" cy="552527"/>
                    </a:xfrm>
                    <a:prstGeom prst="rect">
                      <a:avLst/>
                    </a:prstGeom>
                  </pic:spPr>
                </pic:pic>
              </a:graphicData>
            </a:graphic>
          </wp:inline>
        </w:drawing>
      </w:r>
    </w:p>
    <w:p w14:paraId="3F49BB93" w14:textId="245E1603" w:rsidR="00D70F55" w:rsidRPr="008378BD" w:rsidRDefault="00D70F55" w:rsidP="008378BD">
      <w:pPr>
        <w:spacing w:before="120" w:after="120" w:line="312" w:lineRule="auto"/>
        <w:jc w:val="center"/>
        <w:rPr>
          <w:sz w:val="26"/>
          <w:szCs w:val="26"/>
          <w:lang w:val="da-DK"/>
        </w:rPr>
      </w:pPr>
      <w:bookmarkStart w:id="1864" w:name="_Hlk90314467"/>
      <w:r w:rsidRPr="008378BD">
        <w:rPr>
          <w:sz w:val="26"/>
          <w:szCs w:val="26"/>
          <w:lang w:val="da-DK"/>
        </w:rPr>
        <w:t>Hình 3.</w:t>
      </w:r>
      <w:r w:rsidR="00F07BA3" w:rsidRPr="008378BD">
        <w:rPr>
          <w:sz w:val="26"/>
          <w:szCs w:val="26"/>
          <w:lang w:val="da-DK"/>
        </w:rPr>
        <w:t>10</w:t>
      </w:r>
      <w:r w:rsidR="007429CD" w:rsidRPr="008378BD">
        <w:rPr>
          <w:sz w:val="26"/>
          <w:szCs w:val="26"/>
          <w:lang w:val="da-DK"/>
        </w:rPr>
        <w:t>5</w:t>
      </w:r>
      <w:ins w:id="1865" w:author="lenovo" w:date="2021-12-30T09:13:00Z">
        <w:r w:rsidR="004030CF">
          <w:rPr>
            <w:sz w:val="26"/>
            <w:szCs w:val="26"/>
            <w:lang w:val="da-DK"/>
          </w:rPr>
          <w:t>.</w:t>
        </w:r>
      </w:ins>
      <w:r w:rsidRPr="008378BD">
        <w:rPr>
          <w:sz w:val="26"/>
          <w:szCs w:val="26"/>
          <w:lang w:val="da-DK"/>
        </w:rPr>
        <w:t xml:space="preserve"> </w:t>
      </w:r>
      <w:bookmarkStart w:id="1866" w:name="_Hlk90314507"/>
      <w:r w:rsidRPr="008378BD">
        <w:rPr>
          <w:sz w:val="26"/>
          <w:szCs w:val="26"/>
          <w:lang w:val="da-DK"/>
        </w:rPr>
        <w:t xml:space="preserve">Tạo </w:t>
      </w:r>
      <w:r w:rsidR="00F07BA3" w:rsidRPr="008378BD">
        <w:rPr>
          <w:sz w:val="26"/>
          <w:szCs w:val="26"/>
          <w:lang w:val="da-DK"/>
        </w:rPr>
        <w:t>H</w:t>
      </w:r>
      <w:r w:rsidRPr="008378BD">
        <w:rPr>
          <w:sz w:val="26"/>
          <w:szCs w:val="26"/>
          <w:lang w:val="da-DK"/>
        </w:rPr>
        <w:t xml:space="preserve">ierachy cho các </w:t>
      </w:r>
      <w:r w:rsidR="00F07BA3" w:rsidRPr="008378BD">
        <w:rPr>
          <w:sz w:val="26"/>
          <w:szCs w:val="26"/>
          <w:lang w:val="da-DK"/>
        </w:rPr>
        <w:t>D</w:t>
      </w:r>
      <w:r w:rsidRPr="008378BD">
        <w:rPr>
          <w:sz w:val="26"/>
          <w:szCs w:val="26"/>
          <w:lang w:val="da-DK"/>
        </w:rPr>
        <w:t>imension</w:t>
      </w:r>
      <w:bookmarkEnd w:id="1866"/>
    </w:p>
    <w:bookmarkEnd w:id="1864"/>
    <w:p w14:paraId="2CBCB156" w14:textId="06169A8B" w:rsidR="00BA7C57" w:rsidRPr="008378BD" w:rsidRDefault="00BA7C57" w:rsidP="008378BD">
      <w:pPr>
        <w:spacing w:before="120" w:after="120" w:line="312" w:lineRule="auto"/>
        <w:rPr>
          <w:sz w:val="26"/>
          <w:szCs w:val="26"/>
          <w:lang w:val="da-DK"/>
        </w:rPr>
      </w:pPr>
      <w:r w:rsidRPr="008378BD">
        <w:rPr>
          <w:sz w:val="26"/>
          <w:szCs w:val="26"/>
          <w:lang w:val="da-DK"/>
        </w:rPr>
        <w:t>Bước 17: Tạo hierachy</w:t>
      </w:r>
      <w:r w:rsidR="008B5C56" w:rsidRPr="008378BD">
        <w:rPr>
          <w:sz w:val="26"/>
          <w:szCs w:val="26"/>
          <w:lang w:val="da-DK"/>
        </w:rPr>
        <w:t>, Right click vào mục SSAS → chọn Build</w:t>
      </w:r>
    </w:p>
    <w:p w14:paraId="543C9E2D" w14:textId="0782F477" w:rsidR="008F1E2C" w:rsidRPr="008378BD" w:rsidRDefault="008F1E2C" w:rsidP="008378BD">
      <w:pPr>
        <w:spacing w:before="120" w:after="120" w:line="312" w:lineRule="auto"/>
        <w:rPr>
          <w:sz w:val="26"/>
          <w:szCs w:val="26"/>
          <w:lang w:val="da-DK"/>
        </w:rPr>
      </w:pPr>
      <w:r w:rsidRPr="008378BD">
        <w:rPr>
          <w:noProof/>
          <w:sz w:val="26"/>
          <w:szCs w:val="26"/>
          <w:lang w:val="en-SG" w:eastAsia="en-SG"/>
        </w:rPr>
        <w:drawing>
          <wp:inline distT="0" distB="0" distL="0" distR="0" wp14:anchorId="128C4055" wp14:editId="2FBDA7FC">
            <wp:extent cx="3657600" cy="14846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7345" cy="1488586"/>
                    </a:xfrm>
                    <a:prstGeom prst="rect">
                      <a:avLst/>
                    </a:prstGeom>
                  </pic:spPr>
                </pic:pic>
              </a:graphicData>
            </a:graphic>
          </wp:inline>
        </w:drawing>
      </w:r>
    </w:p>
    <w:p w14:paraId="017A52E3" w14:textId="56CDF664" w:rsidR="008B5C56" w:rsidRPr="00023588" w:rsidRDefault="00B717E3" w:rsidP="00023588">
      <w:pPr>
        <w:pStyle w:val="Caption"/>
        <w:spacing w:before="120" w:after="120" w:line="312" w:lineRule="auto"/>
        <w:jc w:val="center"/>
        <w:rPr>
          <w:i w:val="0"/>
          <w:iCs w:val="0"/>
          <w:color w:val="auto"/>
          <w:sz w:val="26"/>
          <w:szCs w:val="26"/>
          <w:lang w:val="da-DK"/>
        </w:rPr>
      </w:pPr>
      <w:bookmarkStart w:id="1867" w:name="_Toc90544523"/>
      <w:bookmarkStart w:id="1868" w:name="_Toc90654943"/>
      <w:r w:rsidRPr="008378BD">
        <w:rPr>
          <w:i w:val="0"/>
          <w:iCs w:val="0"/>
          <w:color w:val="auto"/>
          <w:sz w:val="26"/>
          <w:szCs w:val="26"/>
          <w:lang w:val="da-DK"/>
        </w:rPr>
        <w:t xml:space="preserve">Hình </w:t>
      </w:r>
      <w:r w:rsidR="0079228A" w:rsidRPr="008378BD">
        <w:rPr>
          <w:i w:val="0"/>
          <w:iCs w:val="0"/>
          <w:color w:val="auto"/>
          <w:sz w:val="26"/>
          <w:szCs w:val="26"/>
          <w:lang w:val="da-DK"/>
        </w:rPr>
        <w:t>3.</w:t>
      </w:r>
      <w:r w:rsidR="00F07BA3" w:rsidRPr="008378BD">
        <w:rPr>
          <w:i w:val="0"/>
          <w:iCs w:val="0"/>
          <w:color w:val="auto"/>
          <w:sz w:val="26"/>
          <w:szCs w:val="26"/>
          <w:lang w:val="da-DK"/>
        </w:rPr>
        <w:t>10</w:t>
      </w:r>
      <w:r w:rsidR="007429CD" w:rsidRPr="008378BD">
        <w:rPr>
          <w:i w:val="0"/>
          <w:iCs w:val="0"/>
          <w:color w:val="auto"/>
          <w:sz w:val="26"/>
          <w:szCs w:val="26"/>
          <w:lang w:val="da-DK"/>
        </w:rPr>
        <w:t>6</w:t>
      </w:r>
      <w:ins w:id="1869" w:author="lenovo" w:date="2021-12-30T09:13:00Z">
        <w:r w:rsidR="004030CF">
          <w:rPr>
            <w:i w:val="0"/>
            <w:iCs w:val="0"/>
            <w:color w:val="auto"/>
            <w:sz w:val="26"/>
            <w:szCs w:val="26"/>
            <w:lang w:val="da-DK"/>
          </w:rPr>
          <w:t>.</w:t>
        </w:r>
      </w:ins>
      <w:r w:rsidRPr="008378BD">
        <w:rPr>
          <w:i w:val="0"/>
          <w:iCs w:val="0"/>
          <w:color w:val="auto"/>
          <w:sz w:val="26"/>
          <w:szCs w:val="26"/>
          <w:lang w:val="da-DK"/>
        </w:rPr>
        <w:t xml:space="preserve"> Tạo </w:t>
      </w:r>
      <w:r w:rsidR="00F07BA3" w:rsidRPr="008378BD">
        <w:rPr>
          <w:i w:val="0"/>
          <w:iCs w:val="0"/>
          <w:color w:val="auto"/>
          <w:sz w:val="26"/>
          <w:szCs w:val="26"/>
          <w:lang w:val="da-DK"/>
        </w:rPr>
        <w:t>H</w:t>
      </w:r>
      <w:r w:rsidRPr="008378BD">
        <w:rPr>
          <w:i w:val="0"/>
          <w:iCs w:val="0"/>
          <w:color w:val="auto"/>
          <w:sz w:val="26"/>
          <w:szCs w:val="26"/>
          <w:lang w:val="da-DK"/>
        </w:rPr>
        <w:t>ierachy</w:t>
      </w:r>
      <w:bookmarkEnd w:id="1867"/>
      <w:bookmarkEnd w:id="1868"/>
    </w:p>
    <w:p w14:paraId="23FE7CA1" w14:textId="66AFCDE2" w:rsidR="00432E18" w:rsidRPr="008378BD" w:rsidRDefault="00432E18" w:rsidP="008378BD">
      <w:pPr>
        <w:spacing w:before="120" w:after="120" w:line="312" w:lineRule="auto"/>
        <w:rPr>
          <w:sz w:val="26"/>
          <w:szCs w:val="26"/>
          <w:lang w:val="da-DK"/>
        </w:rPr>
      </w:pPr>
      <w:r w:rsidRPr="008378BD">
        <w:rPr>
          <w:sz w:val="26"/>
          <w:szCs w:val="26"/>
          <w:lang w:val="da-DK"/>
        </w:rPr>
        <w:t>Bước 18: Right click vào mục SSAS → chọn Process → Nhấn Run</w:t>
      </w:r>
    </w:p>
    <w:p w14:paraId="35568EDF" w14:textId="5B52ABB1" w:rsidR="00432E18" w:rsidRPr="008378BD" w:rsidRDefault="00432E18" w:rsidP="008378BD">
      <w:pPr>
        <w:spacing w:before="120" w:after="120" w:line="312" w:lineRule="auto"/>
        <w:rPr>
          <w:sz w:val="26"/>
          <w:szCs w:val="26"/>
          <w:lang w:val="da-DK"/>
        </w:rPr>
      </w:pPr>
      <w:r w:rsidRPr="008378BD">
        <w:rPr>
          <w:noProof/>
          <w:sz w:val="26"/>
          <w:szCs w:val="26"/>
          <w:lang w:val="en-SG" w:eastAsia="en-SG"/>
        </w:rPr>
        <w:drawing>
          <wp:inline distT="0" distB="0" distL="0" distR="0" wp14:anchorId="74EB8639" wp14:editId="26B5ACD8">
            <wp:extent cx="5845810" cy="3406140"/>
            <wp:effectExtent l="0" t="0" r="254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45810" cy="3406140"/>
                    </a:xfrm>
                    <a:prstGeom prst="rect">
                      <a:avLst/>
                    </a:prstGeom>
                  </pic:spPr>
                </pic:pic>
              </a:graphicData>
            </a:graphic>
          </wp:inline>
        </w:drawing>
      </w:r>
    </w:p>
    <w:p w14:paraId="0D917B3F" w14:textId="7B46FF05" w:rsidR="00B717E3" w:rsidRPr="008378BD" w:rsidRDefault="00B717E3" w:rsidP="008378BD">
      <w:pPr>
        <w:pStyle w:val="Caption"/>
        <w:spacing w:before="120" w:after="120" w:line="312" w:lineRule="auto"/>
        <w:jc w:val="center"/>
        <w:rPr>
          <w:i w:val="0"/>
          <w:iCs w:val="0"/>
          <w:color w:val="auto"/>
          <w:sz w:val="26"/>
          <w:szCs w:val="26"/>
          <w:lang w:val="da-DK"/>
        </w:rPr>
      </w:pPr>
      <w:bookmarkStart w:id="1870" w:name="_Toc90544524"/>
      <w:bookmarkStart w:id="1871" w:name="_Toc90654944"/>
      <w:r w:rsidRPr="008378BD">
        <w:rPr>
          <w:i w:val="0"/>
          <w:iCs w:val="0"/>
          <w:color w:val="auto"/>
          <w:sz w:val="26"/>
          <w:szCs w:val="26"/>
          <w:lang w:val="da-DK"/>
        </w:rPr>
        <w:t xml:space="preserve">Hình </w:t>
      </w:r>
      <w:r w:rsidR="0079228A" w:rsidRPr="008378BD">
        <w:rPr>
          <w:i w:val="0"/>
          <w:iCs w:val="0"/>
          <w:color w:val="auto"/>
          <w:sz w:val="26"/>
          <w:szCs w:val="26"/>
          <w:lang w:val="da-DK"/>
        </w:rPr>
        <w:t>3.</w:t>
      </w:r>
      <w:r w:rsidR="00F07BA3" w:rsidRPr="008378BD">
        <w:rPr>
          <w:i w:val="0"/>
          <w:iCs w:val="0"/>
          <w:color w:val="auto"/>
          <w:sz w:val="26"/>
          <w:szCs w:val="26"/>
          <w:lang w:val="da-DK"/>
        </w:rPr>
        <w:t>10</w:t>
      </w:r>
      <w:r w:rsidR="007429CD" w:rsidRPr="008378BD">
        <w:rPr>
          <w:i w:val="0"/>
          <w:iCs w:val="0"/>
          <w:color w:val="auto"/>
          <w:sz w:val="26"/>
          <w:szCs w:val="26"/>
          <w:lang w:val="da-DK"/>
        </w:rPr>
        <w:t>7</w:t>
      </w:r>
      <w:ins w:id="1872" w:author="lenovo" w:date="2021-12-30T09:13:00Z">
        <w:r w:rsidR="004030CF">
          <w:rPr>
            <w:i w:val="0"/>
            <w:iCs w:val="0"/>
            <w:color w:val="auto"/>
            <w:sz w:val="26"/>
            <w:szCs w:val="26"/>
            <w:lang w:val="da-DK"/>
          </w:rPr>
          <w:t>.</w:t>
        </w:r>
      </w:ins>
      <w:r w:rsidRPr="008378BD">
        <w:rPr>
          <w:i w:val="0"/>
          <w:iCs w:val="0"/>
          <w:color w:val="auto"/>
          <w:sz w:val="26"/>
          <w:szCs w:val="26"/>
          <w:lang w:val="da-DK"/>
        </w:rPr>
        <w:t xml:space="preserve"> </w:t>
      </w:r>
      <w:ins w:id="1873" w:author="lenovo" w:date="2021-12-30T08:56:00Z">
        <w:r w:rsidR="00C705B4">
          <w:rPr>
            <w:i w:val="0"/>
            <w:iCs w:val="0"/>
            <w:color w:val="auto"/>
            <w:sz w:val="26"/>
            <w:szCs w:val="26"/>
            <w:lang w:val="da-DK"/>
          </w:rPr>
          <w:t>Chạy quá trình</w:t>
        </w:r>
      </w:ins>
      <w:del w:id="1874" w:author="lenovo" w:date="2021-12-30T08:56:00Z">
        <w:r w:rsidRPr="008378BD" w:rsidDel="00C705B4">
          <w:rPr>
            <w:i w:val="0"/>
            <w:iCs w:val="0"/>
            <w:color w:val="auto"/>
            <w:sz w:val="26"/>
            <w:szCs w:val="26"/>
            <w:lang w:val="da-DK"/>
          </w:rPr>
          <w:delText>Tạo</w:delText>
        </w:r>
      </w:del>
      <w:r w:rsidRPr="008378BD">
        <w:rPr>
          <w:i w:val="0"/>
          <w:iCs w:val="0"/>
          <w:color w:val="auto"/>
          <w:sz w:val="26"/>
          <w:szCs w:val="26"/>
          <w:lang w:val="da-DK"/>
        </w:rPr>
        <w:t xml:space="preserve"> </w:t>
      </w:r>
      <w:ins w:id="1875" w:author="lenovo" w:date="2021-12-30T08:56:00Z">
        <w:r w:rsidR="00C705B4">
          <w:rPr>
            <w:i w:val="0"/>
            <w:iCs w:val="0"/>
            <w:color w:val="auto"/>
            <w:sz w:val="26"/>
            <w:szCs w:val="26"/>
            <w:lang w:val="da-DK"/>
          </w:rPr>
          <w:t>SSAS</w:t>
        </w:r>
      </w:ins>
      <w:del w:id="1876" w:author="lenovo" w:date="2021-12-30T08:56:00Z">
        <w:r w:rsidR="00F07BA3" w:rsidRPr="008378BD" w:rsidDel="00C705B4">
          <w:rPr>
            <w:i w:val="0"/>
            <w:iCs w:val="0"/>
            <w:color w:val="auto"/>
            <w:sz w:val="26"/>
            <w:szCs w:val="26"/>
            <w:lang w:val="da-DK"/>
          </w:rPr>
          <w:delText>H</w:delText>
        </w:r>
        <w:r w:rsidRPr="008378BD" w:rsidDel="00C705B4">
          <w:rPr>
            <w:i w:val="0"/>
            <w:iCs w:val="0"/>
            <w:color w:val="auto"/>
            <w:sz w:val="26"/>
            <w:szCs w:val="26"/>
            <w:lang w:val="da-DK"/>
          </w:rPr>
          <w:delText>ierachy</w:delText>
        </w:r>
      </w:del>
      <w:bookmarkEnd w:id="1870"/>
      <w:bookmarkEnd w:id="1871"/>
    </w:p>
    <w:p w14:paraId="74785F34" w14:textId="77777777" w:rsidR="00F255E3" w:rsidRDefault="00F255E3">
      <w:pPr>
        <w:spacing w:after="160" w:line="259" w:lineRule="auto"/>
        <w:rPr>
          <w:ins w:id="1877" w:author="lenovo" w:date="2021-12-30T08:59:00Z"/>
          <w:sz w:val="26"/>
          <w:szCs w:val="26"/>
          <w:lang w:val="da-DK"/>
        </w:rPr>
      </w:pPr>
      <w:ins w:id="1878" w:author="lenovo" w:date="2021-12-30T08:59:00Z">
        <w:r>
          <w:rPr>
            <w:sz w:val="26"/>
            <w:szCs w:val="26"/>
            <w:lang w:val="da-DK"/>
          </w:rPr>
          <w:br w:type="page"/>
        </w:r>
      </w:ins>
    </w:p>
    <w:p w14:paraId="08A9F58F" w14:textId="2465E7BF" w:rsidR="00432E18" w:rsidRPr="008378BD" w:rsidRDefault="00432E18" w:rsidP="008378BD">
      <w:pPr>
        <w:spacing w:before="120" w:after="120" w:line="312" w:lineRule="auto"/>
        <w:rPr>
          <w:sz w:val="26"/>
          <w:szCs w:val="26"/>
          <w:lang w:val="da-DK"/>
        </w:rPr>
      </w:pPr>
      <w:r w:rsidRPr="008378BD">
        <w:rPr>
          <w:sz w:val="26"/>
          <w:szCs w:val="26"/>
          <w:lang w:val="da-DK"/>
        </w:rPr>
        <w:lastRenderedPageBreak/>
        <w:t>Bước 19: Sau khi chạy xong</w:t>
      </w:r>
    </w:p>
    <w:p w14:paraId="7BD00A4C" w14:textId="568DA915" w:rsidR="00432E18" w:rsidRPr="008378BD" w:rsidRDefault="00432E18" w:rsidP="008378BD">
      <w:pPr>
        <w:spacing w:before="120" w:after="120" w:line="312" w:lineRule="auto"/>
        <w:rPr>
          <w:sz w:val="26"/>
          <w:szCs w:val="26"/>
          <w:lang w:val="da-DK"/>
        </w:rPr>
      </w:pPr>
      <w:r w:rsidRPr="008378BD">
        <w:rPr>
          <w:noProof/>
          <w:sz w:val="26"/>
          <w:szCs w:val="26"/>
          <w:lang w:val="en-SG" w:eastAsia="en-SG"/>
        </w:rPr>
        <w:drawing>
          <wp:inline distT="0" distB="0" distL="0" distR="0" wp14:anchorId="043D925B" wp14:editId="2D08DB9D">
            <wp:extent cx="5730949" cy="3646599"/>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1997" cy="3659992"/>
                    </a:xfrm>
                    <a:prstGeom prst="rect">
                      <a:avLst/>
                    </a:prstGeom>
                  </pic:spPr>
                </pic:pic>
              </a:graphicData>
            </a:graphic>
          </wp:inline>
        </w:drawing>
      </w:r>
    </w:p>
    <w:p w14:paraId="7E1307E8" w14:textId="00DD738F" w:rsidR="00E5041C" w:rsidRPr="008378BD" w:rsidRDefault="00B717E3" w:rsidP="008378BD">
      <w:pPr>
        <w:pStyle w:val="Caption"/>
        <w:spacing w:before="120" w:after="120" w:line="312" w:lineRule="auto"/>
        <w:jc w:val="center"/>
        <w:rPr>
          <w:i w:val="0"/>
          <w:iCs w:val="0"/>
          <w:sz w:val="26"/>
          <w:szCs w:val="26"/>
          <w:lang w:val="da-DK"/>
        </w:rPr>
      </w:pPr>
      <w:bookmarkStart w:id="1879" w:name="_Toc90544525"/>
      <w:bookmarkStart w:id="1880" w:name="_Toc90654945"/>
      <w:r w:rsidRPr="008378BD">
        <w:rPr>
          <w:i w:val="0"/>
          <w:iCs w:val="0"/>
          <w:color w:val="auto"/>
          <w:sz w:val="26"/>
          <w:szCs w:val="26"/>
        </w:rPr>
        <w:t xml:space="preserve">Hình </w:t>
      </w:r>
      <w:r w:rsidR="0079228A" w:rsidRPr="008378BD">
        <w:rPr>
          <w:i w:val="0"/>
          <w:iCs w:val="0"/>
          <w:color w:val="auto"/>
          <w:sz w:val="26"/>
          <w:szCs w:val="26"/>
        </w:rPr>
        <w:t>3.1</w:t>
      </w:r>
      <w:r w:rsidR="00F07BA3" w:rsidRPr="008378BD">
        <w:rPr>
          <w:i w:val="0"/>
          <w:iCs w:val="0"/>
          <w:color w:val="auto"/>
          <w:sz w:val="26"/>
          <w:szCs w:val="26"/>
        </w:rPr>
        <w:t>0</w:t>
      </w:r>
      <w:r w:rsidR="007429CD" w:rsidRPr="008378BD">
        <w:rPr>
          <w:i w:val="0"/>
          <w:iCs w:val="0"/>
          <w:color w:val="auto"/>
          <w:sz w:val="26"/>
          <w:szCs w:val="26"/>
        </w:rPr>
        <w:t>8</w:t>
      </w:r>
      <w:ins w:id="1881" w:author="lenovo" w:date="2021-12-30T09:13:00Z">
        <w:r w:rsidR="004030CF">
          <w:rPr>
            <w:i w:val="0"/>
            <w:iCs w:val="0"/>
            <w:color w:val="auto"/>
            <w:sz w:val="26"/>
            <w:szCs w:val="26"/>
          </w:rPr>
          <w:t>.</w:t>
        </w:r>
      </w:ins>
      <w:r w:rsidRPr="008378BD">
        <w:rPr>
          <w:i w:val="0"/>
          <w:iCs w:val="0"/>
          <w:color w:val="auto"/>
          <w:sz w:val="26"/>
          <w:szCs w:val="26"/>
          <w:lang w:val="da-DK"/>
        </w:rPr>
        <w:t xml:space="preserve"> Sau khi </w:t>
      </w:r>
      <w:r w:rsidR="0079228A" w:rsidRPr="008378BD">
        <w:rPr>
          <w:i w:val="0"/>
          <w:iCs w:val="0"/>
          <w:color w:val="auto"/>
          <w:sz w:val="26"/>
          <w:szCs w:val="26"/>
          <w:lang w:val="da-DK"/>
        </w:rPr>
        <w:t>P</w:t>
      </w:r>
      <w:r w:rsidRPr="008378BD">
        <w:rPr>
          <w:i w:val="0"/>
          <w:iCs w:val="0"/>
          <w:color w:val="auto"/>
          <w:sz w:val="26"/>
          <w:szCs w:val="26"/>
          <w:lang w:val="da-DK"/>
        </w:rPr>
        <w:t>rocess hoàn tất</w:t>
      </w:r>
      <w:bookmarkEnd w:id="1879"/>
      <w:bookmarkEnd w:id="1880"/>
      <w:r w:rsidR="00E5041C" w:rsidRPr="008378BD">
        <w:rPr>
          <w:i w:val="0"/>
          <w:iCs w:val="0"/>
          <w:sz w:val="26"/>
          <w:szCs w:val="26"/>
          <w:lang w:val="da-DK"/>
        </w:rPr>
        <w:br w:type="page"/>
      </w:r>
    </w:p>
    <w:p w14:paraId="4C6EDAA9" w14:textId="5AFB8465" w:rsidR="00432E18" w:rsidRPr="008378BD" w:rsidRDefault="00432E18" w:rsidP="008378BD">
      <w:pPr>
        <w:spacing w:before="120" w:after="120" w:line="312" w:lineRule="auto"/>
        <w:rPr>
          <w:sz w:val="26"/>
          <w:szCs w:val="26"/>
          <w:lang w:val="da-DK"/>
        </w:rPr>
      </w:pPr>
      <w:r w:rsidRPr="008378BD">
        <w:rPr>
          <w:sz w:val="26"/>
          <w:szCs w:val="26"/>
          <w:lang w:val="da-DK"/>
        </w:rPr>
        <w:lastRenderedPageBreak/>
        <w:t>Bước 20: Right click vào mục SSAS → chọn Deploy</w:t>
      </w:r>
    </w:p>
    <w:p w14:paraId="307B5AD4" w14:textId="5E9C6654" w:rsidR="00432E18" w:rsidRPr="008378BD" w:rsidRDefault="00317D00" w:rsidP="008378BD">
      <w:pPr>
        <w:spacing w:before="120" w:after="120" w:line="312" w:lineRule="auto"/>
        <w:rPr>
          <w:sz w:val="26"/>
          <w:szCs w:val="26"/>
          <w:lang w:val="da-DK"/>
        </w:rPr>
      </w:pPr>
      <w:r w:rsidRPr="008378BD">
        <w:rPr>
          <w:noProof/>
          <w:sz w:val="26"/>
          <w:szCs w:val="26"/>
          <w:lang w:val="en-SG" w:eastAsia="en-SG"/>
        </w:rPr>
        <w:drawing>
          <wp:inline distT="0" distB="0" distL="0" distR="0" wp14:anchorId="02C280AD" wp14:editId="2B9892B8">
            <wp:extent cx="3228570" cy="42386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32304" cy="4243528"/>
                    </a:xfrm>
                    <a:prstGeom prst="rect">
                      <a:avLst/>
                    </a:prstGeom>
                  </pic:spPr>
                </pic:pic>
              </a:graphicData>
            </a:graphic>
          </wp:inline>
        </w:drawing>
      </w:r>
    </w:p>
    <w:p w14:paraId="310E80FA" w14:textId="7824BAC2" w:rsidR="00B717E3" w:rsidRPr="008378BD" w:rsidRDefault="00B717E3" w:rsidP="008378BD">
      <w:pPr>
        <w:pStyle w:val="Caption"/>
        <w:spacing w:before="120" w:after="120" w:line="312" w:lineRule="auto"/>
        <w:jc w:val="center"/>
        <w:rPr>
          <w:i w:val="0"/>
          <w:iCs w:val="0"/>
          <w:color w:val="auto"/>
          <w:sz w:val="26"/>
          <w:szCs w:val="26"/>
          <w:lang w:val="da-DK"/>
        </w:rPr>
      </w:pPr>
      <w:bookmarkStart w:id="1882" w:name="_Toc90544526"/>
      <w:bookmarkStart w:id="1883" w:name="_Toc90654946"/>
      <w:r w:rsidRPr="008378BD">
        <w:rPr>
          <w:i w:val="0"/>
          <w:iCs w:val="0"/>
          <w:color w:val="auto"/>
          <w:sz w:val="26"/>
          <w:szCs w:val="26"/>
        </w:rPr>
        <w:t xml:space="preserve">Hình </w:t>
      </w:r>
      <w:r w:rsidR="0079228A" w:rsidRPr="008378BD">
        <w:rPr>
          <w:i w:val="0"/>
          <w:iCs w:val="0"/>
          <w:color w:val="auto"/>
          <w:sz w:val="26"/>
          <w:szCs w:val="26"/>
        </w:rPr>
        <w:t>3.</w:t>
      </w:r>
      <w:r w:rsidR="00F07BA3" w:rsidRPr="008378BD">
        <w:rPr>
          <w:i w:val="0"/>
          <w:iCs w:val="0"/>
          <w:color w:val="auto"/>
          <w:sz w:val="26"/>
          <w:szCs w:val="26"/>
        </w:rPr>
        <w:t>10</w:t>
      </w:r>
      <w:r w:rsidR="007429CD" w:rsidRPr="008378BD">
        <w:rPr>
          <w:i w:val="0"/>
          <w:iCs w:val="0"/>
          <w:color w:val="auto"/>
          <w:sz w:val="26"/>
          <w:szCs w:val="26"/>
        </w:rPr>
        <w:t>9</w:t>
      </w:r>
      <w:ins w:id="1884" w:author="lenovo" w:date="2021-12-30T09:13:00Z">
        <w:r w:rsidR="004030CF">
          <w:rPr>
            <w:i w:val="0"/>
            <w:iCs w:val="0"/>
            <w:color w:val="auto"/>
            <w:sz w:val="26"/>
            <w:szCs w:val="26"/>
          </w:rPr>
          <w:t>.</w:t>
        </w:r>
      </w:ins>
      <w:r w:rsidRPr="008378BD">
        <w:rPr>
          <w:i w:val="0"/>
          <w:iCs w:val="0"/>
          <w:color w:val="auto"/>
          <w:sz w:val="26"/>
          <w:szCs w:val="26"/>
          <w:lang w:val="da-DK"/>
        </w:rPr>
        <w:t xml:space="preserve"> Sau khi </w:t>
      </w:r>
      <w:r w:rsidR="0079228A" w:rsidRPr="008378BD">
        <w:rPr>
          <w:i w:val="0"/>
          <w:iCs w:val="0"/>
          <w:color w:val="auto"/>
          <w:sz w:val="26"/>
          <w:szCs w:val="26"/>
          <w:lang w:val="da-DK"/>
        </w:rPr>
        <w:t>D</w:t>
      </w:r>
      <w:r w:rsidRPr="008378BD">
        <w:rPr>
          <w:i w:val="0"/>
          <w:iCs w:val="0"/>
          <w:color w:val="auto"/>
          <w:sz w:val="26"/>
          <w:szCs w:val="26"/>
          <w:lang w:val="da-DK"/>
        </w:rPr>
        <w:t>eploy hoàn tất</w:t>
      </w:r>
      <w:bookmarkEnd w:id="1882"/>
      <w:bookmarkEnd w:id="1883"/>
    </w:p>
    <w:p w14:paraId="26742685" w14:textId="59A52E5B" w:rsidR="00880ECF" w:rsidRPr="00CD5DA4" w:rsidRDefault="00880ECF" w:rsidP="00504E14">
      <w:pPr>
        <w:pStyle w:val="Heading3"/>
        <w:numPr>
          <w:ilvl w:val="2"/>
          <w:numId w:val="14"/>
        </w:numPr>
        <w:spacing w:before="0" w:after="0" w:line="312" w:lineRule="auto"/>
        <w:ind w:left="1077"/>
        <w:rPr>
          <w:rFonts w:ascii="Times New Roman" w:hAnsi="Times New Roman"/>
          <w:noProof/>
          <w:lang w:val="da-DK"/>
        </w:rPr>
      </w:pPr>
      <w:bookmarkStart w:id="1885" w:name="_Toc92435865"/>
      <w:bookmarkEnd w:id="1828"/>
      <w:r w:rsidRPr="00CD5DA4">
        <w:rPr>
          <w:rFonts w:ascii="Times New Roman" w:hAnsi="Times New Roman"/>
          <w:noProof/>
          <w:lang w:val="da-DK"/>
        </w:rPr>
        <w:t>Data</w:t>
      </w:r>
      <w:r w:rsidR="00B60B2D" w:rsidRPr="00CD5DA4">
        <w:rPr>
          <w:rFonts w:ascii="Times New Roman" w:hAnsi="Times New Roman"/>
          <w:noProof/>
          <w:lang w:val="da-DK"/>
        </w:rPr>
        <w:t xml:space="preserve"> </w:t>
      </w:r>
      <w:r w:rsidRPr="00CD5DA4">
        <w:rPr>
          <w:rFonts w:ascii="Times New Roman" w:hAnsi="Times New Roman"/>
          <w:noProof/>
          <w:lang w:val="da-DK"/>
        </w:rPr>
        <w:t>Mining</w:t>
      </w:r>
      <w:bookmarkEnd w:id="1885"/>
    </w:p>
    <w:p w14:paraId="1AB5B950" w14:textId="1A9A1601" w:rsidR="00E5041C" w:rsidRPr="00CD5DA4" w:rsidRDefault="001F2D08" w:rsidP="008378BD">
      <w:pPr>
        <w:spacing w:before="120" w:after="120" w:line="312" w:lineRule="auto"/>
        <w:rPr>
          <w:sz w:val="26"/>
          <w:szCs w:val="26"/>
          <w:lang w:val="da-DK"/>
        </w:rPr>
      </w:pPr>
      <w:r w:rsidRPr="00CD5DA4">
        <w:rPr>
          <w:sz w:val="26"/>
          <w:szCs w:val="26"/>
          <w:lang w:val="da-DK"/>
        </w:rPr>
        <w:t>Bước 1: Sau khi thực hiện xong SSAS, right click vào Mining Structures → chọn New Mining Structure</w:t>
      </w:r>
    </w:p>
    <w:p w14:paraId="244ADDD6" w14:textId="6AB11526" w:rsidR="001F2D08" w:rsidRPr="00CD5DA4" w:rsidRDefault="001F2D08" w:rsidP="008378BD">
      <w:pPr>
        <w:spacing w:before="120" w:after="120" w:line="312" w:lineRule="auto"/>
        <w:rPr>
          <w:sz w:val="26"/>
          <w:szCs w:val="26"/>
          <w:lang w:val="da-DK"/>
        </w:rPr>
      </w:pPr>
      <w:r w:rsidRPr="00CD5DA4">
        <w:rPr>
          <w:noProof/>
          <w:sz w:val="26"/>
          <w:szCs w:val="26"/>
          <w:lang w:val="en-SG" w:eastAsia="en-SG"/>
        </w:rPr>
        <w:drawing>
          <wp:inline distT="0" distB="0" distL="0" distR="0" wp14:anchorId="189CA6D7" wp14:editId="4CB93A2E">
            <wp:extent cx="3096057" cy="733527"/>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96057" cy="733527"/>
                    </a:xfrm>
                    <a:prstGeom prst="rect">
                      <a:avLst/>
                    </a:prstGeom>
                  </pic:spPr>
                </pic:pic>
              </a:graphicData>
            </a:graphic>
          </wp:inline>
        </w:drawing>
      </w:r>
    </w:p>
    <w:p w14:paraId="2685455F" w14:textId="50585285" w:rsidR="00B717E3" w:rsidRPr="00CD5DA4" w:rsidRDefault="00B717E3" w:rsidP="008378BD">
      <w:pPr>
        <w:pStyle w:val="Caption"/>
        <w:spacing w:before="120" w:after="120" w:line="312" w:lineRule="auto"/>
        <w:jc w:val="center"/>
        <w:rPr>
          <w:i w:val="0"/>
          <w:iCs w:val="0"/>
          <w:color w:val="auto"/>
          <w:sz w:val="26"/>
          <w:szCs w:val="26"/>
          <w:lang w:val="da-DK"/>
        </w:rPr>
      </w:pPr>
      <w:bookmarkStart w:id="1886" w:name="_Toc90544527"/>
      <w:bookmarkStart w:id="1887" w:name="_Toc90654947"/>
      <w:r w:rsidRPr="00CD5DA4">
        <w:rPr>
          <w:i w:val="0"/>
          <w:iCs w:val="0"/>
          <w:color w:val="auto"/>
          <w:sz w:val="26"/>
          <w:szCs w:val="26"/>
          <w:lang w:val="da-DK"/>
        </w:rPr>
        <w:t xml:space="preserve">Hình </w:t>
      </w:r>
      <w:r w:rsidR="0079228A" w:rsidRPr="00CD5DA4">
        <w:rPr>
          <w:i w:val="0"/>
          <w:iCs w:val="0"/>
          <w:color w:val="auto"/>
          <w:sz w:val="26"/>
          <w:szCs w:val="26"/>
          <w:lang w:val="da-DK"/>
        </w:rPr>
        <w:t>3.</w:t>
      </w:r>
      <w:r w:rsidR="00F07BA3" w:rsidRPr="00CD5DA4">
        <w:rPr>
          <w:i w:val="0"/>
          <w:iCs w:val="0"/>
          <w:color w:val="auto"/>
          <w:sz w:val="26"/>
          <w:szCs w:val="26"/>
          <w:lang w:val="da-DK"/>
        </w:rPr>
        <w:t>1</w:t>
      </w:r>
      <w:r w:rsidR="007429CD" w:rsidRPr="00CD5DA4">
        <w:rPr>
          <w:i w:val="0"/>
          <w:iCs w:val="0"/>
          <w:color w:val="auto"/>
          <w:sz w:val="26"/>
          <w:szCs w:val="26"/>
          <w:lang w:val="da-DK"/>
        </w:rPr>
        <w:t>10</w:t>
      </w:r>
      <w:ins w:id="1888" w:author="lenovo" w:date="2021-12-30T09:13:00Z">
        <w:r w:rsidR="004030CF">
          <w:rPr>
            <w:i w:val="0"/>
            <w:iCs w:val="0"/>
            <w:color w:val="auto"/>
            <w:sz w:val="26"/>
            <w:szCs w:val="26"/>
            <w:lang w:val="da-DK"/>
          </w:rPr>
          <w:t>.</w:t>
        </w:r>
      </w:ins>
      <w:r w:rsidRPr="00CD5DA4">
        <w:rPr>
          <w:i w:val="0"/>
          <w:iCs w:val="0"/>
          <w:color w:val="auto"/>
          <w:sz w:val="26"/>
          <w:szCs w:val="26"/>
          <w:lang w:val="da-DK"/>
        </w:rPr>
        <w:t xml:space="preserve"> Tạo cấu trúc khai thác</w:t>
      </w:r>
      <w:bookmarkEnd w:id="1886"/>
      <w:bookmarkEnd w:id="1887"/>
    </w:p>
    <w:p w14:paraId="517EF644" w14:textId="77777777" w:rsidR="0079228A" w:rsidRPr="00CD5DA4" w:rsidRDefault="0079228A" w:rsidP="008378BD">
      <w:pPr>
        <w:spacing w:before="120" w:after="120" w:line="312" w:lineRule="auto"/>
        <w:rPr>
          <w:sz w:val="26"/>
          <w:szCs w:val="26"/>
          <w:lang w:val="da-DK"/>
        </w:rPr>
      </w:pPr>
      <w:r w:rsidRPr="00CD5DA4">
        <w:rPr>
          <w:sz w:val="26"/>
          <w:szCs w:val="26"/>
          <w:lang w:val="da-DK"/>
        </w:rPr>
        <w:br w:type="page"/>
      </w:r>
    </w:p>
    <w:p w14:paraId="242412FD" w14:textId="4798F1BF" w:rsidR="001F2D08" w:rsidRPr="00CD5DA4" w:rsidRDefault="001F2D08" w:rsidP="008378BD">
      <w:pPr>
        <w:spacing w:before="120" w:after="120" w:line="312" w:lineRule="auto"/>
        <w:rPr>
          <w:sz w:val="26"/>
          <w:szCs w:val="26"/>
          <w:lang w:val="da-DK"/>
        </w:rPr>
      </w:pPr>
      <w:r w:rsidRPr="00CD5DA4">
        <w:rPr>
          <w:sz w:val="26"/>
          <w:szCs w:val="26"/>
          <w:lang w:val="da-DK"/>
        </w:rPr>
        <w:lastRenderedPageBreak/>
        <w:t>Bước 2: Chọn From existing relational database or data warehouse → nhấn Next</w:t>
      </w:r>
    </w:p>
    <w:p w14:paraId="130F7548" w14:textId="1C723A7F" w:rsidR="001F2D08" w:rsidRPr="00CD5DA4" w:rsidRDefault="001F2D08" w:rsidP="008378BD">
      <w:pPr>
        <w:spacing w:before="120" w:after="120" w:line="312" w:lineRule="auto"/>
        <w:rPr>
          <w:sz w:val="26"/>
          <w:szCs w:val="26"/>
          <w:lang w:val="da-DK"/>
        </w:rPr>
      </w:pPr>
      <w:r w:rsidRPr="00CD5DA4">
        <w:rPr>
          <w:noProof/>
          <w:sz w:val="26"/>
          <w:szCs w:val="26"/>
          <w:lang w:val="en-SG" w:eastAsia="en-SG"/>
        </w:rPr>
        <w:drawing>
          <wp:inline distT="0" distB="0" distL="0" distR="0" wp14:anchorId="58A5DDA2" wp14:editId="6E347527">
            <wp:extent cx="4610743" cy="2448267"/>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10743" cy="2448267"/>
                    </a:xfrm>
                    <a:prstGeom prst="rect">
                      <a:avLst/>
                    </a:prstGeom>
                  </pic:spPr>
                </pic:pic>
              </a:graphicData>
            </a:graphic>
          </wp:inline>
        </w:drawing>
      </w:r>
    </w:p>
    <w:p w14:paraId="653ACF1C" w14:textId="2A83310A" w:rsidR="00B717E3" w:rsidRPr="00CD5DA4" w:rsidRDefault="00B717E3" w:rsidP="008378BD">
      <w:pPr>
        <w:pStyle w:val="Caption"/>
        <w:spacing w:before="120" w:after="120" w:line="312" w:lineRule="auto"/>
        <w:jc w:val="center"/>
        <w:rPr>
          <w:i w:val="0"/>
          <w:iCs w:val="0"/>
          <w:sz w:val="26"/>
          <w:szCs w:val="26"/>
          <w:lang w:val="da-DK"/>
        </w:rPr>
      </w:pPr>
      <w:bookmarkStart w:id="1889" w:name="_Toc90544528"/>
      <w:bookmarkStart w:id="1890" w:name="_Toc90654948"/>
      <w:r w:rsidRPr="00CD5DA4">
        <w:rPr>
          <w:i w:val="0"/>
          <w:iCs w:val="0"/>
          <w:color w:val="auto"/>
          <w:sz w:val="26"/>
          <w:szCs w:val="26"/>
          <w:lang w:val="da-DK"/>
        </w:rPr>
        <w:t xml:space="preserve">Hình </w:t>
      </w:r>
      <w:r w:rsidR="00F07BA3" w:rsidRPr="00CD5DA4">
        <w:rPr>
          <w:i w:val="0"/>
          <w:iCs w:val="0"/>
          <w:color w:val="auto"/>
          <w:sz w:val="26"/>
          <w:szCs w:val="26"/>
          <w:lang w:val="da-DK"/>
        </w:rPr>
        <w:t>3.11</w:t>
      </w:r>
      <w:r w:rsidR="007429CD" w:rsidRPr="00CD5DA4">
        <w:rPr>
          <w:i w:val="0"/>
          <w:iCs w:val="0"/>
          <w:color w:val="auto"/>
          <w:sz w:val="26"/>
          <w:szCs w:val="26"/>
          <w:lang w:val="da-DK"/>
        </w:rPr>
        <w:t>1</w:t>
      </w:r>
      <w:ins w:id="1891" w:author="lenovo" w:date="2021-12-30T09:13:00Z">
        <w:r w:rsidR="004030CF">
          <w:rPr>
            <w:i w:val="0"/>
            <w:iCs w:val="0"/>
            <w:color w:val="auto"/>
            <w:sz w:val="26"/>
            <w:szCs w:val="26"/>
            <w:lang w:val="da-DK"/>
          </w:rPr>
          <w:t>.</w:t>
        </w:r>
      </w:ins>
      <w:r w:rsidRPr="00CD5DA4">
        <w:rPr>
          <w:i w:val="0"/>
          <w:iCs w:val="0"/>
          <w:color w:val="auto"/>
          <w:sz w:val="26"/>
          <w:szCs w:val="26"/>
          <w:lang w:val="da-DK"/>
        </w:rPr>
        <w:t xml:space="preserve"> Chọn dữ liệu quan hệ</w:t>
      </w:r>
      <w:bookmarkEnd w:id="1889"/>
      <w:bookmarkEnd w:id="1890"/>
    </w:p>
    <w:p w14:paraId="573795F5" w14:textId="676C816C" w:rsidR="001F2D08" w:rsidRPr="00CD5DA4" w:rsidRDefault="001F2D08" w:rsidP="008378BD">
      <w:pPr>
        <w:spacing w:before="120" w:after="120" w:line="312" w:lineRule="auto"/>
        <w:rPr>
          <w:sz w:val="26"/>
          <w:szCs w:val="26"/>
          <w:lang w:val="da-DK"/>
        </w:rPr>
      </w:pPr>
      <w:r w:rsidRPr="00CD5DA4">
        <w:rPr>
          <w:sz w:val="26"/>
          <w:szCs w:val="26"/>
          <w:lang w:val="da-DK"/>
        </w:rPr>
        <w:t>Bước 3: Chọn loại mô hình để khai thác dữ liệu → nhấn Next</w:t>
      </w:r>
    </w:p>
    <w:p w14:paraId="7182BC6C" w14:textId="685F8D86" w:rsidR="001F2D08" w:rsidRPr="00CD5DA4" w:rsidRDefault="001F2D08" w:rsidP="008378BD">
      <w:pPr>
        <w:spacing w:before="120" w:after="120" w:line="312" w:lineRule="auto"/>
        <w:rPr>
          <w:sz w:val="26"/>
          <w:szCs w:val="26"/>
          <w:lang w:val="da-DK"/>
        </w:rPr>
      </w:pPr>
      <w:r w:rsidRPr="00CD5DA4">
        <w:rPr>
          <w:noProof/>
          <w:sz w:val="26"/>
          <w:szCs w:val="26"/>
          <w:lang w:val="en-SG" w:eastAsia="en-SG"/>
        </w:rPr>
        <w:drawing>
          <wp:inline distT="0" distB="0" distL="0" distR="0" wp14:anchorId="21B7456F" wp14:editId="0EEF683A">
            <wp:extent cx="4639322" cy="2695951"/>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39322" cy="2695951"/>
                    </a:xfrm>
                    <a:prstGeom prst="rect">
                      <a:avLst/>
                    </a:prstGeom>
                  </pic:spPr>
                </pic:pic>
              </a:graphicData>
            </a:graphic>
          </wp:inline>
        </w:drawing>
      </w:r>
    </w:p>
    <w:p w14:paraId="46766804" w14:textId="7EE99FCC" w:rsidR="00F82519" w:rsidRPr="00CD5DA4" w:rsidRDefault="00B717E3" w:rsidP="008378BD">
      <w:pPr>
        <w:pStyle w:val="Caption"/>
        <w:spacing w:before="120" w:after="120" w:line="312" w:lineRule="auto"/>
        <w:jc w:val="center"/>
        <w:rPr>
          <w:i w:val="0"/>
          <w:iCs w:val="0"/>
          <w:sz w:val="26"/>
          <w:szCs w:val="26"/>
          <w:lang w:val="da-DK"/>
        </w:rPr>
      </w:pPr>
      <w:bookmarkStart w:id="1892" w:name="_Toc90544529"/>
      <w:bookmarkStart w:id="1893" w:name="_Toc90654949"/>
      <w:r w:rsidRPr="00CD5DA4">
        <w:rPr>
          <w:i w:val="0"/>
          <w:iCs w:val="0"/>
          <w:color w:val="auto"/>
          <w:sz w:val="26"/>
          <w:szCs w:val="26"/>
          <w:lang w:val="da-DK"/>
        </w:rPr>
        <w:t xml:space="preserve">Hình </w:t>
      </w:r>
      <w:r w:rsidR="0079228A" w:rsidRPr="00CD5DA4">
        <w:rPr>
          <w:i w:val="0"/>
          <w:iCs w:val="0"/>
          <w:color w:val="auto"/>
          <w:sz w:val="26"/>
          <w:szCs w:val="26"/>
          <w:lang w:val="da-DK"/>
        </w:rPr>
        <w:t>3.</w:t>
      </w:r>
      <w:r w:rsidR="00F07BA3" w:rsidRPr="00CD5DA4">
        <w:rPr>
          <w:i w:val="0"/>
          <w:iCs w:val="0"/>
          <w:color w:val="auto"/>
          <w:sz w:val="26"/>
          <w:szCs w:val="26"/>
          <w:lang w:val="da-DK"/>
        </w:rPr>
        <w:t>11</w:t>
      </w:r>
      <w:r w:rsidR="007429CD" w:rsidRPr="00CD5DA4">
        <w:rPr>
          <w:i w:val="0"/>
          <w:iCs w:val="0"/>
          <w:color w:val="auto"/>
          <w:sz w:val="26"/>
          <w:szCs w:val="26"/>
          <w:lang w:val="da-DK"/>
        </w:rPr>
        <w:t>2</w:t>
      </w:r>
      <w:ins w:id="1894" w:author="lenovo" w:date="2021-12-30T09:13:00Z">
        <w:r w:rsidR="004030CF">
          <w:rPr>
            <w:i w:val="0"/>
            <w:iCs w:val="0"/>
            <w:color w:val="auto"/>
            <w:sz w:val="26"/>
            <w:szCs w:val="26"/>
            <w:lang w:val="da-DK"/>
          </w:rPr>
          <w:t>.</w:t>
        </w:r>
      </w:ins>
      <w:r w:rsidRPr="00CD5DA4">
        <w:rPr>
          <w:i w:val="0"/>
          <w:iCs w:val="0"/>
          <w:color w:val="auto"/>
          <w:sz w:val="26"/>
          <w:szCs w:val="26"/>
          <w:lang w:val="da-DK"/>
        </w:rPr>
        <w:t xml:space="preserve"> Chọn </w:t>
      </w:r>
      <w:bookmarkEnd w:id="1892"/>
      <w:bookmarkEnd w:id="1893"/>
      <w:r w:rsidR="00691C9B">
        <w:rPr>
          <w:i w:val="0"/>
          <w:iCs w:val="0"/>
          <w:color w:val="auto"/>
          <w:sz w:val="26"/>
          <w:szCs w:val="26"/>
          <w:lang w:val="da-DK"/>
        </w:rPr>
        <w:t>mô hình</w:t>
      </w:r>
      <w:r w:rsidR="00F82519" w:rsidRPr="00CD5DA4">
        <w:rPr>
          <w:i w:val="0"/>
          <w:iCs w:val="0"/>
          <w:sz w:val="26"/>
          <w:szCs w:val="26"/>
          <w:lang w:val="da-DK"/>
        </w:rPr>
        <w:br w:type="page"/>
      </w:r>
    </w:p>
    <w:p w14:paraId="2040A18A" w14:textId="733EACC1" w:rsidR="001E6269" w:rsidRPr="00CD5DA4" w:rsidRDefault="001F2D08" w:rsidP="008378BD">
      <w:pPr>
        <w:spacing w:before="120" w:after="120" w:line="312" w:lineRule="auto"/>
        <w:rPr>
          <w:sz w:val="26"/>
          <w:szCs w:val="26"/>
          <w:lang w:val="da-DK"/>
        </w:rPr>
      </w:pPr>
      <w:r w:rsidRPr="00CD5DA4">
        <w:rPr>
          <w:sz w:val="26"/>
          <w:szCs w:val="26"/>
          <w:lang w:val="da-DK"/>
        </w:rPr>
        <w:lastRenderedPageBreak/>
        <w:t>Bước 4:</w:t>
      </w:r>
      <w:r w:rsidR="007778D7" w:rsidRPr="00CD5DA4">
        <w:rPr>
          <w:sz w:val="26"/>
          <w:szCs w:val="26"/>
          <w:lang w:val="da-DK"/>
        </w:rPr>
        <w:t xml:space="preserve"> Chọn bất kì một bảng trong kho dữ liệu → nhấn Next</w:t>
      </w:r>
    </w:p>
    <w:p w14:paraId="66B7EFEF" w14:textId="4BE78AFC" w:rsidR="007778D7" w:rsidRPr="00CD5DA4" w:rsidRDefault="007778D7" w:rsidP="008378BD">
      <w:pPr>
        <w:spacing w:before="120" w:after="120" w:line="312" w:lineRule="auto"/>
        <w:rPr>
          <w:sz w:val="26"/>
          <w:szCs w:val="26"/>
          <w:lang w:val="da-DK"/>
        </w:rPr>
      </w:pPr>
      <w:r w:rsidRPr="00CD5DA4">
        <w:rPr>
          <w:noProof/>
          <w:sz w:val="26"/>
          <w:szCs w:val="26"/>
          <w:lang w:val="en-SG" w:eastAsia="en-SG"/>
        </w:rPr>
        <w:drawing>
          <wp:inline distT="0" distB="0" distL="0" distR="0" wp14:anchorId="4839A6CB" wp14:editId="6B2ECF62">
            <wp:extent cx="4630491" cy="2762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50313" cy="2774075"/>
                    </a:xfrm>
                    <a:prstGeom prst="rect">
                      <a:avLst/>
                    </a:prstGeom>
                  </pic:spPr>
                </pic:pic>
              </a:graphicData>
            </a:graphic>
          </wp:inline>
        </w:drawing>
      </w:r>
    </w:p>
    <w:p w14:paraId="0CCBBA38" w14:textId="0591B006" w:rsidR="005A3B4A" w:rsidRPr="00CD5DA4" w:rsidRDefault="005A3B4A" w:rsidP="008378BD">
      <w:pPr>
        <w:pStyle w:val="Caption"/>
        <w:spacing w:before="120" w:after="120" w:line="312" w:lineRule="auto"/>
        <w:jc w:val="center"/>
        <w:rPr>
          <w:i w:val="0"/>
          <w:iCs w:val="0"/>
          <w:color w:val="auto"/>
          <w:sz w:val="26"/>
          <w:szCs w:val="26"/>
          <w:lang w:val="da-DK"/>
        </w:rPr>
      </w:pPr>
      <w:bookmarkStart w:id="1895" w:name="_Toc90544530"/>
      <w:bookmarkStart w:id="1896" w:name="_Toc90654950"/>
      <w:r w:rsidRPr="00CD5DA4">
        <w:rPr>
          <w:i w:val="0"/>
          <w:iCs w:val="0"/>
          <w:color w:val="auto"/>
          <w:sz w:val="26"/>
          <w:szCs w:val="26"/>
          <w:lang w:val="da-DK"/>
        </w:rPr>
        <w:t xml:space="preserve">Hình </w:t>
      </w:r>
      <w:r w:rsidR="0079228A" w:rsidRPr="00CD5DA4">
        <w:rPr>
          <w:i w:val="0"/>
          <w:iCs w:val="0"/>
          <w:color w:val="auto"/>
          <w:sz w:val="26"/>
          <w:szCs w:val="26"/>
          <w:lang w:val="da-DK"/>
        </w:rPr>
        <w:t>3.</w:t>
      </w:r>
      <w:r w:rsidR="00F07BA3" w:rsidRPr="00CD5DA4">
        <w:rPr>
          <w:i w:val="0"/>
          <w:iCs w:val="0"/>
          <w:color w:val="auto"/>
          <w:sz w:val="26"/>
          <w:szCs w:val="26"/>
          <w:lang w:val="da-DK"/>
        </w:rPr>
        <w:t>11</w:t>
      </w:r>
      <w:r w:rsidR="007429CD" w:rsidRPr="00CD5DA4">
        <w:rPr>
          <w:i w:val="0"/>
          <w:iCs w:val="0"/>
          <w:color w:val="auto"/>
          <w:sz w:val="26"/>
          <w:szCs w:val="26"/>
          <w:lang w:val="da-DK"/>
        </w:rPr>
        <w:t>3</w:t>
      </w:r>
      <w:ins w:id="1897" w:author="lenovo" w:date="2021-12-30T09:13:00Z">
        <w:r w:rsidR="004030CF">
          <w:rPr>
            <w:i w:val="0"/>
            <w:iCs w:val="0"/>
            <w:color w:val="auto"/>
            <w:sz w:val="26"/>
            <w:szCs w:val="26"/>
            <w:lang w:val="da-DK"/>
          </w:rPr>
          <w:t>.</w:t>
        </w:r>
      </w:ins>
      <w:r w:rsidRPr="00CD5DA4">
        <w:rPr>
          <w:i w:val="0"/>
          <w:iCs w:val="0"/>
          <w:color w:val="auto"/>
          <w:sz w:val="26"/>
          <w:szCs w:val="26"/>
          <w:lang w:val="da-DK"/>
        </w:rPr>
        <w:t xml:space="preserve"> Chọn bảng để lấy dữ liệu phân tích</w:t>
      </w:r>
      <w:bookmarkEnd w:id="1895"/>
      <w:bookmarkEnd w:id="1896"/>
    </w:p>
    <w:p w14:paraId="7D652A6B" w14:textId="03BEB300" w:rsidR="007778D7" w:rsidRPr="00CD5DA4" w:rsidRDefault="007778D7" w:rsidP="008378BD">
      <w:pPr>
        <w:spacing w:before="120" w:after="120" w:line="312" w:lineRule="auto"/>
        <w:rPr>
          <w:sz w:val="26"/>
          <w:szCs w:val="26"/>
          <w:lang w:val="da-DK"/>
        </w:rPr>
      </w:pPr>
      <w:r w:rsidRPr="00CD5DA4">
        <w:rPr>
          <w:sz w:val="26"/>
          <w:szCs w:val="26"/>
          <w:lang w:val="da-DK"/>
        </w:rPr>
        <w:t>Bước 5: Chọn các cột để khai thác dữ liệu → nhấn Next</w:t>
      </w:r>
    </w:p>
    <w:p w14:paraId="769D670E" w14:textId="166ED368" w:rsidR="007778D7" w:rsidRPr="00CD5DA4" w:rsidRDefault="007778D7" w:rsidP="008378BD">
      <w:pPr>
        <w:spacing w:before="120" w:after="120" w:line="312" w:lineRule="auto"/>
        <w:rPr>
          <w:sz w:val="26"/>
          <w:szCs w:val="26"/>
          <w:lang w:val="da-DK"/>
        </w:rPr>
      </w:pPr>
      <w:r w:rsidRPr="00CD5DA4">
        <w:rPr>
          <w:noProof/>
          <w:sz w:val="26"/>
          <w:szCs w:val="26"/>
          <w:lang w:val="en-SG" w:eastAsia="en-SG"/>
        </w:rPr>
        <w:drawing>
          <wp:inline distT="0" distB="0" distL="0" distR="0" wp14:anchorId="7C701185" wp14:editId="1592245B">
            <wp:extent cx="4743450" cy="390868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75132" cy="3934790"/>
                    </a:xfrm>
                    <a:prstGeom prst="rect">
                      <a:avLst/>
                    </a:prstGeom>
                  </pic:spPr>
                </pic:pic>
              </a:graphicData>
            </a:graphic>
          </wp:inline>
        </w:drawing>
      </w:r>
    </w:p>
    <w:p w14:paraId="1A6EBDA4" w14:textId="6EFF7DA0" w:rsidR="00F82519" w:rsidRPr="00CD5DA4" w:rsidRDefault="005A3B4A" w:rsidP="008378BD">
      <w:pPr>
        <w:pStyle w:val="Caption"/>
        <w:spacing w:before="120" w:after="120" w:line="312" w:lineRule="auto"/>
        <w:jc w:val="center"/>
        <w:rPr>
          <w:i w:val="0"/>
          <w:iCs w:val="0"/>
          <w:sz w:val="26"/>
          <w:szCs w:val="26"/>
          <w:lang w:val="da-DK"/>
        </w:rPr>
      </w:pPr>
      <w:bookmarkStart w:id="1898" w:name="_Toc90544531"/>
      <w:bookmarkStart w:id="1899" w:name="_Toc90654951"/>
      <w:r w:rsidRPr="00CD5DA4">
        <w:rPr>
          <w:i w:val="0"/>
          <w:iCs w:val="0"/>
          <w:color w:val="auto"/>
          <w:sz w:val="26"/>
          <w:szCs w:val="26"/>
          <w:lang w:val="da-DK"/>
        </w:rPr>
        <w:t xml:space="preserve">Hình </w:t>
      </w:r>
      <w:r w:rsidR="0079228A" w:rsidRPr="00CD5DA4">
        <w:rPr>
          <w:i w:val="0"/>
          <w:iCs w:val="0"/>
          <w:color w:val="auto"/>
          <w:sz w:val="26"/>
          <w:szCs w:val="26"/>
          <w:lang w:val="da-DK"/>
        </w:rPr>
        <w:t>3.</w:t>
      </w:r>
      <w:r w:rsidR="00F07BA3" w:rsidRPr="00CD5DA4">
        <w:rPr>
          <w:i w:val="0"/>
          <w:iCs w:val="0"/>
          <w:color w:val="auto"/>
          <w:sz w:val="26"/>
          <w:szCs w:val="26"/>
          <w:lang w:val="da-DK"/>
        </w:rPr>
        <w:t>11</w:t>
      </w:r>
      <w:r w:rsidR="007C6EB4" w:rsidRPr="00CD5DA4">
        <w:rPr>
          <w:i w:val="0"/>
          <w:iCs w:val="0"/>
          <w:color w:val="auto"/>
          <w:sz w:val="26"/>
          <w:szCs w:val="26"/>
          <w:lang w:val="da-DK"/>
        </w:rPr>
        <w:t>4</w:t>
      </w:r>
      <w:ins w:id="1900" w:author="lenovo" w:date="2021-12-30T09:13:00Z">
        <w:r w:rsidR="004030CF">
          <w:rPr>
            <w:i w:val="0"/>
            <w:iCs w:val="0"/>
            <w:color w:val="auto"/>
            <w:sz w:val="26"/>
            <w:szCs w:val="26"/>
            <w:lang w:val="da-DK"/>
          </w:rPr>
          <w:t>.</w:t>
        </w:r>
      </w:ins>
      <w:r w:rsidRPr="00CD5DA4">
        <w:rPr>
          <w:i w:val="0"/>
          <w:iCs w:val="0"/>
          <w:color w:val="auto"/>
          <w:sz w:val="26"/>
          <w:szCs w:val="26"/>
          <w:lang w:val="da-DK"/>
        </w:rPr>
        <w:t xml:space="preserve"> Chọn các cấu trúc mô hình khai thác</w:t>
      </w:r>
      <w:bookmarkEnd w:id="1898"/>
      <w:bookmarkEnd w:id="1899"/>
      <w:r w:rsidR="00F82519" w:rsidRPr="00CD5DA4">
        <w:rPr>
          <w:i w:val="0"/>
          <w:iCs w:val="0"/>
          <w:noProof/>
          <w:sz w:val="26"/>
          <w:szCs w:val="26"/>
          <w:lang w:val="da-DK"/>
        </w:rPr>
        <w:br w:type="page"/>
      </w:r>
    </w:p>
    <w:p w14:paraId="31C2DCBE" w14:textId="45E5C2CB" w:rsidR="00211A17" w:rsidRPr="00CD5DA4" w:rsidRDefault="007778D7" w:rsidP="008378BD">
      <w:pPr>
        <w:spacing w:before="120" w:after="120" w:line="312" w:lineRule="auto"/>
        <w:rPr>
          <w:noProof/>
          <w:sz w:val="26"/>
          <w:szCs w:val="26"/>
          <w:lang w:val="da-DK"/>
        </w:rPr>
      </w:pPr>
      <w:r w:rsidRPr="00CD5DA4">
        <w:rPr>
          <w:noProof/>
          <w:sz w:val="26"/>
          <w:szCs w:val="26"/>
          <w:lang w:val="da-DK"/>
        </w:rPr>
        <w:lastRenderedPageBreak/>
        <w:t>Bước 6</w:t>
      </w:r>
      <w:r w:rsidR="00211A17" w:rsidRPr="00CD5DA4">
        <w:rPr>
          <w:noProof/>
          <w:sz w:val="26"/>
          <w:szCs w:val="26"/>
          <w:lang w:val="da-DK"/>
        </w:rPr>
        <w:t>: Nhấn Finish để hoàn thành.</w:t>
      </w:r>
    </w:p>
    <w:p w14:paraId="6BE464C3" w14:textId="32F88B3F" w:rsidR="00211A17" w:rsidRPr="00CD5DA4" w:rsidRDefault="00211A17" w:rsidP="008378BD">
      <w:pPr>
        <w:spacing w:before="120" w:after="120" w:line="312" w:lineRule="auto"/>
        <w:rPr>
          <w:noProof/>
          <w:sz w:val="26"/>
          <w:szCs w:val="26"/>
          <w:lang w:val="da-DK"/>
        </w:rPr>
      </w:pPr>
      <w:r w:rsidRPr="00CD5DA4">
        <w:rPr>
          <w:noProof/>
          <w:sz w:val="26"/>
          <w:szCs w:val="26"/>
          <w:lang w:val="en-SG" w:eastAsia="en-SG"/>
        </w:rPr>
        <w:drawing>
          <wp:inline distT="0" distB="0" distL="0" distR="0" wp14:anchorId="6B5B222D" wp14:editId="223B0632">
            <wp:extent cx="4629796" cy="4201111"/>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29796" cy="4201111"/>
                    </a:xfrm>
                    <a:prstGeom prst="rect">
                      <a:avLst/>
                    </a:prstGeom>
                  </pic:spPr>
                </pic:pic>
              </a:graphicData>
            </a:graphic>
          </wp:inline>
        </w:drawing>
      </w:r>
    </w:p>
    <w:p w14:paraId="0402B43A" w14:textId="14D8A2BB" w:rsidR="005A3B4A" w:rsidRPr="00CD5DA4" w:rsidRDefault="005A3B4A" w:rsidP="008378BD">
      <w:pPr>
        <w:pStyle w:val="Caption"/>
        <w:spacing w:before="120" w:after="120" w:line="312" w:lineRule="auto"/>
        <w:jc w:val="center"/>
        <w:rPr>
          <w:i w:val="0"/>
          <w:iCs w:val="0"/>
          <w:noProof/>
          <w:color w:val="auto"/>
          <w:sz w:val="26"/>
          <w:szCs w:val="26"/>
          <w:lang w:val="da-DK"/>
        </w:rPr>
      </w:pPr>
      <w:bookmarkStart w:id="1901" w:name="_Toc90544532"/>
      <w:bookmarkStart w:id="1902" w:name="_Toc90654952"/>
      <w:r w:rsidRPr="00CD5DA4">
        <w:rPr>
          <w:i w:val="0"/>
          <w:iCs w:val="0"/>
          <w:color w:val="auto"/>
          <w:sz w:val="26"/>
          <w:szCs w:val="26"/>
          <w:lang w:val="da-DK"/>
        </w:rPr>
        <w:t xml:space="preserve">Hình </w:t>
      </w:r>
      <w:r w:rsidR="00BE6610" w:rsidRPr="00CD5DA4">
        <w:rPr>
          <w:i w:val="0"/>
          <w:iCs w:val="0"/>
          <w:color w:val="auto"/>
          <w:sz w:val="26"/>
          <w:szCs w:val="26"/>
          <w:lang w:val="da-DK"/>
        </w:rPr>
        <w:t>3.</w:t>
      </w:r>
      <w:r w:rsidR="00F07BA3" w:rsidRPr="00CD5DA4">
        <w:rPr>
          <w:i w:val="0"/>
          <w:iCs w:val="0"/>
          <w:color w:val="auto"/>
          <w:sz w:val="26"/>
          <w:szCs w:val="26"/>
          <w:lang w:val="da-DK"/>
        </w:rPr>
        <w:t>11</w:t>
      </w:r>
      <w:r w:rsidR="007C6EB4" w:rsidRPr="00CD5DA4">
        <w:rPr>
          <w:i w:val="0"/>
          <w:iCs w:val="0"/>
          <w:color w:val="auto"/>
          <w:sz w:val="26"/>
          <w:szCs w:val="26"/>
          <w:lang w:val="da-DK"/>
        </w:rPr>
        <w:t>5</w:t>
      </w:r>
      <w:ins w:id="1903" w:author="lenovo" w:date="2021-12-30T09:12:00Z">
        <w:r w:rsidR="004030CF">
          <w:rPr>
            <w:i w:val="0"/>
            <w:iCs w:val="0"/>
            <w:color w:val="auto"/>
            <w:sz w:val="26"/>
            <w:szCs w:val="26"/>
            <w:lang w:val="da-DK"/>
          </w:rPr>
          <w:t>,</w:t>
        </w:r>
      </w:ins>
      <w:r w:rsidR="00F07BA3" w:rsidRPr="00CD5DA4">
        <w:rPr>
          <w:i w:val="0"/>
          <w:iCs w:val="0"/>
          <w:noProof/>
          <w:color w:val="auto"/>
          <w:sz w:val="26"/>
          <w:szCs w:val="26"/>
          <w:lang w:val="da-DK"/>
        </w:rPr>
        <w:t xml:space="preserve"> </w:t>
      </w:r>
      <w:r w:rsidRPr="00CD5DA4">
        <w:rPr>
          <w:i w:val="0"/>
          <w:iCs w:val="0"/>
          <w:noProof/>
          <w:color w:val="auto"/>
          <w:sz w:val="26"/>
          <w:szCs w:val="26"/>
          <w:lang w:val="da-DK"/>
        </w:rPr>
        <w:t>Chọn loại dữ liệu cho các cột khai thác</w:t>
      </w:r>
      <w:bookmarkEnd w:id="1901"/>
      <w:bookmarkEnd w:id="1902"/>
    </w:p>
    <w:p w14:paraId="2036A962" w14:textId="77777777" w:rsidR="00BE6610" w:rsidRPr="00CD5DA4" w:rsidRDefault="00BE6610" w:rsidP="008378BD">
      <w:pPr>
        <w:spacing w:before="120" w:after="120" w:line="312" w:lineRule="auto"/>
        <w:rPr>
          <w:noProof/>
          <w:sz w:val="26"/>
          <w:szCs w:val="26"/>
          <w:lang w:val="da-DK"/>
        </w:rPr>
      </w:pPr>
      <w:r w:rsidRPr="00CD5DA4">
        <w:rPr>
          <w:noProof/>
          <w:sz w:val="26"/>
          <w:szCs w:val="26"/>
          <w:lang w:val="da-DK"/>
        </w:rPr>
        <w:br w:type="page"/>
      </w:r>
    </w:p>
    <w:p w14:paraId="1FDDE8E4" w14:textId="0244B093" w:rsidR="00D16DEB" w:rsidRPr="00CD5DA4" w:rsidRDefault="00211A17" w:rsidP="008378BD">
      <w:pPr>
        <w:spacing w:before="120" w:after="120" w:line="312" w:lineRule="auto"/>
        <w:rPr>
          <w:noProof/>
          <w:sz w:val="26"/>
          <w:szCs w:val="26"/>
          <w:lang w:val="da-DK"/>
        </w:rPr>
      </w:pPr>
      <w:r w:rsidRPr="00CD5DA4">
        <w:rPr>
          <w:noProof/>
          <w:sz w:val="26"/>
          <w:szCs w:val="26"/>
          <w:lang w:val="da-DK"/>
        </w:rPr>
        <w:lastRenderedPageBreak/>
        <w:t>Bước 7:</w:t>
      </w:r>
      <w:r w:rsidR="004E1597" w:rsidRPr="00CD5DA4">
        <w:rPr>
          <w:noProof/>
          <w:sz w:val="26"/>
          <w:szCs w:val="26"/>
          <w:lang w:val="da-DK"/>
        </w:rPr>
        <w:t xml:space="preserve"> Chọn Allow drill through → nhấn Finish</w:t>
      </w:r>
    </w:p>
    <w:p w14:paraId="4E4103E9" w14:textId="0A805531" w:rsidR="004E1597" w:rsidRPr="00CD5DA4" w:rsidRDefault="004E1597" w:rsidP="008378BD">
      <w:pPr>
        <w:spacing w:before="120" w:after="120" w:line="312" w:lineRule="auto"/>
        <w:rPr>
          <w:b/>
          <w:bCs/>
          <w:noProof/>
          <w:sz w:val="26"/>
          <w:szCs w:val="26"/>
          <w:lang w:val="da-DK"/>
        </w:rPr>
      </w:pPr>
      <w:r w:rsidRPr="00CD5DA4">
        <w:rPr>
          <w:b/>
          <w:bCs/>
          <w:noProof/>
          <w:sz w:val="26"/>
          <w:szCs w:val="26"/>
          <w:lang w:val="en-SG" w:eastAsia="en-SG"/>
        </w:rPr>
        <w:drawing>
          <wp:inline distT="0" distB="0" distL="0" distR="0" wp14:anchorId="6B82C31E" wp14:editId="7B043537">
            <wp:extent cx="4162425" cy="3844223"/>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69801" cy="3851035"/>
                    </a:xfrm>
                    <a:prstGeom prst="rect">
                      <a:avLst/>
                    </a:prstGeom>
                  </pic:spPr>
                </pic:pic>
              </a:graphicData>
            </a:graphic>
          </wp:inline>
        </w:drawing>
      </w:r>
    </w:p>
    <w:p w14:paraId="18EAEB8E" w14:textId="3519B07A" w:rsidR="008378BD" w:rsidRPr="00410D71" w:rsidRDefault="00751EFE" w:rsidP="00410D71">
      <w:pPr>
        <w:pStyle w:val="Caption"/>
        <w:spacing w:before="120" w:after="120" w:line="312" w:lineRule="auto"/>
        <w:jc w:val="center"/>
        <w:rPr>
          <w:i w:val="0"/>
          <w:iCs w:val="0"/>
          <w:noProof/>
          <w:color w:val="auto"/>
          <w:sz w:val="26"/>
          <w:szCs w:val="26"/>
          <w:lang w:val="da-DK"/>
        </w:rPr>
      </w:pPr>
      <w:bookmarkStart w:id="1904" w:name="_Toc90544533"/>
      <w:bookmarkStart w:id="1905" w:name="_Toc90654953"/>
      <w:r w:rsidRPr="00CD5DA4">
        <w:rPr>
          <w:i w:val="0"/>
          <w:iCs w:val="0"/>
          <w:color w:val="auto"/>
          <w:sz w:val="26"/>
          <w:szCs w:val="26"/>
          <w:lang w:val="da-DK"/>
        </w:rPr>
        <w:t xml:space="preserve">Hình </w:t>
      </w:r>
      <w:r w:rsidR="00BE6610" w:rsidRPr="00CD5DA4">
        <w:rPr>
          <w:i w:val="0"/>
          <w:iCs w:val="0"/>
          <w:color w:val="auto"/>
          <w:sz w:val="26"/>
          <w:szCs w:val="26"/>
          <w:lang w:val="da-DK"/>
        </w:rPr>
        <w:t>3.</w:t>
      </w:r>
      <w:r w:rsidR="00F07BA3" w:rsidRPr="00CD5DA4">
        <w:rPr>
          <w:i w:val="0"/>
          <w:iCs w:val="0"/>
          <w:color w:val="auto"/>
          <w:sz w:val="26"/>
          <w:szCs w:val="26"/>
          <w:lang w:val="da-DK"/>
        </w:rPr>
        <w:t>11</w:t>
      </w:r>
      <w:r w:rsidR="007C6EB4" w:rsidRPr="00CD5DA4">
        <w:rPr>
          <w:i w:val="0"/>
          <w:iCs w:val="0"/>
          <w:color w:val="auto"/>
          <w:sz w:val="26"/>
          <w:szCs w:val="26"/>
          <w:lang w:val="da-DK"/>
        </w:rPr>
        <w:t>6</w:t>
      </w:r>
      <w:ins w:id="1906" w:author="lenovo" w:date="2021-12-30T09:12:00Z">
        <w:r w:rsidR="004030CF">
          <w:rPr>
            <w:i w:val="0"/>
            <w:iCs w:val="0"/>
            <w:color w:val="auto"/>
            <w:sz w:val="26"/>
            <w:szCs w:val="26"/>
            <w:lang w:val="da-DK"/>
          </w:rPr>
          <w:t>.</w:t>
        </w:r>
      </w:ins>
      <w:r w:rsidRPr="00CD5DA4">
        <w:rPr>
          <w:i w:val="0"/>
          <w:iCs w:val="0"/>
          <w:noProof/>
          <w:color w:val="auto"/>
          <w:sz w:val="26"/>
          <w:szCs w:val="26"/>
          <w:lang w:val="da-DK"/>
        </w:rPr>
        <w:t xml:space="preserve"> Hoàn thành tạo mô hình khai thác dữ liệu</w:t>
      </w:r>
      <w:bookmarkEnd w:id="1904"/>
      <w:bookmarkEnd w:id="1905"/>
    </w:p>
    <w:p w14:paraId="2D8D654D" w14:textId="668BB6A6" w:rsidR="004E1597" w:rsidRPr="00813472" w:rsidRDefault="004E1597" w:rsidP="008378BD">
      <w:pPr>
        <w:pStyle w:val="Caption"/>
        <w:spacing w:before="120" w:after="120" w:line="312" w:lineRule="auto"/>
        <w:rPr>
          <w:b/>
          <w:bCs/>
          <w:i w:val="0"/>
          <w:iCs w:val="0"/>
          <w:noProof/>
          <w:color w:val="000000" w:themeColor="text1"/>
          <w:sz w:val="26"/>
          <w:szCs w:val="26"/>
          <w:lang w:val="da-DK"/>
        </w:rPr>
      </w:pPr>
      <w:r w:rsidRPr="00813472">
        <w:rPr>
          <w:i w:val="0"/>
          <w:noProof/>
          <w:color w:val="000000" w:themeColor="text1"/>
          <w:sz w:val="26"/>
          <w:szCs w:val="26"/>
          <w:lang w:val="da-DK"/>
        </w:rPr>
        <w:t>Kết quả sau khi hoàn tất</w:t>
      </w:r>
    </w:p>
    <w:p w14:paraId="3CA3298A" w14:textId="4B87A89B" w:rsidR="004E1597" w:rsidRPr="00CD5DA4" w:rsidRDefault="004E1597" w:rsidP="008378BD">
      <w:pPr>
        <w:spacing w:before="120" w:after="120" w:line="312" w:lineRule="auto"/>
        <w:rPr>
          <w:b/>
          <w:bCs/>
          <w:noProof/>
          <w:sz w:val="26"/>
          <w:szCs w:val="26"/>
          <w:lang w:val="da-DK"/>
        </w:rPr>
      </w:pPr>
      <w:r w:rsidRPr="00CD5DA4">
        <w:rPr>
          <w:b/>
          <w:bCs/>
          <w:noProof/>
          <w:sz w:val="26"/>
          <w:szCs w:val="26"/>
          <w:lang w:val="en-SG" w:eastAsia="en-SG"/>
        </w:rPr>
        <w:drawing>
          <wp:inline distT="0" distB="0" distL="0" distR="0" wp14:anchorId="057170E2" wp14:editId="7AF49A5E">
            <wp:extent cx="5656521" cy="324231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08305" cy="3271993"/>
                    </a:xfrm>
                    <a:prstGeom prst="rect">
                      <a:avLst/>
                    </a:prstGeom>
                  </pic:spPr>
                </pic:pic>
              </a:graphicData>
            </a:graphic>
          </wp:inline>
        </w:drawing>
      </w:r>
    </w:p>
    <w:p w14:paraId="2F63DDDB" w14:textId="2D354509" w:rsidR="004E1597" w:rsidRPr="00CD5DA4" w:rsidRDefault="00751EFE" w:rsidP="008378BD">
      <w:pPr>
        <w:pStyle w:val="Caption"/>
        <w:spacing w:before="120" w:after="120" w:line="312" w:lineRule="auto"/>
        <w:jc w:val="center"/>
        <w:rPr>
          <w:b/>
          <w:bCs/>
          <w:i w:val="0"/>
          <w:iCs w:val="0"/>
          <w:noProof/>
          <w:sz w:val="26"/>
          <w:szCs w:val="26"/>
          <w:lang w:val="da-DK"/>
        </w:rPr>
      </w:pPr>
      <w:bookmarkStart w:id="1907" w:name="_Toc90544534"/>
      <w:bookmarkStart w:id="1908" w:name="_Toc90654954"/>
      <w:r w:rsidRPr="00CD5DA4">
        <w:rPr>
          <w:i w:val="0"/>
          <w:iCs w:val="0"/>
          <w:color w:val="auto"/>
          <w:sz w:val="26"/>
          <w:szCs w:val="26"/>
          <w:lang w:val="da-DK"/>
        </w:rPr>
        <w:t xml:space="preserve">Hình </w:t>
      </w:r>
      <w:r w:rsidR="00BE6610" w:rsidRPr="00CD5DA4">
        <w:rPr>
          <w:i w:val="0"/>
          <w:iCs w:val="0"/>
          <w:color w:val="auto"/>
          <w:sz w:val="26"/>
          <w:szCs w:val="26"/>
          <w:lang w:val="da-DK"/>
        </w:rPr>
        <w:t>3.</w:t>
      </w:r>
      <w:r w:rsidR="00F07BA3" w:rsidRPr="00CD5DA4">
        <w:rPr>
          <w:i w:val="0"/>
          <w:iCs w:val="0"/>
          <w:color w:val="auto"/>
          <w:sz w:val="26"/>
          <w:szCs w:val="26"/>
          <w:lang w:val="da-DK"/>
        </w:rPr>
        <w:t>11</w:t>
      </w:r>
      <w:r w:rsidR="007C6EB4" w:rsidRPr="00CD5DA4">
        <w:rPr>
          <w:i w:val="0"/>
          <w:iCs w:val="0"/>
          <w:color w:val="auto"/>
          <w:sz w:val="26"/>
          <w:szCs w:val="26"/>
          <w:lang w:val="da-DK"/>
        </w:rPr>
        <w:t>7</w:t>
      </w:r>
      <w:ins w:id="1909" w:author="lenovo" w:date="2021-12-30T09:12:00Z">
        <w:r w:rsidR="004030CF">
          <w:rPr>
            <w:i w:val="0"/>
            <w:iCs w:val="0"/>
            <w:color w:val="auto"/>
            <w:sz w:val="26"/>
            <w:szCs w:val="26"/>
            <w:lang w:val="da-DK"/>
          </w:rPr>
          <w:t>.</w:t>
        </w:r>
      </w:ins>
      <w:r w:rsidRPr="00CD5DA4">
        <w:rPr>
          <w:i w:val="0"/>
          <w:iCs w:val="0"/>
          <w:noProof/>
          <w:color w:val="auto"/>
          <w:sz w:val="26"/>
          <w:szCs w:val="26"/>
          <w:lang w:val="da-DK"/>
        </w:rPr>
        <w:t xml:space="preserve"> Kết quả sau khi khai thác dữ liệu</w:t>
      </w:r>
      <w:bookmarkEnd w:id="1907"/>
      <w:bookmarkEnd w:id="1908"/>
    </w:p>
    <w:p w14:paraId="4ECB0641" w14:textId="30C56776" w:rsidR="00FF782E" w:rsidRPr="00CD5DA4" w:rsidRDefault="00D13088" w:rsidP="00504E14">
      <w:pPr>
        <w:pStyle w:val="Heading3"/>
        <w:spacing w:before="0" w:after="0" w:line="312" w:lineRule="auto"/>
        <w:ind w:left="567"/>
        <w:rPr>
          <w:rFonts w:ascii="Times New Roman" w:hAnsi="Times New Roman"/>
          <w:noProof/>
          <w:lang w:val="da-DK"/>
        </w:rPr>
      </w:pPr>
      <w:bookmarkStart w:id="1910" w:name="_Toc92435866"/>
      <w:r w:rsidRPr="00CD5DA4">
        <w:rPr>
          <w:rFonts w:ascii="Times New Roman" w:hAnsi="Times New Roman"/>
          <w:noProof/>
          <w:lang w:val="da-DK"/>
        </w:rPr>
        <w:lastRenderedPageBreak/>
        <w:t>3.8.</w:t>
      </w:r>
      <w:r w:rsidR="00880ECF" w:rsidRPr="00CD5DA4">
        <w:rPr>
          <w:rFonts w:ascii="Times New Roman" w:hAnsi="Times New Roman"/>
          <w:noProof/>
          <w:lang w:val="da-DK"/>
        </w:rPr>
        <w:t>3</w:t>
      </w:r>
      <w:r w:rsidRPr="00CD5DA4">
        <w:rPr>
          <w:rFonts w:ascii="Times New Roman" w:hAnsi="Times New Roman"/>
          <w:noProof/>
          <w:lang w:val="da-DK"/>
        </w:rPr>
        <w:t xml:space="preserve"> </w:t>
      </w:r>
      <w:r w:rsidR="00FF782E" w:rsidRPr="00CD5DA4">
        <w:rPr>
          <w:rFonts w:ascii="Times New Roman" w:hAnsi="Times New Roman"/>
          <w:noProof/>
          <w:lang w:val="da-DK"/>
        </w:rPr>
        <w:t>Ngôn ngữ truy vấn MDX</w:t>
      </w:r>
      <w:bookmarkEnd w:id="1910"/>
    </w:p>
    <w:p w14:paraId="5DBBCCDE"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lang w:val="da-DK"/>
        </w:rPr>
      </w:pPr>
      <w:r w:rsidRPr="008256E4">
        <w:rPr>
          <w:color w:val="008000"/>
          <w:sz w:val="26"/>
          <w:szCs w:val="26"/>
          <w:lang w:val="da-DK"/>
        </w:rPr>
        <w:t>--Chi phí của từng sản phẩm</w:t>
      </w:r>
    </w:p>
    <w:p w14:paraId="08AF5803"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[Measures].[CHIPHIVC]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 xml:space="preserve">, </w:t>
      </w:r>
      <w:r w:rsidRPr="008256E4">
        <w:rPr>
          <w:color w:val="0000FF"/>
          <w:sz w:val="26"/>
          <w:szCs w:val="26"/>
        </w:rPr>
        <w:t>non</w:t>
      </w:r>
      <w:r w:rsidRPr="008256E4">
        <w:rPr>
          <w:color w:val="000000"/>
          <w:sz w:val="26"/>
          <w:szCs w:val="26"/>
        </w:rPr>
        <w:t xml:space="preserve"> </w:t>
      </w:r>
      <w:r w:rsidRPr="008256E4">
        <w:rPr>
          <w:color w:val="0000FF"/>
          <w:sz w:val="26"/>
          <w:szCs w:val="26"/>
        </w:rPr>
        <w:t>empty</w:t>
      </w:r>
      <w:r w:rsidRPr="008256E4">
        <w:rPr>
          <w:color w:val="000000"/>
          <w:sz w:val="26"/>
          <w:szCs w:val="26"/>
        </w:rPr>
        <w:t xml:space="preserve">{ </w:t>
      </w:r>
      <w:r w:rsidRPr="008256E4">
        <w:rPr>
          <w:color w:val="800000"/>
          <w:sz w:val="26"/>
          <w:szCs w:val="26"/>
        </w:rPr>
        <w:t>crossjoin</w:t>
      </w:r>
      <w:r w:rsidRPr="008256E4">
        <w:rPr>
          <w:color w:val="000000"/>
          <w:sz w:val="26"/>
          <w:szCs w:val="26"/>
        </w:rPr>
        <w:t xml:space="preserve">([SANPHAM].[TENSP].[TENSP],[THOIGIAN].[NAM].[NAM])}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[QLKEODUA];</w:t>
      </w:r>
    </w:p>
    <w:p w14:paraId="49D02C21"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--Chi phí vận chuyển ở từng chi nhánh</w:t>
      </w:r>
    </w:p>
    <w:p w14:paraId="5239BAF0"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{[Measures].[CHIPHIVC]}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 xml:space="preserve">, </w:t>
      </w:r>
      <w:r w:rsidRPr="008256E4">
        <w:rPr>
          <w:color w:val="0000FF"/>
          <w:sz w:val="26"/>
          <w:szCs w:val="26"/>
        </w:rPr>
        <w:t>NON</w:t>
      </w:r>
      <w:r w:rsidRPr="008256E4">
        <w:rPr>
          <w:color w:val="000000"/>
          <w:sz w:val="26"/>
          <w:szCs w:val="26"/>
        </w:rPr>
        <w:t xml:space="preserve"> </w:t>
      </w:r>
      <w:r w:rsidRPr="008256E4">
        <w:rPr>
          <w:color w:val="0000FF"/>
          <w:sz w:val="26"/>
          <w:szCs w:val="26"/>
        </w:rPr>
        <w:t>EMPTY</w:t>
      </w:r>
      <w:r w:rsidRPr="008256E4">
        <w:rPr>
          <w:color w:val="000000"/>
          <w:sz w:val="26"/>
          <w:szCs w:val="26"/>
        </w:rPr>
        <w:t>(</w:t>
      </w:r>
      <w:r w:rsidRPr="008256E4">
        <w:rPr>
          <w:color w:val="800000"/>
          <w:sz w:val="26"/>
          <w:szCs w:val="26"/>
        </w:rPr>
        <w:t>crossjoin</w:t>
      </w:r>
      <w:r w:rsidRPr="008256E4">
        <w:rPr>
          <w:color w:val="000000"/>
          <w:sz w:val="26"/>
          <w:szCs w:val="26"/>
        </w:rPr>
        <w:t xml:space="preserve">([NHANVIEN].[TENCN].[TENCN],[THOIGIAN].[THANG].[THANG]))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[QLKEODUA];</w:t>
      </w:r>
    </w:p>
    <w:p w14:paraId="0BC577EF"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--Chi phí vận chuyển ở từng khu vực theo năm</w:t>
      </w:r>
    </w:p>
    <w:p w14:paraId="3196D122"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w:t>
      </w:r>
      <w:r w:rsidRPr="008256E4">
        <w:rPr>
          <w:color w:val="0000FF"/>
          <w:sz w:val="26"/>
          <w:szCs w:val="26"/>
        </w:rPr>
        <w:t>non</w:t>
      </w:r>
      <w:r w:rsidRPr="008256E4">
        <w:rPr>
          <w:color w:val="000000"/>
          <w:sz w:val="26"/>
          <w:szCs w:val="26"/>
        </w:rPr>
        <w:t xml:space="preserve"> </w:t>
      </w:r>
      <w:r w:rsidRPr="008256E4">
        <w:rPr>
          <w:color w:val="0000FF"/>
          <w:sz w:val="26"/>
          <w:szCs w:val="26"/>
        </w:rPr>
        <w:t>empty</w:t>
      </w:r>
      <w:r w:rsidRPr="008256E4">
        <w:rPr>
          <w:color w:val="000000"/>
          <w:sz w:val="26"/>
          <w:szCs w:val="26"/>
        </w:rPr>
        <w:t xml:space="preserve">{[Measures].[DOANHTHU]}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w:t>
      </w:r>
      <w:r w:rsidRPr="008256E4">
        <w:rPr>
          <w:color w:val="0000FF"/>
          <w:sz w:val="26"/>
          <w:szCs w:val="26"/>
        </w:rPr>
        <w:t>non</w:t>
      </w:r>
      <w:r w:rsidRPr="008256E4">
        <w:rPr>
          <w:color w:val="000000"/>
          <w:sz w:val="26"/>
          <w:szCs w:val="26"/>
        </w:rPr>
        <w:t xml:space="preserve"> </w:t>
      </w:r>
      <w:r w:rsidRPr="008256E4">
        <w:rPr>
          <w:color w:val="0000FF"/>
          <w:sz w:val="26"/>
          <w:szCs w:val="26"/>
        </w:rPr>
        <w:t>empty</w:t>
      </w:r>
      <w:r w:rsidRPr="008256E4">
        <w:rPr>
          <w:color w:val="000000"/>
          <w:sz w:val="26"/>
          <w:szCs w:val="26"/>
        </w:rPr>
        <w:t xml:space="preserve"> { </w:t>
      </w:r>
      <w:r w:rsidRPr="008256E4">
        <w:rPr>
          <w:color w:val="800000"/>
          <w:sz w:val="26"/>
          <w:szCs w:val="26"/>
        </w:rPr>
        <w:t>crossjoin</w:t>
      </w:r>
      <w:r w:rsidRPr="008256E4">
        <w:rPr>
          <w:color w:val="000000"/>
          <w:sz w:val="26"/>
          <w:szCs w:val="26"/>
        </w:rPr>
        <w:t xml:space="preserve">([TINH].[TENKV].[TENKV],[THOIGIAN].[NAM].[NAM])}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[QLKEODUA];</w:t>
      </w:r>
    </w:p>
    <w:p w14:paraId="01E1DFDE"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--TOP 3 Chi phí vận chuyển cao nhất theo tháng</w:t>
      </w:r>
    </w:p>
    <w:p w14:paraId="51560B4F"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[Measures].[CHIPHIVC]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w:t>
      </w:r>
      <w:r w:rsidRPr="008256E4">
        <w:rPr>
          <w:color w:val="800000"/>
          <w:sz w:val="26"/>
          <w:szCs w:val="26"/>
        </w:rPr>
        <w:t>topcount</w:t>
      </w:r>
      <w:r w:rsidRPr="008256E4">
        <w:rPr>
          <w:color w:val="000000"/>
          <w:sz w:val="26"/>
          <w:szCs w:val="26"/>
        </w:rPr>
        <w:t xml:space="preserve">([THOIGIAN].[Hierarchy].[THANG],3,[Measures].[DOANHTHU])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 xml:space="preserve"> [QLKEODUA];</w:t>
      </w:r>
    </w:p>
    <w:p w14:paraId="6CFCB05D"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--Chi phí vận chuyển ở TPHCM qua từng năm</w:t>
      </w:r>
    </w:p>
    <w:p w14:paraId="3506C863"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{[Measures].[CHIPHIVC]}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w:t>
      </w:r>
      <w:r w:rsidRPr="008256E4">
        <w:rPr>
          <w:color w:val="800000"/>
          <w:sz w:val="26"/>
          <w:szCs w:val="26"/>
        </w:rPr>
        <w:t>crossjoin</w:t>
      </w:r>
      <w:r w:rsidRPr="008256E4">
        <w:rPr>
          <w:color w:val="000000"/>
          <w:sz w:val="26"/>
          <w:szCs w:val="26"/>
        </w:rPr>
        <w:t xml:space="preserve"> ([TINH].[TENKV].&amp;[HCM],[THOIGIAN].[NAM].[NAM])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 xml:space="preserve"> [QLKEODUA];</w:t>
      </w:r>
    </w:p>
    <w:p w14:paraId="60424751"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--Chi phí vận chuyển ở từng tháng</w:t>
      </w:r>
    </w:p>
    <w:p w14:paraId="69B6E7F5"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{[Measures].[CHIPHIVC]}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w:t>
      </w:r>
      <w:r w:rsidRPr="008256E4">
        <w:rPr>
          <w:color w:val="800000"/>
          <w:sz w:val="26"/>
          <w:szCs w:val="26"/>
        </w:rPr>
        <w:t>crossjoin</w:t>
      </w:r>
      <w:r w:rsidRPr="008256E4">
        <w:rPr>
          <w:color w:val="000000"/>
          <w:sz w:val="26"/>
          <w:szCs w:val="26"/>
        </w:rPr>
        <w:t xml:space="preserve"> ([TINH].[TENKV].&amp;[HCM],[THOIGIAN].[THANG].[THANG])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 xml:space="preserve"> [QLKEODUA];</w:t>
      </w:r>
    </w:p>
    <w:p w14:paraId="28ED93AC"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--Doanh thu, Số lượng và chi phí của từng Chi nhánh</w:t>
      </w:r>
    </w:p>
    <w:p w14:paraId="3D46F604"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{[Measures].[SOLUONG],[Measures].[CHIPHIVC],[Measures].[DOANHTHU]}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 xml:space="preserve">, </w:t>
      </w:r>
      <w:r w:rsidRPr="008256E4">
        <w:rPr>
          <w:color w:val="0000FF"/>
          <w:sz w:val="26"/>
          <w:szCs w:val="26"/>
        </w:rPr>
        <w:t>ORDER</w:t>
      </w:r>
      <w:r w:rsidRPr="008256E4">
        <w:rPr>
          <w:color w:val="000000"/>
          <w:sz w:val="26"/>
          <w:szCs w:val="26"/>
        </w:rPr>
        <w:t xml:space="preserve"> </w:t>
      </w:r>
      <w:r w:rsidRPr="008256E4">
        <w:rPr>
          <w:color w:val="000000"/>
          <w:sz w:val="26"/>
          <w:szCs w:val="26"/>
        </w:rPr>
        <w:lastRenderedPageBreak/>
        <w:t>([NHANVIEN].[TENCN].[TENCN],[Measures].[DOANHTHU],</w:t>
      </w:r>
      <w:r w:rsidRPr="008256E4">
        <w:rPr>
          <w:color w:val="0000FF"/>
          <w:sz w:val="26"/>
          <w:szCs w:val="26"/>
        </w:rPr>
        <w:t>DESC</w:t>
      </w:r>
      <w:r w:rsidRPr="008256E4">
        <w:rPr>
          <w:color w:val="000000"/>
          <w:sz w:val="26"/>
          <w:szCs w:val="26"/>
        </w:rPr>
        <w:t xml:space="preserve">)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 xml:space="preserve"> [QLKEODUA];</w:t>
      </w:r>
    </w:p>
    <w:p w14:paraId="6658CAB2"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--Số lượng sản phẩm được bán</w:t>
      </w:r>
    </w:p>
    <w:p w14:paraId="7765074C"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[Measures].[SOLUONG]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 xml:space="preserve">,[SANPHAM].[TENSP].[TENSP]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[QLKEODUA];</w:t>
      </w:r>
    </w:p>
    <w:p w14:paraId="79D5D961"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--Số lượng sản phẩm được bán trong tháng 1 năm 2017</w:t>
      </w:r>
    </w:p>
    <w:p w14:paraId="1C01584D"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{[Measures].[SOLUONG]}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w:t>
      </w:r>
      <w:r w:rsidRPr="008256E4">
        <w:rPr>
          <w:color w:val="0000FF"/>
          <w:sz w:val="26"/>
          <w:szCs w:val="26"/>
        </w:rPr>
        <w:t>NON</w:t>
      </w:r>
      <w:r w:rsidRPr="008256E4">
        <w:rPr>
          <w:color w:val="000000"/>
          <w:sz w:val="26"/>
          <w:szCs w:val="26"/>
        </w:rPr>
        <w:t xml:space="preserve"> </w:t>
      </w:r>
      <w:r w:rsidRPr="008256E4">
        <w:rPr>
          <w:color w:val="0000FF"/>
          <w:sz w:val="26"/>
          <w:szCs w:val="26"/>
        </w:rPr>
        <w:t>EMPTY</w:t>
      </w:r>
      <w:r w:rsidRPr="008256E4">
        <w:rPr>
          <w:color w:val="000000"/>
          <w:sz w:val="26"/>
          <w:szCs w:val="26"/>
        </w:rPr>
        <w:t xml:space="preserve">( </w:t>
      </w:r>
      <w:r w:rsidRPr="008256E4">
        <w:rPr>
          <w:color w:val="800000"/>
          <w:sz w:val="26"/>
          <w:szCs w:val="26"/>
        </w:rPr>
        <w:t>crossjoin</w:t>
      </w:r>
      <w:r w:rsidRPr="008256E4">
        <w:rPr>
          <w:color w:val="000000"/>
          <w:sz w:val="26"/>
          <w:szCs w:val="26"/>
        </w:rPr>
        <w:t xml:space="preserve"> ([SANPHAM].[TENSP].[TENSP],[THOIGIAN].[THANG].&amp;[Tháng 1],[THOIGIAN].[NAM].&amp;[2017] ) )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[QLKEODUA];</w:t>
      </w:r>
    </w:p>
    <w:p w14:paraId="7AA53166"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--Số lượng sản phẩm được bán trong tháng 2 năm 2017</w:t>
      </w:r>
    </w:p>
    <w:p w14:paraId="2E65156F"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{[Measures].[SOLUONG]}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w:t>
      </w:r>
      <w:r w:rsidRPr="008256E4">
        <w:rPr>
          <w:color w:val="0000FF"/>
          <w:sz w:val="26"/>
          <w:szCs w:val="26"/>
        </w:rPr>
        <w:t>NON</w:t>
      </w:r>
      <w:r w:rsidRPr="008256E4">
        <w:rPr>
          <w:color w:val="000000"/>
          <w:sz w:val="26"/>
          <w:szCs w:val="26"/>
        </w:rPr>
        <w:t xml:space="preserve"> </w:t>
      </w:r>
      <w:r w:rsidRPr="008256E4">
        <w:rPr>
          <w:color w:val="0000FF"/>
          <w:sz w:val="26"/>
          <w:szCs w:val="26"/>
        </w:rPr>
        <w:t>EMPTY</w:t>
      </w:r>
      <w:r w:rsidRPr="008256E4">
        <w:rPr>
          <w:color w:val="000000"/>
          <w:sz w:val="26"/>
          <w:szCs w:val="26"/>
        </w:rPr>
        <w:t xml:space="preserve">( </w:t>
      </w:r>
      <w:r w:rsidRPr="008256E4">
        <w:rPr>
          <w:color w:val="800000"/>
          <w:sz w:val="26"/>
          <w:szCs w:val="26"/>
        </w:rPr>
        <w:t>crossjoin</w:t>
      </w:r>
      <w:r w:rsidRPr="008256E4">
        <w:rPr>
          <w:color w:val="000000"/>
          <w:sz w:val="26"/>
          <w:szCs w:val="26"/>
        </w:rPr>
        <w:t xml:space="preserve"> ([SANPHAM].[TENSP].[TENSP],[THOIGIAN].[THANG].&amp;[Tháng 2],[THOIGIAN].[NAM].&amp;[2017] ) )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[QLKEODUA];</w:t>
      </w:r>
    </w:p>
    <w:p w14:paraId="76F41511"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--Số lượng sản phẩm được bán trong tháng 3 năm 2017</w:t>
      </w:r>
    </w:p>
    <w:p w14:paraId="0CD933E6"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{[Measures].[SOLUONG]}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w:t>
      </w:r>
      <w:r w:rsidRPr="008256E4">
        <w:rPr>
          <w:color w:val="0000FF"/>
          <w:sz w:val="26"/>
          <w:szCs w:val="26"/>
        </w:rPr>
        <w:t>NON</w:t>
      </w:r>
      <w:r w:rsidRPr="008256E4">
        <w:rPr>
          <w:color w:val="000000"/>
          <w:sz w:val="26"/>
          <w:szCs w:val="26"/>
        </w:rPr>
        <w:t xml:space="preserve"> </w:t>
      </w:r>
      <w:r w:rsidRPr="008256E4">
        <w:rPr>
          <w:color w:val="0000FF"/>
          <w:sz w:val="26"/>
          <w:szCs w:val="26"/>
        </w:rPr>
        <w:t>EMPTY</w:t>
      </w:r>
      <w:r w:rsidRPr="008256E4">
        <w:rPr>
          <w:color w:val="000000"/>
          <w:sz w:val="26"/>
          <w:szCs w:val="26"/>
        </w:rPr>
        <w:t xml:space="preserve">( </w:t>
      </w:r>
      <w:r w:rsidRPr="008256E4">
        <w:rPr>
          <w:color w:val="800000"/>
          <w:sz w:val="26"/>
          <w:szCs w:val="26"/>
        </w:rPr>
        <w:t>crossjoin</w:t>
      </w:r>
      <w:r w:rsidRPr="008256E4">
        <w:rPr>
          <w:color w:val="000000"/>
          <w:sz w:val="26"/>
          <w:szCs w:val="26"/>
        </w:rPr>
        <w:t xml:space="preserve"> ([SANPHAM].[TENSP].[TENSP],[THOIGIAN].[THANG].&amp;[Tháng 3],[THOIGIAN].[NAM].&amp;[2017] ) )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[QLKEODUA];</w:t>
      </w:r>
    </w:p>
    <w:p w14:paraId="03A8C8D0"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--Số lượng sản phẩm được bán trong tháng 4 năm 2017</w:t>
      </w:r>
    </w:p>
    <w:p w14:paraId="7D2C8742"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{[Measures].[SOLUONG]}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w:t>
      </w:r>
      <w:r w:rsidRPr="008256E4">
        <w:rPr>
          <w:color w:val="0000FF"/>
          <w:sz w:val="26"/>
          <w:szCs w:val="26"/>
        </w:rPr>
        <w:t>NON</w:t>
      </w:r>
      <w:r w:rsidRPr="008256E4">
        <w:rPr>
          <w:color w:val="000000"/>
          <w:sz w:val="26"/>
          <w:szCs w:val="26"/>
        </w:rPr>
        <w:t xml:space="preserve"> </w:t>
      </w:r>
      <w:r w:rsidRPr="008256E4">
        <w:rPr>
          <w:color w:val="0000FF"/>
          <w:sz w:val="26"/>
          <w:szCs w:val="26"/>
        </w:rPr>
        <w:t>EMPTY</w:t>
      </w:r>
      <w:r w:rsidRPr="008256E4">
        <w:rPr>
          <w:color w:val="000000"/>
          <w:sz w:val="26"/>
          <w:szCs w:val="26"/>
        </w:rPr>
        <w:t xml:space="preserve">( </w:t>
      </w:r>
      <w:r w:rsidRPr="008256E4">
        <w:rPr>
          <w:color w:val="800000"/>
          <w:sz w:val="26"/>
          <w:szCs w:val="26"/>
        </w:rPr>
        <w:t>crossjoin</w:t>
      </w:r>
      <w:r w:rsidRPr="008256E4">
        <w:rPr>
          <w:color w:val="000000"/>
          <w:sz w:val="26"/>
          <w:szCs w:val="26"/>
        </w:rPr>
        <w:t xml:space="preserve"> ([SANPHAM].[TENSP].[TENSP],[THOIGIAN].[THANG].&amp;[Tháng 4],[THOIGIAN].[NAM].&amp;[2017] ) )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[QLKEODUA];</w:t>
      </w:r>
    </w:p>
    <w:p w14:paraId="304DFBEB"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--Số lượng sản phẩm được bán trong tháng 5 năm 2017</w:t>
      </w:r>
    </w:p>
    <w:p w14:paraId="3AC63379"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{[Measures].[SOLUONG]}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w:t>
      </w:r>
      <w:r w:rsidRPr="008256E4">
        <w:rPr>
          <w:color w:val="0000FF"/>
          <w:sz w:val="26"/>
          <w:szCs w:val="26"/>
        </w:rPr>
        <w:t>NON</w:t>
      </w:r>
      <w:r w:rsidRPr="008256E4">
        <w:rPr>
          <w:color w:val="000000"/>
          <w:sz w:val="26"/>
          <w:szCs w:val="26"/>
        </w:rPr>
        <w:t xml:space="preserve"> </w:t>
      </w:r>
      <w:r w:rsidRPr="008256E4">
        <w:rPr>
          <w:color w:val="0000FF"/>
          <w:sz w:val="26"/>
          <w:szCs w:val="26"/>
        </w:rPr>
        <w:t>EMPTY</w:t>
      </w:r>
      <w:r w:rsidRPr="008256E4">
        <w:rPr>
          <w:color w:val="000000"/>
          <w:sz w:val="26"/>
          <w:szCs w:val="26"/>
        </w:rPr>
        <w:t xml:space="preserve">( </w:t>
      </w:r>
      <w:r w:rsidRPr="008256E4">
        <w:rPr>
          <w:color w:val="800000"/>
          <w:sz w:val="26"/>
          <w:szCs w:val="26"/>
        </w:rPr>
        <w:t>crossjoin</w:t>
      </w:r>
      <w:r w:rsidRPr="008256E4">
        <w:rPr>
          <w:color w:val="000000"/>
          <w:sz w:val="26"/>
          <w:szCs w:val="26"/>
        </w:rPr>
        <w:t xml:space="preserve"> ([SANPHAM].[TENSP].[TENSP],[THOIGIAN].[THANG].&amp;[Tháng 5],[THOIGIAN].[NAM].&amp;[2017] ) )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[QLKEODUA];</w:t>
      </w:r>
    </w:p>
    <w:p w14:paraId="60B17F46"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lastRenderedPageBreak/>
        <w:t>--Số lượng sản phẩm được bán trong tháng 6 năm 2017</w:t>
      </w:r>
    </w:p>
    <w:p w14:paraId="146C83DD"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{[Measures].[SOLUONG]}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w:t>
      </w:r>
      <w:r w:rsidRPr="008256E4">
        <w:rPr>
          <w:color w:val="0000FF"/>
          <w:sz w:val="26"/>
          <w:szCs w:val="26"/>
        </w:rPr>
        <w:t>NON</w:t>
      </w:r>
      <w:r w:rsidRPr="008256E4">
        <w:rPr>
          <w:color w:val="000000"/>
          <w:sz w:val="26"/>
          <w:szCs w:val="26"/>
        </w:rPr>
        <w:t xml:space="preserve"> </w:t>
      </w:r>
      <w:r w:rsidRPr="008256E4">
        <w:rPr>
          <w:color w:val="0000FF"/>
          <w:sz w:val="26"/>
          <w:szCs w:val="26"/>
        </w:rPr>
        <w:t>EMPTY</w:t>
      </w:r>
      <w:r w:rsidRPr="008256E4">
        <w:rPr>
          <w:color w:val="000000"/>
          <w:sz w:val="26"/>
          <w:szCs w:val="26"/>
        </w:rPr>
        <w:t xml:space="preserve">( </w:t>
      </w:r>
      <w:r w:rsidRPr="008256E4">
        <w:rPr>
          <w:color w:val="800000"/>
          <w:sz w:val="26"/>
          <w:szCs w:val="26"/>
        </w:rPr>
        <w:t>crossjoin</w:t>
      </w:r>
      <w:r w:rsidRPr="008256E4">
        <w:rPr>
          <w:color w:val="000000"/>
          <w:sz w:val="26"/>
          <w:szCs w:val="26"/>
        </w:rPr>
        <w:t xml:space="preserve"> ([SANPHAM].[TENSP].[TENSP],[THOIGIAN].[THANG].&amp;[Tháng 6],[THOIGIAN].[NAM].&amp;[2017] ) )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[QLKEODUA];</w:t>
      </w:r>
    </w:p>
    <w:p w14:paraId="220B6A30"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--Số lượng sản phẩm được bán trong tháng 7 năm 2017</w:t>
      </w:r>
    </w:p>
    <w:p w14:paraId="2AF5700E"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{[Measures].[SOLUONG]}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w:t>
      </w:r>
      <w:r w:rsidRPr="008256E4">
        <w:rPr>
          <w:color w:val="0000FF"/>
          <w:sz w:val="26"/>
          <w:szCs w:val="26"/>
        </w:rPr>
        <w:t>NON</w:t>
      </w:r>
      <w:r w:rsidRPr="008256E4">
        <w:rPr>
          <w:color w:val="000000"/>
          <w:sz w:val="26"/>
          <w:szCs w:val="26"/>
        </w:rPr>
        <w:t xml:space="preserve"> </w:t>
      </w:r>
      <w:r w:rsidRPr="008256E4">
        <w:rPr>
          <w:color w:val="0000FF"/>
          <w:sz w:val="26"/>
          <w:szCs w:val="26"/>
        </w:rPr>
        <w:t>EMPTY</w:t>
      </w:r>
      <w:r w:rsidRPr="008256E4">
        <w:rPr>
          <w:color w:val="000000"/>
          <w:sz w:val="26"/>
          <w:szCs w:val="26"/>
        </w:rPr>
        <w:t xml:space="preserve">( </w:t>
      </w:r>
      <w:r w:rsidRPr="008256E4">
        <w:rPr>
          <w:color w:val="800000"/>
          <w:sz w:val="26"/>
          <w:szCs w:val="26"/>
        </w:rPr>
        <w:t>crossjoin</w:t>
      </w:r>
      <w:r w:rsidRPr="008256E4">
        <w:rPr>
          <w:color w:val="000000"/>
          <w:sz w:val="26"/>
          <w:szCs w:val="26"/>
        </w:rPr>
        <w:t xml:space="preserve"> ([SANPHAM].[TENSP].[TENSP],[THOIGIAN].[THANG].&amp;[Tháng 7],[THOIGIAN].[NAM].&amp;[2017] ) )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[QLKEODUA];</w:t>
      </w:r>
    </w:p>
    <w:p w14:paraId="24D8A0E7"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--Số lượng sản phẩm được bán trong tháng 8 năm 2017</w:t>
      </w:r>
    </w:p>
    <w:p w14:paraId="25A19343"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{[Measures].[SOLUONG]}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w:t>
      </w:r>
      <w:r w:rsidRPr="008256E4">
        <w:rPr>
          <w:color w:val="0000FF"/>
          <w:sz w:val="26"/>
          <w:szCs w:val="26"/>
        </w:rPr>
        <w:t>NON</w:t>
      </w:r>
      <w:r w:rsidRPr="008256E4">
        <w:rPr>
          <w:color w:val="000000"/>
          <w:sz w:val="26"/>
          <w:szCs w:val="26"/>
        </w:rPr>
        <w:t xml:space="preserve"> </w:t>
      </w:r>
      <w:r w:rsidRPr="008256E4">
        <w:rPr>
          <w:color w:val="0000FF"/>
          <w:sz w:val="26"/>
          <w:szCs w:val="26"/>
        </w:rPr>
        <w:t>EMPTY</w:t>
      </w:r>
      <w:r w:rsidRPr="008256E4">
        <w:rPr>
          <w:color w:val="000000"/>
          <w:sz w:val="26"/>
          <w:szCs w:val="26"/>
        </w:rPr>
        <w:t xml:space="preserve">( </w:t>
      </w:r>
      <w:r w:rsidRPr="008256E4">
        <w:rPr>
          <w:color w:val="800000"/>
          <w:sz w:val="26"/>
          <w:szCs w:val="26"/>
        </w:rPr>
        <w:t>crossjoin</w:t>
      </w:r>
      <w:r w:rsidRPr="008256E4">
        <w:rPr>
          <w:color w:val="000000"/>
          <w:sz w:val="26"/>
          <w:szCs w:val="26"/>
        </w:rPr>
        <w:t xml:space="preserve"> ([SANPHAM].[TENSP].[TENSP],[THOIGIAN].[THANG].&amp;[Tháng 8],[THOIGIAN].[NAM].&amp;[2017] ) )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[QLKEODUA];</w:t>
      </w:r>
    </w:p>
    <w:p w14:paraId="429B46E8"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--Số lượng sản phẩm được bán trong tháng 9 năm 2017</w:t>
      </w:r>
    </w:p>
    <w:p w14:paraId="59FC1CC1"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{[Measures].[SOLUONG]}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w:t>
      </w:r>
      <w:r w:rsidRPr="008256E4">
        <w:rPr>
          <w:color w:val="0000FF"/>
          <w:sz w:val="26"/>
          <w:szCs w:val="26"/>
        </w:rPr>
        <w:t>NON</w:t>
      </w:r>
      <w:r w:rsidRPr="008256E4">
        <w:rPr>
          <w:color w:val="000000"/>
          <w:sz w:val="26"/>
          <w:szCs w:val="26"/>
        </w:rPr>
        <w:t xml:space="preserve"> </w:t>
      </w:r>
      <w:r w:rsidRPr="008256E4">
        <w:rPr>
          <w:color w:val="0000FF"/>
          <w:sz w:val="26"/>
          <w:szCs w:val="26"/>
        </w:rPr>
        <w:t>EMPTY</w:t>
      </w:r>
      <w:r w:rsidRPr="008256E4">
        <w:rPr>
          <w:color w:val="000000"/>
          <w:sz w:val="26"/>
          <w:szCs w:val="26"/>
        </w:rPr>
        <w:t xml:space="preserve">( </w:t>
      </w:r>
      <w:r w:rsidRPr="008256E4">
        <w:rPr>
          <w:color w:val="800000"/>
          <w:sz w:val="26"/>
          <w:szCs w:val="26"/>
        </w:rPr>
        <w:t>crossjoin</w:t>
      </w:r>
      <w:r w:rsidRPr="008256E4">
        <w:rPr>
          <w:color w:val="000000"/>
          <w:sz w:val="26"/>
          <w:szCs w:val="26"/>
        </w:rPr>
        <w:t xml:space="preserve"> ([SANPHAM].[TENSP].[TENSP],[THOIGIAN].[THANG].&amp;[Tháng 9],[THOIGIAN].[NAM].&amp;[2017] ) )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[QLKEODUA];</w:t>
      </w:r>
    </w:p>
    <w:p w14:paraId="37E7F639"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--Doanh thu, Số lượng và Chi phí của từng Chi nhánh</w:t>
      </w:r>
    </w:p>
    <w:p w14:paraId="58DDC7F1"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{[Measures].[SOLUONG],[Measures].[CHIPHIVC],[Measures].[DOANHTHU]}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 xml:space="preserve">, </w:t>
      </w:r>
      <w:r w:rsidRPr="008256E4">
        <w:rPr>
          <w:color w:val="0000FF"/>
          <w:sz w:val="26"/>
          <w:szCs w:val="26"/>
        </w:rPr>
        <w:t>ORDER</w:t>
      </w:r>
      <w:r w:rsidRPr="008256E4">
        <w:rPr>
          <w:color w:val="000000"/>
          <w:sz w:val="26"/>
          <w:szCs w:val="26"/>
        </w:rPr>
        <w:t xml:space="preserve"> ([NHANVIEN].[TENCN].[TENCN],[Measures].[DOANHTHU],</w:t>
      </w:r>
      <w:r w:rsidRPr="008256E4">
        <w:rPr>
          <w:color w:val="0000FF"/>
          <w:sz w:val="26"/>
          <w:szCs w:val="26"/>
        </w:rPr>
        <w:t>DESC</w:t>
      </w:r>
      <w:r w:rsidRPr="008256E4">
        <w:rPr>
          <w:color w:val="000000"/>
          <w:sz w:val="26"/>
          <w:szCs w:val="26"/>
        </w:rPr>
        <w:t xml:space="preserve">)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 xml:space="preserve"> [QLKEODUA];</w:t>
      </w:r>
    </w:p>
    <w:p w14:paraId="4F4C3D38"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--Doanh thu của các chi nhánh qua các năm</w:t>
      </w:r>
    </w:p>
    <w:p w14:paraId="3AD570ED"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w:t>
      </w:r>
      <w:r w:rsidRPr="008256E4">
        <w:rPr>
          <w:color w:val="0000FF"/>
          <w:sz w:val="26"/>
          <w:szCs w:val="26"/>
        </w:rPr>
        <w:t>non</w:t>
      </w:r>
      <w:r w:rsidRPr="008256E4">
        <w:rPr>
          <w:color w:val="000000"/>
          <w:sz w:val="26"/>
          <w:szCs w:val="26"/>
        </w:rPr>
        <w:t xml:space="preserve"> </w:t>
      </w:r>
      <w:r w:rsidRPr="008256E4">
        <w:rPr>
          <w:color w:val="0000FF"/>
          <w:sz w:val="26"/>
          <w:szCs w:val="26"/>
        </w:rPr>
        <w:t>empty</w:t>
      </w:r>
      <w:r w:rsidRPr="008256E4">
        <w:rPr>
          <w:color w:val="000000"/>
          <w:sz w:val="26"/>
          <w:szCs w:val="26"/>
        </w:rPr>
        <w:t xml:space="preserve">{[Measures].[DOANHTHU]}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w:t>
      </w:r>
      <w:r w:rsidRPr="008256E4">
        <w:rPr>
          <w:color w:val="0000FF"/>
          <w:sz w:val="26"/>
          <w:szCs w:val="26"/>
        </w:rPr>
        <w:t>non</w:t>
      </w:r>
      <w:r w:rsidRPr="008256E4">
        <w:rPr>
          <w:color w:val="000000"/>
          <w:sz w:val="26"/>
          <w:szCs w:val="26"/>
        </w:rPr>
        <w:t xml:space="preserve"> </w:t>
      </w:r>
      <w:r w:rsidRPr="008256E4">
        <w:rPr>
          <w:color w:val="0000FF"/>
          <w:sz w:val="26"/>
          <w:szCs w:val="26"/>
        </w:rPr>
        <w:t>empty</w:t>
      </w:r>
      <w:r w:rsidRPr="008256E4">
        <w:rPr>
          <w:color w:val="000000"/>
          <w:sz w:val="26"/>
          <w:szCs w:val="26"/>
        </w:rPr>
        <w:t xml:space="preserve"> {</w:t>
      </w:r>
      <w:r w:rsidRPr="008256E4">
        <w:rPr>
          <w:color w:val="800000"/>
          <w:sz w:val="26"/>
          <w:szCs w:val="26"/>
        </w:rPr>
        <w:t>crossjoin</w:t>
      </w:r>
      <w:r w:rsidRPr="008256E4">
        <w:rPr>
          <w:color w:val="000000"/>
          <w:sz w:val="26"/>
          <w:szCs w:val="26"/>
        </w:rPr>
        <w:t xml:space="preserve">([NHANVIEN].[TENCN].[TENCN],[THOIGIAN].[NAM].[NAM])}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 xml:space="preserve"> [QLKEODUA];</w:t>
      </w:r>
    </w:p>
    <w:p w14:paraId="2959F6EF"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--Doanh thu của các Khu vực qua các năm</w:t>
      </w:r>
    </w:p>
    <w:p w14:paraId="7B63098F"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lastRenderedPageBreak/>
        <w:t>select</w:t>
      </w:r>
      <w:r w:rsidRPr="008256E4">
        <w:rPr>
          <w:color w:val="000000"/>
          <w:sz w:val="26"/>
          <w:szCs w:val="26"/>
        </w:rPr>
        <w:t xml:space="preserve"> </w:t>
      </w:r>
      <w:r w:rsidRPr="008256E4">
        <w:rPr>
          <w:color w:val="0000FF"/>
          <w:sz w:val="26"/>
          <w:szCs w:val="26"/>
        </w:rPr>
        <w:t>non</w:t>
      </w:r>
      <w:r w:rsidRPr="008256E4">
        <w:rPr>
          <w:color w:val="000000"/>
          <w:sz w:val="26"/>
          <w:szCs w:val="26"/>
        </w:rPr>
        <w:t xml:space="preserve"> </w:t>
      </w:r>
      <w:r w:rsidRPr="008256E4">
        <w:rPr>
          <w:color w:val="0000FF"/>
          <w:sz w:val="26"/>
          <w:szCs w:val="26"/>
        </w:rPr>
        <w:t>empty</w:t>
      </w:r>
      <w:r w:rsidRPr="008256E4">
        <w:rPr>
          <w:color w:val="000000"/>
          <w:sz w:val="26"/>
          <w:szCs w:val="26"/>
        </w:rPr>
        <w:t xml:space="preserve">{[Measures].[DOANHTHU]}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w:t>
      </w:r>
      <w:r w:rsidRPr="008256E4">
        <w:rPr>
          <w:color w:val="0000FF"/>
          <w:sz w:val="26"/>
          <w:szCs w:val="26"/>
        </w:rPr>
        <w:t>non</w:t>
      </w:r>
      <w:r w:rsidRPr="008256E4">
        <w:rPr>
          <w:color w:val="000000"/>
          <w:sz w:val="26"/>
          <w:szCs w:val="26"/>
        </w:rPr>
        <w:t xml:space="preserve"> </w:t>
      </w:r>
      <w:r w:rsidRPr="008256E4">
        <w:rPr>
          <w:color w:val="0000FF"/>
          <w:sz w:val="26"/>
          <w:szCs w:val="26"/>
        </w:rPr>
        <w:t>empty</w:t>
      </w:r>
      <w:r w:rsidRPr="008256E4">
        <w:rPr>
          <w:color w:val="000000"/>
          <w:sz w:val="26"/>
          <w:szCs w:val="26"/>
        </w:rPr>
        <w:t xml:space="preserve"> {</w:t>
      </w:r>
      <w:r w:rsidRPr="008256E4">
        <w:rPr>
          <w:color w:val="800000"/>
          <w:sz w:val="26"/>
          <w:szCs w:val="26"/>
        </w:rPr>
        <w:t>crossjoin</w:t>
      </w:r>
      <w:r w:rsidRPr="008256E4">
        <w:rPr>
          <w:color w:val="000000"/>
          <w:sz w:val="26"/>
          <w:szCs w:val="26"/>
        </w:rPr>
        <w:t xml:space="preserve">([TINH].[TENKV].[TENKV],[THOIGIAN].[NAM].[NAM])}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 xml:space="preserve"> [QLKEODUA];</w:t>
      </w:r>
    </w:p>
    <w:p w14:paraId="2172B1E1"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--Doanh thu 3 tháng cao nhất</w:t>
      </w:r>
    </w:p>
    <w:p w14:paraId="481ED330"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[Measures].[DOANHTHU]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w:t>
      </w:r>
      <w:r w:rsidRPr="008256E4">
        <w:rPr>
          <w:color w:val="800000"/>
          <w:sz w:val="26"/>
          <w:szCs w:val="26"/>
        </w:rPr>
        <w:t>topcount</w:t>
      </w:r>
      <w:r w:rsidRPr="008256E4">
        <w:rPr>
          <w:color w:val="000000"/>
          <w:sz w:val="26"/>
          <w:szCs w:val="26"/>
        </w:rPr>
        <w:t xml:space="preserve">([THOIGIAN].[THANG].[THANG],3,[Measures].[DOANHTHU])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[QLKEODUA];</w:t>
      </w:r>
    </w:p>
    <w:p w14:paraId="6198B918"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--Doanh thu, Số lượng và Chi phí của từng Chi nhánh</w:t>
      </w:r>
    </w:p>
    <w:p w14:paraId="3B01B3B2" w14:textId="6AF91C53"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{[Measures].[SOLUONG],[Measures].[CHIPHIVC],[Measures].[DOANHTHU]}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 xml:space="preserve">, </w:t>
      </w:r>
      <w:r w:rsidRPr="008256E4">
        <w:rPr>
          <w:color w:val="0000FF"/>
          <w:sz w:val="26"/>
          <w:szCs w:val="26"/>
        </w:rPr>
        <w:t>ORDER</w:t>
      </w:r>
      <w:r w:rsidR="00B921D6" w:rsidRPr="008256E4">
        <w:rPr>
          <w:color w:val="000000"/>
          <w:sz w:val="26"/>
          <w:szCs w:val="26"/>
        </w:rPr>
        <w:t xml:space="preserve"> </w:t>
      </w:r>
      <w:r w:rsidRPr="008256E4">
        <w:rPr>
          <w:color w:val="000000"/>
          <w:sz w:val="26"/>
          <w:szCs w:val="26"/>
        </w:rPr>
        <w:t>([NHANVIEN].[TENCN].[TENCN],[Measures].[DOANHTHU],</w:t>
      </w:r>
      <w:r w:rsidRPr="008256E4">
        <w:rPr>
          <w:color w:val="0000FF"/>
          <w:sz w:val="26"/>
          <w:szCs w:val="26"/>
        </w:rPr>
        <w:t>DESC</w:t>
      </w:r>
      <w:r w:rsidRPr="008256E4">
        <w:rPr>
          <w:color w:val="000000"/>
          <w:sz w:val="26"/>
          <w:szCs w:val="26"/>
        </w:rPr>
        <w:t xml:space="preserve">)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 xml:space="preserve"> [QLKEODUA];</w:t>
      </w:r>
    </w:p>
    <w:p w14:paraId="4B5795AB"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--Cho biết doanh thu của  HCM trong năm</w:t>
      </w:r>
    </w:p>
    <w:p w14:paraId="7A15B16F"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{[Measures].[DOANHTHU]}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w:t>
      </w:r>
      <w:r w:rsidRPr="008256E4">
        <w:rPr>
          <w:color w:val="0000FF"/>
          <w:sz w:val="26"/>
          <w:szCs w:val="26"/>
        </w:rPr>
        <w:t>non</w:t>
      </w:r>
      <w:r w:rsidRPr="008256E4">
        <w:rPr>
          <w:color w:val="000000"/>
          <w:sz w:val="26"/>
          <w:szCs w:val="26"/>
        </w:rPr>
        <w:t xml:space="preserve"> </w:t>
      </w:r>
      <w:r w:rsidRPr="008256E4">
        <w:rPr>
          <w:color w:val="0000FF"/>
          <w:sz w:val="26"/>
          <w:szCs w:val="26"/>
        </w:rPr>
        <w:t>empty</w:t>
      </w:r>
      <w:r w:rsidRPr="008256E4">
        <w:rPr>
          <w:color w:val="000000"/>
          <w:sz w:val="26"/>
          <w:szCs w:val="26"/>
        </w:rPr>
        <w:t xml:space="preserve"> (</w:t>
      </w:r>
      <w:r w:rsidRPr="008256E4">
        <w:rPr>
          <w:color w:val="800000"/>
          <w:sz w:val="26"/>
          <w:szCs w:val="26"/>
        </w:rPr>
        <w:t>crossjoin</w:t>
      </w:r>
      <w:r w:rsidRPr="008256E4">
        <w:rPr>
          <w:color w:val="000000"/>
          <w:sz w:val="26"/>
          <w:szCs w:val="26"/>
        </w:rPr>
        <w:t xml:space="preserve"> ([TINH].[TENKV].&amp;[HCM],[TINH].[TENKVC].[TENKVC],[THOIGIAN].[NAM].[NAM]))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 xml:space="preserve"> [QLKEODUA];</w:t>
      </w:r>
    </w:p>
    <w:p w14:paraId="2D44FA3E"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--Cho biết 4 sản phẩm có doanh thu cao nhất và được sắp xếp theo thứ tự</w:t>
      </w:r>
    </w:p>
    <w:p w14:paraId="4A40ED5F" w14:textId="77777777" w:rsidR="00FF782E" w:rsidRPr="008256E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{[Measures].[DOANHTHU]}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w:t>
      </w:r>
      <w:r w:rsidRPr="008256E4">
        <w:rPr>
          <w:color w:val="800000"/>
          <w:sz w:val="26"/>
          <w:szCs w:val="26"/>
        </w:rPr>
        <w:t>HEAD</w:t>
      </w:r>
      <w:r w:rsidRPr="008256E4">
        <w:rPr>
          <w:color w:val="000000"/>
          <w:sz w:val="26"/>
          <w:szCs w:val="26"/>
        </w:rPr>
        <w:t>(</w:t>
      </w:r>
      <w:r w:rsidRPr="008256E4">
        <w:rPr>
          <w:color w:val="0000FF"/>
          <w:sz w:val="26"/>
          <w:szCs w:val="26"/>
        </w:rPr>
        <w:t>ORDER</w:t>
      </w:r>
      <w:r w:rsidRPr="008256E4">
        <w:rPr>
          <w:color w:val="000000"/>
          <w:sz w:val="26"/>
          <w:szCs w:val="26"/>
        </w:rPr>
        <w:t>([SANPHAM].[TENSP].[TENSP],[Measures].[DOANHTHU],</w:t>
      </w:r>
      <w:r w:rsidRPr="008256E4">
        <w:rPr>
          <w:color w:val="0000FF"/>
          <w:sz w:val="26"/>
          <w:szCs w:val="26"/>
        </w:rPr>
        <w:t>DESC</w:t>
      </w:r>
      <w:r w:rsidRPr="008256E4">
        <w:rPr>
          <w:color w:val="000000"/>
          <w:sz w:val="26"/>
          <w:szCs w:val="26"/>
        </w:rPr>
        <w:t xml:space="preserve">),4)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 xml:space="preserve"> [QLKEODUA];</w:t>
      </w:r>
    </w:p>
    <w:p w14:paraId="37DF2EFA" w14:textId="77777777" w:rsidR="00FF782E" w:rsidRPr="008256E4" w:rsidRDefault="00FF782E" w:rsidP="008256E4">
      <w:pPr>
        <w:numPr>
          <w:ilvl w:val="0"/>
          <w:numId w:val="3"/>
        </w:numPr>
        <w:autoSpaceDE w:val="0"/>
        <w:autoSpaceDN w:val="0"/>
        <w:adjustRightInd w:val="0"/>
        <w:spacing w:before="120" w:after="120" w:line="312" w:lineRule="auto"/>
        <w:rPr>
          <w:color w:val="000000"/>
          <w:sz w:val="26"/>
          <w:szCs w:val="26"/>
        </w:rPr>
      </w:pPr>
      <w:r w:rsidRPr="008256E4">
        <w:rPr>
          <w:color w:val="008000"/>
          <w:sz w:val="26"/>
          <w:szCs w:val="26"/>
        </w:rPr>
        <w:t>--Doanh thu theo tháng và năm</w:t>
      </w:r>
    </w:p>
    <w:p w14:paraId="081A0204" w14:textId="4BE46183" w:rsidR="00FF782E" w:rsidRPr="00CD5DA4" w:rsidRDefault="00FF782E" w:rsidP="008256E4">
      <w:pPr>
        <w:autoSpaceDE w:val="0"/>
        <w:autoSpaceDN w:val="0"/>
        <w:adjustRightInd w:val="0"/>
        <w:spacing w:before="120" w:after="120" w:line="312" w:lineRule="auto"/>
        <w:ind w:left="1440"/>
        <w:rPr>
          <w:color w:val="000000"/>
          <w:sz w:val="26"/>
          <w:szCs w:val="26"/>
        </w:rPr>
      </w:pPr>
      <w:r w:rsidRPr="008256E4">
        <w:rPr>
          <w:color w:val="0000FF"/>
          <w:sz w:val="26"/>
          <w:szCs w:val="26"/>
        </w:rPr>
        <w:t>select</w:t>
      </w:r>
      <w:r w:rsidRPr="008256E4">
        <w:rPr>
          <w:color w:val="000000"/>
          <w:sz w:val="26"/>
          <w:szCs w:val="26"/>
        </w:rPr>
        <w:t xml:space="preserve"> {[Measures].[DOANHTHU]} </w:t>
      </w:r>
      <w:r w:rsidRPr="008256E4">
        <w:rPr>
          <w:color w:val="0000FF"/>
          <w:sz w:val="26"/>
          <w:szCs w:val="26"/>
        </w:rPr>
        <w:t>on</w:t>
      </w:r>
      <w:r w:rsidRPr="008256E4">
        <w:rPr>
          <w:color w:val="000000"/>
          <w:sz w:val="26"/>
          <w:szCs w:val="26"/>
        </w:rPr>
        <w:t xml:space="preserve"> </w:t>
      </w:r>
      <w:r w:rsidRPr="008256E4">
        <w:rPr>
          <w:color w:val="0000FF"/>
          <w:sz w:val="26"/>
          <w:szCs w:val="26"/>
        </w:rPr>
        <w:t>columns</w:t>
      </w:r>
      <w:r w:rsidRPr="008256E4">
        <w:rPr>
          <w:color w:val="000000"/>
          <w:sz w:val="26"/>
          <w:szCs w:val="26"/>
        </w:rPr>
        <w:t>,</w:t>
      </w:r>
      <w:r w:rsidRPr="008256E4">
        <w:rPr>
          <w:color w:val="800000"/>
          <w:sz w:val="26"/>
          <w:szCs w:val="26"/>
        </w:rPr>
        <w:t>crossjoin</w:t>
      </w:r>
      <w:r w:rsidRPr="008256E4">
        <w:rPr>
          <w:color w:val="000000"/>
          <w:sz w:val="26"/>
          <w:szCs w:val="26"/>
        </w:rPr>
        <w:t xml:space="preserve"> ([THOIGIAN].[THANG].[THANG],[THOIGIAN].[NAM].[NAM]) </w:t>
      </w:r>
      <w:r w:rsidRPr="008256E4">
        <w:rPr>
          <w:color w:val="0000FF"/>
          <w:sz w:val="26"/>
          <w:szCs w:val="26"/>
        </w:rPr>
        <w:t>on</w:t>
      </w:r>
      <w:r w:rsidRPr="008256E4">
        <w:rPr>
          <w:color w:val="000000"/>
          <w:sz w:val="26"/>
          <w:szCs w:val="26"/>
        </w:rPr>
        <w:t xml:space="preserve"> </w:t>
      </w:r>
      <w:r w:rsidRPr="008256E4">
        <w:rPr>
          <w:color w:val="0000FF"/>
          <w:sz w:val="26"/>
          <w:szCs w:val="26"/>
        </w:rPr>
        <w:t>rows</w:t>
      </w:r>
      <w:r w:rsidRPr="008256E4">
        <w:rPr>
          <w:color w:val="000000"/>
          <w:sz w:val="26"/>
          <w:szCs w:val="26"/>
        </w:rPr>
        <w:t xml:space="preserve"> </w:t>
      </w:r>
      <w:r w:rsidRPr="008256E4">
        <w:rPr>
          <w:color w:val="0000FF"/>
          <w:sz w:val="26"/>
          <w:szCs w:val="26"/>
        </w:rPr>
        <w:t>from</w:t>
      </w:r>
      <w:r w:rsidRPr="008256E4">
        <w:rPr>
          <w:color w:val="000000"/>
          <w:sz w:val="26"/>
          <w:szCs w:val="26"/>
        </w:rPr>
        <w:t xml:space="preserve"> [QLKEODUA];</w:t>
      </w:r>
    </w:p>
    <w:p w14:paraId="5C691FC9" w14:textId="77777777" w:rsidR="005F659E" w:rsidRDefault="005F659E">
      <w:pPr>
        <w:spacing w:after="160" w:line="259" w:lineRule="auto"/>
        <w:rPr>
          <w:b/>
          <w:bCs/>
          <w:sz w:val="26"/>
          <w:szCs w:val="26"/>
        </w:rPr>
      </w:pPr>
      <w:r>
        <w:br w:type="page"/>
      </w:r>
    </w:p>
    <w:p w14:paraId="2206842B" w14:textId="2C4133B3" w:rsidR="00C20C02" w:rsidRPr="00CD5DA4" w:rsidRDefault="00C20C02" w:rsidP="00CD07C9">
      <w:pPr>
        <w:pStyle w:val="Heading3"/>
        <w:spacing w:before="0" w:after="0" w:line="312" w:lineRule="auto"/>
        <w:ind w:left="1276" w:hanging="709"/>
        <w:rPr>
          <w:rFonts w:ascii="Times New Roman" w:hAnsi="Times New Roman"/>
          <w:color w:val="0000FF"/>
        </w:rPr>
      </w:pPr>
      <w:bookmarkStart w:id="1911" w:name="_Toc92435867"/>
      <w:r w:rsidRPr="00CD5DA4">
        <w:rPr>
          <w:rFonts w:ascii="Times New Roman" w:hAnsi="Times New Roman"/>
        </w:rPr>
        <w:lastRenderedPageBreak/>
        <w:t>3.8.4 Business Intelligence (BI)</w:t>
      </w:r>
      <w:bookmarkEnd w:id="1911"/>
    </w:p>
    <w:p w14:paraId="6F09193F" w14:textId="0609F475" w:rsidR="00C20C02" w:rsidRPr="00CD5DA4" w:rsidRDefault="00C20C02" w:rsidP="008256E4">
      <w:pPr>
        <w:autoSpaceDE w:val="0"/>
        <w:autoSpaceDN w:val="0"/>
        <w:adjustRightInd w:val="0"/>
        <w:spacing w:before="120" w:after="120" w:line="312" w:lineRule="auto"/>
        <w:ind w:firstLine="284"/>
        <w:rPr>
          <w:sz w:val="26"/>
          <w:szCs w:val="26"/>
        </w:rPr>
      </w:pPr>
      <w:r w:rsidRPr="00CD5DA4">
        <w:rPr>
          <w:sz w:val="26"/>
          <w:szCs w:val="26"/>
          <w:lang w:val="vi-VN"/>
        </w:rPr>
        <w:t xml:space="preserve">BI là quy trình và công nghệ mà các doanh nghiệp sử dụng để kiểm soát khối lượng dữ liệu khổng lồ, khai phá tri thức giúp cho các doanh nghiệp có thể đưa các các quyết định hiệu quả hơn trong hoạt động kinh doanh của mình. </w:t>
      </w:r>
    </w:p>
    <w:p w14:paraId="4B1A657F" w14:textId="77777777" w:rsidR="00C20C02" w:rsidRPr="00CD5DA4" w:rsidRDefault="00C20C02" w:rsidP="008256E4">
      <w:pPr>
        <w:autoSpaceDE w:val="0"/>
        <w:autoSpaceDN w:val="0"/>
        <w:adjustRightInd w:val="0"/>
        <w:spacing w:before="120" w:after="120" w:line="312" w:lineRule="auto"/>
        <w:ind w:firstLine="284"/>
        <w:rPr>
          <w:sz w:val="26"/>
          <w:szCs w:val="26"/>
        </w:rPr>
      </w:pPr>
      <w:r w:rsidRPr="00CD5DA4">
        <w:rPr>
          <w:sz w:val="26"/>
          <w:szCs w:val="26"/>
          <w:lang w:val="vi-VN"/>
        </w:rPr>
        <w:t xml:space="preserve">Công nghệ BI (BI Technology) cung cấp một cách nhìn toàn cảnh hoạt động của doanh nghiệp từ quá khứ, hiện tại và các dự đoán tương lai. </w:t>
      </w:r>
    </w:p>
    <w:p w14:paraId="4EB48A49" w14:textId="77777777" w:rsidR="00C20C02" w:rsidRPr="00CD5DA4" w:rsidRDefault="00C20C02" w:rsidP="008256E4">
      <w:pPr>
        <w:autoSpaceDE w:val="0"/>
        <w:autoSpaceDN w:val="0"/>
        <w:adjustRightInd w:val="0"/>
        <w:spacing w:before="120" w:after="120" w:line="312" w:lineRule="auto"/>
        <w:ind w:firstLine="284"/>
        <w:rPr>
          <w:sz w:val="26"/>
          <w:szCs w:val="26"/>
          <w:lang w:val="vi-VN"/>
        </w:rPr>
      </w:pPr>
      <w:r w:rsidRPr="00CD5DA4">
        <w:rPr>
          <w:sz w:val="26"/>
          <w:szCs w:val="26"/>
          <w:lang w:val="vi-VN"/>
        </w:rPr>
        <w:t>Mục đích của BI là hỗ trợ cho doanh nghiệp ra quyết định tốt hơn. Vì vậy một hệ thống BI (BI System) còn được gọi là hệ thống hỗ trợ quyết định (Decision Support System -DSS).</w:t>
      </w:r>
    </w:p>
    <w:p w14:paraId="7F29E17E" w14:textId="77777777" w:rsidR="00C20C02" w:rsidRPr="00CD5DA4" w:rsidRDefault="00C20C02" w:rsidP="008256E4">
      <w:pPr>
        <w:autoSpaceDE w:val="0"/>
        <w:autoSpaceDN w:val="0"/>
        <w:adjustRightInd w:val="0"/>
        <w:spacing w:before="120" w:after="120" w:line="312" w:lineRule="auto"/>
        <w:ind w:firstLine="284"/>
        <w:rPr>
          <w:sz w:val="26"/>
          <w:szCs w:val="26"/>
        </w:rPr>
      </w:pPr>
      <w:r w:rsidRPr="00CD5DA4">
        <w:rPr>
          <w:sz w:val="26"/>
          <w:szCs w:val="26"/>
        </w:rPr>
        <w:t>Các bước tạo Business Intelligence:</w:t>
      </w:r>
    </w:p>
    <w:p w14:paraId="04BC89DA" w14:textId="77777777" w:rsidR="00C20C02" w:rsidRPr="00CD5DA4" w:rsidRDefault="00C20C02" w:rsidP="008256E4">
      <w:pPr>
        <w:autoSpaceDE w:val="0"/>
        <w:autoSpaceDN w:val="0"/>
        <w:adjustRightInd w:val="0"/>
        <w:spacing w:before="120" w:after="120" w:line="312" w:lineRule="auto"/>
        <w:ind w:left="426"/>
        <w:rPr>
          <w:sz w:val="26"/>
          <w:szCs w:val="26"/>
        </w:rPr>
      </w:pPr>
      <w:r w:rsidRPr="00CD5DA4">
        <w:rPr>
          <w:sz w:val="26"/>
          <w:szCs w:val="26"/>
        </w:rPr>
        <w:t>Bước 1: Tạo Report bằng visual</w:t>
      </w:r>
    </w:p>
    <w:p w14:paraId="50011309" w14:textId="77777777" w:rsidR="00C20C02" w:rsidRPr="00CD5DA4" w:rsidRDefault="00C20C02" w:rsidP="008256E4">
      <w:pPr>
        <w:autoSpaceDE w:val="0"/>
        <w:autoSpaceDN w:val="0"/>
        <w:adjustRightInd w:val="0"/>
        <w:spacing w:before="120" w:after="120" w:line="312" w:lineRule="auto"/>
        <w:ind w:left="426"/>
        <w:rPr>
          <w:sz w:val="26"/>
          <w:szCs w:val="26"/>
        </w:rPr>
      </w:pPr>
      <w:r w:rsidRPr="00CD5DA4">
        <w:rPr>
          <w:sz w:val="26"/>
          <w:szCs w:val="26"/>
        </w:rPr>
        <w:t>Bước 2: Chọn Reporting Service -&gt; Report Server Project Wizard</w:t>
      </w:r>
    </w:p>
    <w:p w14:paraId="54442BDE" w14:textId="77777777" w:rsidR="00C20C02" w:rsidRPr="00CD5DA4" w:rsidRDefault="00C20C02" w:rsidP="008256E4">
      <w:pPr>
        <w:autoSpaceDE w:val="0"/>
        <w:autoSpaceDN w:val="0"/>
        <w:adjustRightInd w:val="0"/>
        <w:spacing w:before="120" w:after="120" w:line="312" w:lineRule="auto"/>
        <w:rPr>
          <w:b/>
          <w:bCs/>
          <w:sz w:val="26"/>
          <w:szCs w:val="26"/>
        </w:rPr>
      </w:pPr>
      <w:r w:rsidRPr="00CD5DA4">
        <w:rPr>
          <w:b/>
          <w:bCs/>
          <w:noProof/>
          <w:sz w:val="26"/>
          <w:szCs w:val="26"/>
          <w:lang w:val="en-SG" w:eastAsia="en-SG"/>
        </w:rPr>
        <w:drawing>
          <wp:inline distT="0" distB="0" distL="0" distR="0" wp14:anchorId="47DBE726" wp14:editId="5A3F67F5">
            <wp:extent cx="5845810" cy="3171825"/>
            <wp:effectExtent l="0" t="0" r="2540" b="9525"/>
            <wp:docPr id="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9"/>
                    <a:stretch>
                      <a:fillRect/>
                    </a:stretch>
                  </pic:blipFill>
                  <pic:spPr>
                    <a:xfrm>
                      <a:off x="0" y="0"/>
                      <a:ext cx="5845810" cy="3171825"/>
                    </a:xfrm>
                    <a:prstGeom prst="rect">
                      <a:avLst/>
                    </a:prstGeom>
                  </pic:spPr>
                </pic:pic>
              </a:graphicData>
            </a:graphic>
          </wp:inline>
        </w:drawing>
      </w:r>
    </w:p>
    <w:p w14:paraId="5DAF2A21" w14:textId="2F78FBF9" w:rsidR="00D6262E" w:rsidRPr="00CD5DA4" w:rsidRDefault="00D6262E" w:rsidP="008256E4">
      <w:pPr>
        <w:pStyle w:val="Caption"/>
        <w:spacing w:before="120" w:after="120" w:line="312" w:lineRule="auto"/>
        <w:jc w:val="center"/>
        <w:rPr>
          <w:i w:val="0"/>
          <w:iCs w:val="0"/>
          <w:color w:val="auto"/>
          <w:sz w:val="26"/>
          <w:szCs w:val="26"/>
        </w:rPr>
      </w:pPr>
      <w:r w:rsidRPr="00CD5DA4">
        <w:rPr>
          <w:i w:val="0"/>
          <w:iCs w:val="0"/>
          <w:color w:val="auto"/>
          <w:sz w:val="26"/>
          <w:szCs w:val="26"/>
        </w:rPr>
        <w:t>Hình 3.117</w:t>
      </w:r>
      <w:ins w:id="1912" w:author="lenovo" w:date="2021-12-30T09:12:00Z">
        <w:r w:rsidR="004030CF">
          <w:rPr>
            <w:i w:val="0"/>
            <w:iCs w:val="0"/>
            <w:color w:val="auto"/>
            <w:sz w:val="26"/>
            <w:szCs w:val="26"/>
          </w:rPr>
          <w:t>.</w:t>
        </w:r>
      </w:ins>
      <w:r w:rsidRPr="00CD5DA4">
        <w:rPr>
          <w:i w:val="0"/>
          <w:iCs w:val="0"/>
          <w:color w:val="auto"/>
          <w:sz w:val="26"/>
          <w:szCs w:val="26"/>
        </w:rPr>
        <w:t xml:space="preserve"> Tạo Report Project</w:t>
      </w:r>
    </w:p>
    <w:p w14:paraId="64A7C0F2" w14:textId="77777777" w:rsidR="00C20C02" w:rsidRPr="00CD5DA4" w:rsidRDefault="00C20C02" w:rsidP="008256E4">
      <w:pPr>
        <w:autoSpaceDE w:val="0"/>
        <w:autoSpaceDN w:val="0"/>
        <w:adjustRightInd w:val="0"/>
        <w:spacing w:before="120" w:after="120" w:line="312" w:lineRule="auto"/>
        <w:ind w:left="426"/>
        <w:rPr>
          <w:sz w:val="26"/>
          <w:szCs w:val="26"/>
        </w:rPr>
      </w:pPr>
      <w:r w:rsidRPr="00CD5DA4">
        <w:rPr>
          <w:sz w:val="26"/>
          <w:szCs w:val="26"/>
        </w:rPr>
        <w:t xml:space="preserve">Bước 3: </w:t>
      </w:r>
      <w:r w:rsidRPr="00CD5DA4">
        <w:rPr>
          <w:sz w:val="26"/>
          <w:szCs w:val="26"/>
          <w:lang w:val="vi-VN"/>
        </w:rPr>
        <w:t>Nhấn chuột phả</w:t>
      </w:r>
      <w:r w:rsidRPr="00CD5DA4">
        <w:rPr>
          <w:sz w:val="26"/>
          <w:szCs w:val="26"/>
        </w:rPr>
        <w:t>i</w:t>
      </w:r>
      <w:r w:rsidRPr="00CD5DA4">
        <w:rPr>
          <w:sz w:val="26"/>
          <w:szCs w:val="26"/>
          <w:lang w:val="vi-VN"/>
        </w:rPr>
        <w:t xml:space="preserve"> Shared Data Source</w:t>
      </w:r>
      <w:r w:rsidRPr="00CD5DA4">
        <w:rPr>
          <w:sz w:val="26"/>
          <w:szCs w:val="26"/>
        </w:rPr>
        <w:t xml:space="preserve"> →</w:t>
      </w:r>
      <w:r w:rsidRPr="00CD5DA4">
        <w:rPr>
          <w:sz w:val="26"/>
          <w:szCs w:val="26"/>
          <w:lang w:val="vi-VN"/>
        </w:rPr>
        <w:t xml:space="preserve"> nhấn Add new data source</w:t>
      </w:r>
      <w:r w:rsidRPr="00CD5DA4">
        <w:rPr>
          <w:sz w:val="26"/>
          <w:szCs w:val="26"/>
        </w:rPr>
        <w:t>.</w:t>
      </w:r>
    </w:p>
    <w:p w14:paraId="12A1DE35" w14:textId="77777777" w:rsidR="00C20C02" w:rsidRPr="00CD5DA4" w:rsidRDefault="00C20C02" w:rsidP="008256E4">
      <w:pPr>
        <w:autoSpaceDE w:val="0"/>
        <w:autoSpaceDN w:val="0"/>
        <w:adjustRightInd w:val="0"/>
        <w:spacing w:before="120" w:after="120" w:line="312" w:lineRule="auto"/>
        <w:ind w:left="426"/>
        <w:rPr>
          <w:sz w:val="26"/>
          <w:szCs w:val="26"/>
        </w:rPr>
      </w:pPr>
      <w:r w:rsidRPr="00CD5DA4">
        <w:rPr>
          <w:sz w:val="26"/>
          <w:szCs w:val="26"/>
        </w:rPr>
        <w:t xml:space="preserve">Bước 4: </w:t>
      </w:r>
      <w:r w:rsidRPr="00CD5DA4">
        <w:rPr>
          <w:sz w:val="26"/>
          <w:szCs w:val="26"/>
          <w:lang w:val="vi-VN"/>
        </w:rPr>
        <w:t>Nhấn Edit</w:t>
      </w:r>
      <w:r w:rsidRPr="00CD5DA4">
        <w:rPr>
          <w:sz w:val="26"/>
          <w:szCs w:val="26"/>
        </w:rPr>
        <w:t xml:space="preserve"> → </w:t>
      </w:r>
      <w:r w:rsidRPr="00CD5DA4">
        <w:rPr>
          <w:sz w:val="26"/>
          <w:szCs w:val="26"/>
          <w:lang w:val="vi-VN"/>
        </w:rPr>
        <w:t>Nhập server name → chọn database Warehouse</w:t>
      </w:r>
      <w:r w:rsidRPr="00CD5DA4">
        <w:rPr>
          <w:sz w:val="26"/>
          <w:szCs w:val="26"/>
        </w:rPr>
        <w:t>.</w:t>
      </w:r>
    </w:p>
    <w:p w14:paraId="66D64602" w14:textId="77777777" w:rsidR="00C20C02" w:rsidRPr="00CD5DA4" w:rsidRDefault="00C20C02" w:rsidP="008256E4">
      <w:pPr>
        <w:autoSpaceDE w:val="0"/>
        <w:autoSpaceDN w:val="0"/>
        <w:adjustRightInd w:val="0"/>
        <w:spacing w:before="120" w:after="120" w:line="312" w:lineRule="auto"/>
        <w:jc w:val="center"/>
        <w:rPr>
          <w:sz w:val="26"/>
          <w:szCs w:val="26"/>
        </w:rPr>
      </w:pPr>
      <w:r w:rsidRPr="00CD5DA4">
        <w:rPr>
          <w:noProof/>
          <w:sz w:val="26"/>
          <w:szCs w:val="26"/>
          <w:lang w:val="en-SG" w:eastAsia="en-SG"/>
        </w:rPr>
        <w:lastRenderedPageBreak/>
        <w:drawing>
          <wp:inline distT="0" distB="0" distL="0" distR="0" wp14:anchorId="4D8402F6" wp14:editId="6AE2F91D">
            <wp:extent cx="5327374" cy="3123927"/>
            <wp:effectExtent l="0" t="0" r="6985" b="635"/>
            <wp:docPr id="1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0"/>
                    <a:stretch>
                      <a:fillRect/>
                    </a:stretch>
                  </pic:blipFill>
                  <pic:spPr>
                    <a:xfrm>
                      <a:off x="0" y="0"/>
                      <a:ext cx="5339192" cy="3130857"/>
                    </a:xfrm>
                    <a:prstGeom prst="rect">
                      <a:avLst/>
                    </a:prstGeom>
                  </pic:spPr>
                </pic:pic>
              </a:graphicData>
            </a:graphic>
          </wp:inline>
        </w:drawing>
      </w:r>
    </w:p>
    <w:p w14:paraId="0B604926" w14:textId="4F1FB32A" w:rsidR="00D6262E" w:rsidRPr="00CD5DA4" w:rsidRDefault="00D6262E" w:rsidP="008256E4">
      <w:pPr>
        <w:pStyle w:val="Caption"/>
        <w:spacing w:before="120" w:after="120" w:line="312" w:lineRule="auto"/>
        <w:jc w:val="center"/>
        <w:rPr>
          <w:i w:val="0"/>
          <w:iCs w:val="0"/>
          <w:color w:val="auto"/>
          <w:sz w:val="26"/>
          <w:szCs w:val="26"/>
        </w:rPr>
      </w:pPr>
      <w:r w:rsidRPr="00CD5DA4">
        <w:rPr>
          <w:i w:val="0"/>
          <w:iCs w:val="0"/>
          <w:color w:val="auto"/>
          <w:sz w:val="26"/>
          <w:szCs w:val="26"/>
        </w:rPr>
        <w:t>Hình 3.118</w:t>
      </w:r>
      <w:ins w:id="1913" w:author="lenovo" w:date="2021-12-30T09:12:00Z">
        <w:r w:rsidR="004030CF">
          <w:rPr>
            <w:i w:val="0"/>
            <w:iCs w:val="0"/>
            <w:color w:val="auto"/>
            <w:sz w:val="26"/>
            <w:szCs w:val="26"/>
          </w:rPr>
          <w:t>.</w:t>
        </w:r>
      </w:ins>
      <w:r w:rsidRPr="00CD5DA4">
        <w:rPr>
          <w:i w:val="0"/>
          <w:iCs w:val="0"/>
          <w:color w:val="auto"/>
          <w:sz w:val="26"/>
          <w:szCs w:val="26"/>
        </w:rPr>
        <w:t xml:space="preserve"> Chọn dữ liệu kho dữ liệu</w:t>
      </w:r>
    </w:p>
    <w:p w14:paraId="0E723997" w14:textId="77777777" w:rsidR="00C20C02" w:rsidRPr="00CD5DA4" w:rsidRDefault="00C20C02" w:rsidP="008256E4">
      <w:pPr>
        <w:autoSpaceDE w:val="0"/>
        <w:autoSpaceDN w:val="0"/>
        <w:adjustRightInd w:val="0"/>
        <w:spacing w:before="120" w:after="120" w:line="312" w:lineRule="auto"/>
        <w:ind w:left="426"/>
        <w:rPr>
          <w:sz w:val="26"/>
          <w:szCs w:val="26"/>
        </w:rPr>
      </w:pPr>
      <w:r w:rsidRPr="00CD5DA4">
        <w:rPr>
          <w:sz w:val="26"/>
          <w:szCs w:val="26"/>
          <w:lang w:val="vi-VN"/>
        </w:rPr>
        <w:t>Nhấn chuột phải Report chọn Add new report  -&gt; nhấn Next -&gt; chọn Data Soure đã tạo</w:t>
      </w:r>
      <w:r w:rsidRPr="00CD5DA4">
        <w:rPr>
          <w:sz w:val="26"/>
          <w:szCs w:val="26"/>
        </w:rPr>
        <w:t>.</w:t>
      </w:r>
    </w:p>
    <w:p w14:paraId="4F180C7A" w14:textId="77777777" w:rsidR="00C20C02" w:rsidRPr="00CD5DA4" w:rsidRDefault="00C20C02" w:rsidP="008256E4">
      <w:pPr>
        <w:autoSpaceDE w:val="0"/>
        <w:autoSpaceDN w:val="0"/>
        <w:adjustRightInd w:val="0"/>
        <w:spacing w:before="120" w:after="120" w:line="312" w:lineRule="auto"/>
        <w:ind w:left="426"/>
        <w:rPr>
          <w:sz w:val="26"/>
          <w:szCs w:val="26"/>
        </w:rPr>
      </w:pPr>
      <w:r w:rsidRPr="00CD5DA4">
        <w:rPr>
          <w:noProof/>
          <w:sz w:val="26"/>
          <w:szCs w:val="26"/>
          <w:lang w:val="en-SG" w:eastAsia="en-SG"/>
        </w:rPr>
        <w:drawing>
          <wp:inline distT="0" distB="0" distL="0" distR="0" wp14:anchorId="2DAD0D15" wp14:editId="62DBAA14">
            <wp:extent cx="5845810" cy="2981325"/>
            <wp:effectExtent l="0" t="0" r="2540" b="9525"/>
            <wp:docPr id="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1"/>
                    <a:stretch>
                      <a:fillRect/>
                    </a:stretch>
                  </pic:blipFill>
                  <pic:spPr>
                    <a:xfrm>
                      <a:off x="0" y="0"/>
                      <a:ext cx="5845810" cy="2981325"/>
                    </a:xfrm>
                    <a:prstGeom prst="rect">
                      <a:avLst/>
                    </a:prstGeom>
                  </pic:spPr>
                </pic:pic>
              </a:graphicData>
            </a:graphic>
          </wp:inline>
        </w:drawing>
      </w:r>
    </w:p>
    <w:p w14:paraId="2DFAF5E3" w14:textId="0EEC19EA" w:rsidR="00D6262E" w:rsidRPr="00CD5DA4" w:rsidRDefault="00D6262E" w:rsidP="008256E4">
      <w:pPr>
        <w:pStyle w:val="Caption"/>
        <w:spacing w:before="120" w:after="120" w:line="312" w:lineRule="auto"/>
        <w:jc w:val="center"/>
        <w:rPr>
          <w:i w:val="0"/>
          <w:iCs w:val="0"/>
          <w:color w:val="auto"/>
          <w:sz w:val="26"/>
          <w:szCs w:val="26"/>
        </w:rPr>
      </w:pPr>
      <w:r w:rsidRPr="00CD5DA4">
        <w:rPr>
          <w:i w:val="0"/>
          <w:iCs w:val="0"/>
          <w:color w:val="auto"/>
          <w:sz w:val="26"/>
          <w:szCs w:val="26"/>
        </w:rPr>
        <w:t>Hình 3.119</w:t>
      </w:r>
      <w:ins w:id="1914" w:author="lenovo" w:date="2021-12-30T09:12:00Z">
        <w:r w:rsidR="004030CF">
          <w:rPr>
            <w:i w:val="0"/>
            <w:iCs w:val="0"/>
            <w:color w:val="auto"/>
            <w:sz w:val="26"/>
            <w:szCs w:val="26"/>
          </w:rPr>
          <w:t>.</w:t>
        </w:r>
      </w:ins>
      <w:r w:rsidRPr="00CD5DA4">
        <w:rPr>
          <w:i w:val="0"/>
          <w:iCs w:val="0"/>
          <w:color w:val="auto"/>
          <w:sz w:val="26"/>
          <w:szCs w:val="26"/>
        </w:rPr>
        <w:t xml:space="preserve"> Chọn Data Source</w:t>
      </w:r>
    </w:p>
    <w:p w14:paraId="1EF9EB94" w14:textId="77777777" w:rsidR="00D6262E" w:rsidRPr="00CD5DA4" w:rsidRDefault="00D6262E" w:rsidP="008256E4">
      <w:pPr>
        <w:spacing w:before="120" w:after="120" w:line="312" w:lineRule="auto"/>
        <w:rPr>
          <w:sz w:val="26"/>
          <w:szCs w:val="26"/>
        </w:rPr>
      </w:pPr>
      <w:r w:rsidRPr="00CD5DA4">
        <w:rPr>
          <w:sz w:val="26"/>
          <w:szCs w:val="26"/>
        </w:rPr>
        <w:br w:type="page"/>
      </w:r>
    </w:p>
    <w:p w14:paraId="65900105" w14:textId="50B731AF" w:rsidR="00C20C02" w:rsidRPr="00CD5DA4" w:rsidRDefault="00C20C02" w:rsidP="008256E4">
      <w:pPr>
        <w:autoSpaceDE w:val="0"/>
        <w:autoSpaceDN w:val="0"/>
        <w:adjustRightInd w:val="0"/>
        <w:spacing w:before="120" w:after="120" w:line="312" w:lineRule="auto"/>
        <w:ind w:left="426"/>
        <w:rPr>
          <w:sz w:val="26"/>
          <w:szCs w:val="26"/>
        </w:rPr>
      </w:pPr>
      <w:r w:rsidRPr="00CD5DA4">
        <w:rPr>
          <w:sz w:val="26"/>
          <w:szCs w:val="26"/>
        </w:rPr>
        <w:lastRenderedPageBreak/>
        <w:t>Kết quả sau khi hoàn thành</w:t>
      </w:r>
    </w:p>
    <w:p w14:paraId="6083FAC6" w14:textId="77777777" w:rsidR="00C20C02" w:rsidRPr="00CD5DA4" w:rsidRDefault="00C20C02" w:rsidP="008256E4">
      <w:pPr>
        <w:autoSpaceDE w:val="0"/>
        <w:autoSpaceDN w:val="0"/>
        <w:adjustRightInd w:val="0"/>
        <w:spacing w:before="120" w:after="120" w:line="312" w:lineRule="auto"/>
        <w:ind w:left="426"/>
        <w:rPr>
          <w:sz w:val="26"/>
          <w:szCs w:val="26"/>
        </w:rPr>
      </w:pPr>
      <w:r w:rsidRPr="00CD5DA4">
        <w:rPr>
          <w:noProof/>
          <w:sz w:val="26"/>
          <w:szCs w:val="26"/>
          <w:lang w:val="en-SG" w:eastAsia="en-SG"/>
        </w:rPr>
        <w:drawing>
          <wp:inline distT="0" distB="0" distL="0" distR="0" wp14:anchorId="2018BE19" wp14:editId="4C628128">
            <wp:extent cx="5191125" cy="2990850"/>
            <wp:effectExtent l="0" t="0" r="9525" b="0"/>
            <wp:docPr id="1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42"/>
                    <a:stretch>
                      <a:fillRect/>
                    </a:stretch>
                  </pic:blipFill>
                  <pic:spPr>
                    <a:xfrm>
                      <a:off x="0" y="0"/>
                      <a:ext cx="5191125" cy="2990850"/>
                    </a:xfrm>
                    <a:prstGeom prst="rect">
                      <a:avLst/>
                    </a:prstGeom>
                  </pic:spPr>
                </pic:pic>
              </a:graphicData>
            </a:graphic>
          </wp:inline>
        </w:drawing>
      </w:r>
    </w:p>
    <w:p w14:paraId="52C5A3CF" w14:textId="65A67CA3" w:rsidR="00D6262E" w:rsidRPr="00CD5DA4" w:rsidRDefault="00D6262E" w:rsidP="008256E4">
      <w:pPr>
        <w:pStyle w:val="Caption"/>
        <w:spacing w:before="120" w:after="120" w:line="312" w:lineRule="auto"/>
        <w:jc w:val="center"/>
        <w:rPr>
          <w:i w:val="0"/>
          <w:iCs w:val="0"/>
          <w:color w:val="auto"/>
          <w:sz w:val="26"/>
          <w:szCs w:val="26"/>
        </w:rPr>
      </w:pPr>
      <w:r w:rsidRPr="00CD5DA4">
        <w:rPr>
          <w:i w:val="0"/>
          <w:iCs w:val="0"/>
          <w:color w:val="auto"/>
          <w:sz w:val="26"/>
          <w:szCs w:val="26"/>
        </w:rPr>
        <w:t>Hình 3.120</w:t>
      </w:r>
      <w:ins w:id="1915" w:author="lenovo" w:date="2021-12-30T09:12:00Z">
        <w:r w:rsidR="004030CF">
          <w:rPr>
            <w:i w:val="0"/>
            <w:iCs w:val="0"/>
            <w:color w:val="auto"/>
            <w:sz w:val="26"/>
            <w:szCs w:val="26"/>
          </w:rPr>
          <w:t>.</w:t>
        </w:r>
      </w:ins>
      <w:r w:rsidRPr="00CD5DA4">
        <w:rPr>
          <w:i w:val="0"/>
          <w:iCs w:val="0"/>
          <w:color w:val="auto"/>
          <w:sz w:val="26"/>
          <w:szCs w:val="26"/>
        </w:rPr>
        <w:t xml:space="preserve"> Tạo Report</w:t>
      </w:r>
    </w:p>
    <w:p w14:paraId="0B03FEC5" w14:textId="77777777" w:rsidR="00C20C02" w:rsidRPr="00CD5DA4" w:rsidRDefault="00C20C02" w:rsidP="008256E4">
      <w:pPr>
        <w:spacing w:before="120" w:after="120" w:line="312" w:lineRule="auto"/>
        <w:ind w:firstLine="426"/>
        <w:rPr>
          <w:sz w:val="26"/>
          <w:szCs w:val="26"/>
        </w:rPr>
      </w:pPr>
      <w:r w:rsidRPr="00CD5DA4">
        <w:rPr>
          <w:sz w:val="26"/>
          <w:szCs w:val="26"/>
        </w:rPr>
        <w:t>Tạo report bằng Power BI</w:t>
      </w:r>
    </w:p>
    <w:p w14:paraId="33518809" w14:textId="5249B782" w:rsidR="00C20C02" w:rsidRPr="00CD5DA4" w:rsidRDefault="00C20C02" w:rsidP="008256E4">
      <w:pPr>
        <w:autoSpaceDE w:val="0"/>
        <w:autoSpaceDN w:val="0"/>
        <w:adjustRightInd w:val="0"/>
        <w:spacing w:before="120" w:after="120" w:line="312" w:lineRule="auto"/>
        <w:ind w:left="426"/>
        <w:rPr>
          <w:sz w:val="26"/>
          <w:szCs w:val="26"/>
        </w:rPr>
      </w:pPr>
      <w:r w:rsidRPr="00CD5DA4">
        <w:rPr>
          <w:noProof/>
          <w:sz w:val="26"/>
          <w:szCs w:val="26"/>
          <w:lang w:val="en-SG" w:eastAsia="en-SG"/>
        </w:rPr>
        <w:drawing>
          <wp:inline distT="0" distB="0" distL="0" distR="0" wp14:anchorId="1E416F04" wp14:editId="30ECAEC4">
            <wp:extent cx="5200650" cy="2276475"/>
            <wp:effectExtent l="0" t="0" r="0" b="9525"/>
            <wp:docPr id="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3"/>
                    <a:stretch>
                      <a:fillRect/>
                    </a:stretch>
                  </pic:blipFill>
                  <pic:spPr>
                    <a:xfrm>
                      <a:off x="0" y="0"/>
                      <a:ext cx="5200650" cy="2276475"/>
                    </a:xfrm>
                    <a:prstGeom prst="rect">
                      <a:avLst/>
                    </a:prstGeom>
                  </pic:spPr>
                </pic:pic>
              </a:graphicData>
            </a:graphic>
          </wp:inline>
        </w:drawing>
      </w:r>
    </w:p>
    <w:p w14:paraId="35D4B2FF" w14:textId="7C7D55BD" w:rsidR="008256E4" w:rsidRPr="003D5EEE" w:rsidRDefault="00D6262E" w:rsidP="003D5EEE">
      <w:pPr>
        <w:pStyle w:val="Caption"/>
        <w:spacing w:before="120" w:after="120" w:line="312" w:lineRule="auto"/>
        <w:jc w:val="center"/>
        <w:rPr>
          <w:i w:val="0"/>
          <w:iCs w:val="0"/>
          <w:color w:val="auto"/>
          <w:sz w:val="26"/>
          <w:szCs w:val="26"/>
        </w:rPr>
      </w:pPr>
      <w:r w:rsidRPr="00CD5DA4">
        <w:rPr>
          <w:i w:val="0"/>
          <w:iCs w:val="0"/>
          <w:color w:val="auto"/>
          <w:sz w:val="26"/>
          <w:szCs w:val="26"/>
        </w:rPr>
        <w:t>Hình 3.121</w:t>
      </w:r>
      <w:ins w:id="1916" w:author="lenovo" w:date="2021-12-30T09:12:00Z">
        <w:r w:rsidR="004030CF">
          <w:rPr>
            <w:i w:val="0"/>
            <w:iCs w:val="0"/>
            <w:color w:val="auto"/>
            <w:sz w:val="26"/>
            <w:szCs w:val="26"/>
          </w:rPr>
          <w:t>.</w:t>
        </w:r>
      </w:ins>
      <w:r w:rsidRPr="00CD5DA4">
        <w:rPr>
          <w:i w:val="0"/>
          <w:iCs w:val="0"/>
          <w:color w:val="auto"/>
          <w:sz w:val="26"/>
          <w:szCs w:val="26"/>
        </w:rPr>
        <w:t xml:space="preserve"> Tạo Report bằng Power BI</w:t>
      </w:r>
    </w:p>
    <w:p w14:paraId="795FFFD6" w14:textId="32EFD53F" w:rsidR="00252E96" w:rsidRPr="00CD5DA4" w:rsidRDefault="008256E4" w:rsidP="00504E14">
      <w:pPr>
        <w:pStyle w:val="Heading2"/>
        <w:numPr>
          <w:ilvl w:val="1"/>
          <w:numId w:val="14"/>
        </w:numPr>
        <w:spacing w:before="0" w:after="0" w:line="312" w:lineRule="auto"/>
        <w:ind w:left="425" w:hanging="425"/>
        <w:rPr>
          <w:rFonts w:ascii="Times New Roman" w:hAnsi="Times New Roman"/>
          <w:i w:val="0"/>
          <w:iCs w:val="0"/>
          <w:noProof/>
          <w:kern w:val="32"/>
          <w:sz w:val="26"/>
          <w:szCs w:val="26"/>
          <w:lang w:val="da-DK"/>
        </w:rPr>
      </w:pPr>
      <w:bookmarkStart w:id="1917" w:name="_Toc92435868"/>
      <w:r w:rsidRPr="00CD5DA4">
        <w:rPr>
          <w:rFonts w:ascii="Times New Roman" w:hAnsi="Times New Roman"/>
          <w:i w:val="0"/>
          <w:iCs w:val="0"/>
          <w:noProof/>
          <w:sz w:val="26"/>
          <w:szCs w:val="26"/>
          <w:lang w:val="da-DK"/>
        </w:rPr>
        <w:t>KẾT CHƯƠNG</w:t>
      </w:r>
      <w:bookmarkEnd w:id="1917"/>
    </w:p>
    <w:p w14:paraId="270BD34F" w14:textId="4AEF9E07" w:rsidR="008256E4" w:rsidRPr="003D5EEE" w:rsidRDefault="00252E96" w:rsidP="003D5EEE">
      <w:pPr>
        <w:spacing w:before="120" w:after="120" w:line="312" w:lineRule="auto"/>
        <w:ind w:firstLine="284"/>
        <w:rPr>
          <w:noProof/>
          <w:kern w:val="32"/>
          <w:sz w:val="26"/>
          <w:szCs w:val="26"/>
          <w:lang w:val="da-DK"/>
        </w:rPr>
      </w:pPr>
      <w:r w:rsidRPr="00CD5DA4">
        <w:rPr>
          <w:noProof/>
          <w:kern w:val="32"/>
          <w:sz w:val="26"/>
          <w:szCs w:val="26"/>
          <w:lang w:val="da-DK"/>
        </w:rPr>
        <w:t>Tổng kết chương 3 đã hoàn tất thiết kế các nguồn dữ liệu và kho dữ liệu, trình bày được quá trình nạp dữ liệu từ các nguồn khác nhau vào kho dữ liệu. Đồng thời cũng đã thực hiện phân tích trực tuyến (OLAP). Cuối cùng, qua chương 4 sẽ trình bày về phần cài đặt ứng dụng hỗ trợ cho việc phân tích và khai thác dữ liệu Công ty Kẹo dừa Bến Tre.</w:t>
      </w:r>
    </w:p>
    <w:p w14:paraId="4B1D28D3" w14:textId="3BE3A3B3" w:rsidR="00FF782E" w:rsidRPr="00793E8E" w:rsidRDefault="00FF782E" w:rsidP="00504E14">
      <w:pPr>
        <w:pStyle w:val="Heading1"/>
        <w:spacing w:before="0" w:after="0" w:line="312" w:lineRule="auto"/>
        <w:jc w:val="center"/>
        <w:rPr>
          <w:rFonts w:ascii="Times New Roman" w:hAnsi="Times New Roman"/>
          <w:lang w:val="da-DK"/>
        </w:rPr>
      </w:pPr>
      <w:bookmarkStart w:id="1918" w:name="_Toc92435869"/>
      <w:r w:rsidRPr="00793E8E">
        <w:rPr>
          <w:rFonts w:ascii="Times New Roman" w:hAnsi="Times New Roman"/>
          <w:lang w:val="da-DK"/>
        </w:rPr>
        <w:lastRenderedPageBreak/>
        <w:t xml:space="preserve">CHƯƠNG 4. </w:t>
      </w:r>
      <w:r w:rsidRPr="00793E8E">
        <w:rPr>
          <w:rFonts w:ascii="Times New Roman" w:hAnsi="Times New Roman"/>
          <w:sz w:val="36"/>
          <w:szCs w:val="36"/>
          <w:lang w:val="da-DK"/>
        </w:rPr>
        <w:t>CÀI ĐẶT</w:t>
      </w:r>
      <w:bookmarkEnd w:id="1918"/>
    </w:p>
    <w:p w14:paraId="38B40955" w14:textId="32920B20" w:rsidR="00FF782E" w:rsidRPr="00CD5DA4" w:rsidRDefault="008256E4" w:rsidP="00504E14">
      <w:pPr>
        <w:pStyle w:val="Heading2"/>
        <w:numPr>
          <w:ilvl w:val="1"/>
          <w:numId w:val="5"/>
        </w:numPr>
        <w:spacing w:before="0" w:after="0" w:line="312" w:lineRule="auto"/>
        <w:ind w:left="896" w:hanging="448"/>
        <w:rPr>
          <w:rFonts w:ascii="Times New Roman" w:hAnsi="Times New Roman"/>
          <w:i w:val="0"/>
          <w:iCs w:val="0"/>
          <w:noProof/>
          <w:sz w:val="26"/>
          <w:szCs w:val="26"/>
          <w:lang w:val="da-DK"/>
        </w:rPr>
      </w:pPr>
      <w:bookmarkStart w:id="1919" w:name="_Toc92435870"/>
      <w:r w:rsidRPr="00CD5DA4">
        <w:rPr>
          <w:rFonts w:ascii="Times New Roman" w:hAnsi="Times New Roman"/>
          <w:i w:val="0"/>
          <w:iCs w:val="0"/>
          <w:noProof/>
          <w:sz w:val="26"/>
          <w:szCs w:val="26"/>
          <w:lang w:val="da-DK"/>
        </w:rPr>
        <w:t>GIAO DIỆN ĐĂNG NHẬP KHO DỮ LIỆU</w:t>
      </w:r>
      <w:bookmarkEnd w:id="1919"/>
    </w:p>
    <w:p w14:paraId="6DD6E42F" w14:textId="7CB84AF9" w:rsidR="00FF782E" w:rsidRPr="00CD5DA4" w:rsidRDefault="00FF782E" w:rsidP="008256E4">
      <w:pPr>
        <w:spacing w:before="120" w:after="120" w:line="312" w:lineRule="auto"/>
        <w:ind w:firstLine="426"/>
        <w:jc w:val="both"/>
        <w:rPr>
          <w:bCs/>
          <w:noProof/>
          <w:sz w:val="26"/>
          <w:szCs w:val="26"/>
          <w:lang w:val="da-DK"/>
        </w:rPr>
      </w:pPr>
      <w:r w:rsidRPr="00CD5DA4">
        <w:rPr>
          <w:bCs/>
          <w:noProof/>
          <w:sz w:val="26"/>
          <w:szCs w:val="26"/>
          <w:lang w:val="da-DK"/>
        </w:rPr>
        <w:t>Giao diện đăng nhập gồm các chức năng: Đăng nhập, Thoát và Quên mật khẩu.</w:t>
      </w:r>
    </w:p>
    <w:p w14:paraId="67FCC4E6" w14:textId="6491A7D0" w:rsidR="00FF782E" w:rsidRPr="00CD5DA4" w:rsidRDefault="00FF782E" w:rsidP="008256E4">
      <w:pPr>
        <w:spacing w:before="120" w:after="120" w:line="312" w:lineRule="auto"/>
        <w:rPr>
          <w:b/>
          <w:sz w:val="26"/>
          <w:szCs w:val="26"/>
        </w:rPr>
      </w:pPr>
      <w:r w:rsidRPr="00CD5DA4">
        <w:rPr>
          <w:b/>
          <w:noProof/>
          <w:sz w:val="26"/>
          <w:szCs w:val="26"/>
          <w:lang w:val="en-SG" w:eastAsia="en-SG"/>
        </w:rPr>
        <w:drawing>
          <wp:inline distT="0" distB="0" distL="0" distR="0" wp14:anchorId="206D87BE" wp14:editId="0A5C7238">
            <wp:extent cx="5845810" cy="340868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45810" cy="3408680"/>
                    </a:xfrm>
                    <a:prstGeom prst="rect">
                      <a:avLst/>
                    </a:prstGeom>
                    <a:noFill/>
                    <a:ln>
                      <a:noFill/>
                    </a:ln>
                  </pic:spPr>
                </pic:pic>
              </a:graphicData>
            </a:graphic>
          </wp:inline>
        </w:drawing>
      </w:r>
    </w:p>
    <w:p w14:paraId="42DFC89A" w14:textId="581E33B5" w:rsidR="00BF7F4E" w:rsidRPr="00CD5DA4" w:rsidRDefault="00BF7F4E" w:rsidP="008256E4">
      <w:pPr>
        <w:pStyle w:val="Caption"/>
        <w:spacing w:before="120" w:after="120" w:line="312" w:lineRule="auto"/>
        <w:ind w:left="1440" w:hanging="1440"/>
        <w:jc w:val="center"/>
        <w:rPr>
          <w:b/>
          <w:i w:val="0"/>
          <w:iCs w:val="0"/>
          <w:color w:val="auto"/>
          <w:sz w:val="26"/>
          <w:szCs w:val="26"/>
        </w:rPr>
      </w:pPr>
      <w:bookmarkStart w:id="1920" w:name="_Toc90544535"/>
      <w:bookmarkStart w:id="1921" w:name="_Toc90654955"/>
      <w:r w:rsidRPr="00CD5DA4">
        <w:rPr>
          <w:i w:val="0"/>
          <w:iCs w:val="0"/>
          <w:color w:val="auto"/>
          <w:sz w:val="26"/>
          <w:szCs w:val="26"/>
        </w:rPr>
        <w:t xml:space="preserve">Hình </w:t>
      </w:r>
      <w:r w:rsidR="00BE6610" w:rsidRPr="00CD5DA4">
        <w:rPr>
          <w:i w:val="0"/>
          <w:iCs w:val="0"/>
          <w:color w:val="auto"/>
          <w:sz w:val="26"/>
          <w:szCs w:val="26"/>
        </w:rPr>
        <w:t>4.1</w:t>
      </w:r>
      <w:r w:rsidRPr="00CD5DA4">
        <w:rPr>
          <w:i w:val="0"/>
          <w:iCs w:val="0"/>
          <w:color w:val="auto"/>
          <w:sz w:val="26"/>
          <w:szCs w:val="26"/>
        </w:rPr>
        <w:t xml:space="preserve"> Giao diện đăng nhập</w:t>
      </w:r>
      <w:bookmarkEnd w:id="1920"/>
      <w:bookmarkEnd w:id="1921"/>
    </w:p>
    <w:p w14:paraId="5E2056FA" w14:textId="5EB7AF1C" w:rsidR="00FF782E" w:rsidRPr="00CD5DA4" w:rsidRDefault="00FF782E" w:rsidP="008256E4">
      <w:pPr>
        <w:spacing w:before="120" w:after="120" w:line="312" w:lineRule="auto"/>
        <w:ind w:firstLine="426"/>
        <w:rPr>
          <w:bCs/>
          <w:noProof/>
          <w:sz w:val="26"/>
          <w:szCs w:val="26"/>
          <w:lang w:val="da-DK"/>
        </w:rPr>
      </w:pPr>
      <w:r w:rsidRPr="00CD5DA4">
        <w:rPr>
          <w:bCs/>
          <w:noProof/>
          <w:sz w:val="26"/>
          <w:szCs w:val="26"/>
          <w:lang w:val="da-DK"/>
        </w:rPr>
        <w:t>Khi đăng nhập sai tên tài khoản hoặc mật khẩu sẽ hiển thị thông báo ”Sai tên đăng nhập</w:t>
      </w:r>
      <w:r w:rsidR="00F67CF9" w:rsidRPr="00CD5DA4">
        <w:rPr>
          <w:bCs/>
          <w:noProof/>
          <w:sz w:val="26"/>
          <w:szCs w:val="26"/>
          <w:lang w:val="da-DK"/>
        </w:rPr>
        <w:t xml:space="preserve"> </w:t>
      </w:r>
      <w:r w:rsidRPr="00CD5DA4">
        <w:rPr>
          <w:bCs/>
          <w:noProof/>
          <w:sz w:val="26"/>
          <w:szCs w:val="26"/>
          <w:lang w:val="da-DK"/>
        </w:rPr>
        <w:t>hoặc mật khẩu!”.</w:t>
      </w:r>
      <w:r w:rsidR="00F67CF9" w:rsidRPr="00CD5DA4">
        <w:rPr>
          <w:bCs/>
          <w:noProof/>
          <w:sz w:val="26"/>
          <w:szCs w:val="26"/>
          <w:lang w:val="en-SG" w:eastAsia="en-SG"/>
        </w:rPr>
        <w:drawing>
          <wp:inline distT="0" distB="0" distL="0" distR="0" wp14:anchorId="3F5604DA" wp14:editId="160F7BF4">
            <wp:extent cx="5355590" cy="28575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55590" cy="2857500"/>
                    </a:xfrm>
                    <a:prstGeom prst="rect">
                      <a:avLst/>
                    </a:prstGeom>
                    <a:noFill/>
                    <a:ln>
                      <a:noFill/>
                    </a:ln>
                  </pic:spPr>
                </pic:pic>
              </a:graphicData>
            </a:graphic>
          </wp:inline>
        </w:drawing>
      </w:r>
    </w:p>
    <w:p w14:paraId="47C5BC4F" w14:textId="6F6D7664" w:rsidR="00BF7F4E" w:rsidRPr="00CD5DA4" w:rsidRDefault="00BF7F4E" w:rsidP="008256E4">
      <w:pPr>
        <w:pStyle w:val="Caption"/>
        <w:spacing w:before="120" w:after="120" w:line="312" w:lineRule="auto"/>
        <w:jc w:val="center"/>
        <w:rPr>
          <w:bCs/>
          <w:i w:val="0"/>
          <w:iCs w:val="0"/>
          <w:noProof/>
          <w:color w:val="auto"/>
          <w:sz w:val="26"/>
          <w:szCs w:val="26"/>
          <w:lang w:val="da-DK"/>
        </w:rPr>
      </w:pPr>
      <w:bookmarkStart w:id="1922" w:name="_Toc90544536"/>
      <w:bookmarkStart w:id="1923" w:name="_Toc90654956"/>
      <w:r w:rsidRPr="00CD5DA4">
        <w:rPr>
          <w:i w:val="0"/>
          <w:iCs w:val="0"/>
          <w:color w:val="auto"/>
          <w:sz w:val="26"/>
          <w:szCs w:val="26"/>
          <w:lang w:val="da-DK"/>
        </w:rPr>
        <w:t xml:space="preserve">Hình </w:t>
      </w:r>
      <w:r w:rsidR="00BE6610" w:rsidRPr="00CD5DA4">
        <w:rPr>
          <w:i w:val="0"/>
          <w:iCs w:val="0"/>
          <w:color w:val="auto"/>
          <w:sz w:val="26"/>
          <w:szCs w:val="26"/>
          <w:lang w:val="da-DK"/>
        </w:rPr>
        <w:t>4.</w:t>
      </w:r>
      <w:r w:rsidR="00B76FF4" w:rsidRPr="00CD5DA4">
        <w:rPr>
          <w:i w:val="0"/>
          <w:iCs w:val="0"/>
          <w:color w:val="auto"/>
          <w:sz w:val="26"/>
          <w:szCs w:val="26"/>
          <w:lang w:val="da-DK"/>
        </w:rPr>
        <w:t>2</w:t>
      </w:r>
      <w:ins w:id="1924" w:author="lenovo" w:date="2021-12-30T09:12:00Z">
        <w:r w:rsidR="004030CF">
          <w:rPr>
            <w:i w:val="0"/>
            <w:iCs w:val="0"/>
            <w:color w:val="auto"/>
            <w:sz w:val="26"/>
            <w:szCs w:val="26"/>
            <w:lang w:val="da-DK"/>
          </w:rPr>
          <w:t>.</w:t>
        </w:r>
      </w:ins>
      <w:r w:rsidRPr="00CD5DA4">
        <w:rPr>
          <w:i w:val="0"/>
          <w:iCs w:val="0"/>
          <w:color w:val="auto"/>
          <w:sz w:val="26"/>
          <w:szCs w:val="26"/>
          <w:lang w:val="da-DK"/>
        </w:rPr>
        <w:t xml:space="preserve"> Giao diện khi đăng nhập sai</w:t>
      </w:r>
      <w:bookmarkEnd w:id="1922"/>
      <w:bookmarkEnd w:id="1923"/>
    </w:p>
    <w:p w14:paraId="68AF92B7" w14:textId="77777777" w:rsidR="00FF782E" w:rsidRPr="00CD5DA4" w:rsidRDefault="00FF782E" w:rsidP="008256E4">
      <w:pPr>
        <w:spacing w:before="120" w:after="120" w:line="312" w:lineRule="auto"/>
        <w:ind w:firstLine="426"/>
        <w:jc w:val="both"/>
        <w:rPr>
          <w:noProof/>
          <w:sz w:val="26"/>
          <w:szCs w:val="26"/>
          <w:lang w:val="da-DK"/>
        </w:rPr>
      </w:pPr>
      <w:r w:rsidRPr="00CD5DA4">
        <w:rPr>
          <w:noProof/>
          <w:sz w:val="26"/>
          <w:szCs w:val="26"/>
          <w:lang w:val="da-DK"/>
        </w:rPr>
        <w:lastRenderedPageBreak/>
        <w:t>Chức năng Quên mật khẩu gồm hành động gửi mã code ngẫu nhiên gồm 6 số tới email của người dùng, sau khi có được code nhập vào textbox ”Code” và nhấn ”Xác Nhận” tài khoản của người dùng sẽ được đặt lại là ”1”.</w:t>
      </w:r>
    </w:p>
    <w:p w14:paraId="329C6274" w14:textId="62D82F82" w:rsidR="00FF782E" w:rsidRPr="00CD5DA4" w:rsidRDefault="00FF782E" w:rsidP="008256E4">
      <w:pPr>
        <w:spacing w:before="120" w:after="120" w:line="312" w:lineRule="auto"/>
        <w:ind w:firstLine="426"/>
        <w:jc w:val="both"/>
        <w:rPr>
          <w:noProof/>
          <w:sz w:val="26"/>
          <w:szCs w:val="26"/>
          <w:lang w:val="da-DK"/>
        </w:rPr>
      </w:pPr>
      <w:r w:rsidRPr="00CD5DA4">
        <w:rPr>
          <w:noProof/>
          <w:sz w:val="26"/>
          <w:szCs w:val="26"/>
          <w:lang w:val="en-SG" w:eastAsia="en-SG"/>
        </w:rPr>
        <w:drawing>
          <wp:inline distT="0" distB="0" distL="0" distR="0" wp14:anchorId="22918C4D" wp14:editId="48B7E016">
            <wp:extent cx="4905375" cy="2257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05375" cy="2257425"/>
                    </a:xfrm>
                    <a:prstGeom prst="rect">
                      <a:avLst/>
                    </a:prstGeom>
                    <a:noFill/>
                    <a:ln>
                      <a:noFill/>
                    </a:ln>
                  </pic:spPr>
                </pic:pic>
              </a:graphicData>
            </a:graphic>
          </wp:inline>
        </w:drawing>
      </w:r>
    </w:p>
    <w:p w14:paraId="1AA38464" w14:textId="19F1B202" w:rsidR="00BF7F4E" w:rsidRPr="00CD5DA4" w:rsidRDefault="00BF7F4E" w:rsidP="008256E4">
      <w:pPr>
        <w:pStyle w:val="Caption"/>
        <w:spacing w:before="120" w:after="120" w:line="312" w:lineRule="auto"/>
        <w:jc w:val="center"/>
        <w:rPr>
          <w:i w:val="0"/>
          <w:iCs w:val="0"/>
          <w:noProof/>
          <w:color w:val="auto"/>
          <w:sz w:val="26"/>
          <w:szCs w:val="26"/>
          <w:lang w:val="da-DK"/>
        </w:rPr>
      </w:pPr>
      <w:bookmarkStart w:id="1925" w:name="_Toc90544537"/>
      <w:bookmarkStart w:id="1926" w:name="_Toc90654957"/>
      <w:r w:rsidRPr="00CD5DA4">
        <w:rPr>
          <w:i w:val="0"/>
          <w:iCs w:val="0"/>
          <w:color w:val="auto"/>
          <w:sz w:val="26"/>
          <w:szCs w:val="26"/>
          <w:lang w:val="da-DK"/>
        </w:rPr>
        <w:t xml:space="preserve">Hình </w:t>
      </w:r>
      <w:r w:rsidR="00BE6610" w:rsidRPr="00CD5DA4">
        <w:rPr>
          <w:i w:val="0"/>
          <w:iCs w:val="0"/>
          <w:color w:val="auto"/>
          <w:sz w:val="26"/>
          <w:szCs w:val="26"/>
          <w:lang w:val="da-DK"/>
        </w:rPr>
        <w:t>4.</w:t>
      </w:r>
      <w:r w:rsidR="00B76FF4" w:rsidRPr="00CD5DA4">
        <w:rPr>
          <w:i w:val="0"/>
          <w:iCs w:val="0"/>
          <w:color w:val="auto"/>
          <w:sz w:val="26"/>
          <w:szCs w:val="26"/>
          <w:lang w:val="da-DK"/>
        </w:rPr>
        <w:t>3</w:t>
      </w:r>
      <w:ins w:id="1927" w:author="lenovo" w:date="2021-12-30T09:12:00Z">
        <w:r w:rsidR="004030CF">
          <w:rPr>
            <w:i w:val="0"/>
            <w:iCs w:val="0"/>
            <w:color w:val="auto"/>
            <w:sz w:val="26"/>
            <w:szCs w:val="26"/>
            <w:lang w:val="da-DK"/>
          </w:rPr>
          <w:t>.</w:t>
        </w:r>
      </w:ins>
      <w:r w:rsidRPr="00CD5DA4">
        <w:rPr>
          <w:i w:val="0"/>
          <w:iCs w:val="0"/>
          <w:color w:val="auto"/>
          <w:sz w:val="26"/>
          <w:szCs w:val="26"/>
          <w:lang w:val="da-DK"/>
        </w:rPr>
        <w:t xml:space="preserve"> Giao diện quên mật khẩu</w:t>
      </w:r>
      <w:bookmarkEnd w:id="1925"/>
      <w:bookmarkEnd w:id="1926"/>
    </w:p>
    <w:p w14:paraId="3479CC2A" w14:textId="183BFFD8" w:rsidR="00FF782E" w:rsidRPr="00CD5DA4" w:rsidRDefault="008256E4" w:rsidP="00504E14">
      <w:pPr>
        <w:pStyle w:val="Heading2"/>
        <w:numPr>
          <w:ilvl w:val="1"/>
          <w:numId w:val="5"/>
        </w:numPr>
        <w:spacing w:before="0" w:after="0" w:line="312" w:lineRule="auto"/>
        <w:ind w:left="850" w:hanging="425"/>
        <w:rPr>
          <w:rFonts w:ascii="Times New Roman" w:hAnsi="Times New Roman"/>
          <w:i w:val="0"/>
          <w:iCs w:val="0"/>
          <w:noProof/>
          <w:sz w:val="26"/>
          <w:szCs w:val="26"/>
          <w:lang w:val="da-DK"/>
        </w:rPr>
      </w:pPr>
      <w:bookmarkStart w:id="1928" w:name="_Toc92435871"/>
      <w:r w:rsidRPr="00CD5DA4">
        <w:rPr>
          <w:rFonts w:ascii="Times New Roman" w:hAnsi="Times New Roman"/>
          <w:i w:val="0"/>
          <w:iCs w:val="0"/>
          <w:noProof/>
          <w:sz w:val="26"/>
          <w:szCs w:val="26"/>
          <w:lang w:val="da-DK"/>
        </w:rPr>
        <w:t>GIAO DIỆN HỆ THỐNG KHO DỮ LIỆU</w:t>
      </w:r>
      <w:bookmarkEnd w:id="1928"/>
    </w:p>
    <w:p w14:paraId="3F9A40CC" w14:textId="77777777" w:rsidR="00FF782E" w:rsidRPr="00CD5DA4" w:rsidRDefault="00FF782E" w:rsidP="008256E4">
      <w:pPr>
        <w:spacing w:before="120" w:after="120" w:line="312" w:lineRule="auto"/>
        <w:ind w:firstLine="426"/>
        <w:jc w:val="both"/>
        <w:rPr>
          <w:noProof/>
          <w:sz w:val="26"/>
          <w:szCs w:val="26"/>
          <w:lang w:val="da-DK"/>
        </w:rPr>
      </w:pPr>
      <w:r w:rsidRPr="00CD5DA4">
        <w:rPr>
          <w:noProof/>
          <w:sz w:val="26"/>
          <w:szCs w:val="26"/>
          <w:lang w:val="da-DK"/>
        </w:rPr>
        <w:t>Giao diện Kho dữ liệu gồm các chức năng: Sao lưu và phục hồi, Nạp từ Excel, Nạp từ hệ thống, Nạp từ Access, Phân tích, Thống kê, Báo cáo, Website, Khai phá dữ liệu, Quản trị người dùng, Đổi mật khẩu và Đăng xuất.</w:t>
      </w:r>
    </w:p>
    <w:p w14:paraId="1BB4AE46" w14:textId="0BD84A84" w:rsidR="00FF782E" w:rsidRPr="00CD5DA4" w:rsidRDefault="00FF782E" w:rsidP="008256E4">
      <w:pPr>
        <w:spacing w:before="120" w:after="120" w:line="312" w:lineRule="auto"/>
        <w:jc w:val="both"/>
        <w:rPr>
          <w:b/>
          <w:noProof/>
          <w:sz w:val="26"/>
          <w:szCs w:val="26"/>
          <w:lang w:val="da-DK"/>
        </w:rPr>
      </w:pPr>
      <w:r w:rsidRPr="00CD5DA4">
        <w:rPr>
          <w:b/>
          <w:noProof/>
          <w:sz w:val="26"/>
          <w:szCs w:val="26"/>
          <w:lang w:val="en-SG" w:eastAsia="en-SG"/>
        </w:rPr>
        <w:drawing>
          <wp:inline distT="0" distB="0" distL="0" distR="0" wp14:anchorId="44C031CD" wp14:editId="7A94559B">
            <wp:extent cx="5602233" cy="31254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42249" cy="3147795"/>
                    </a:xfrm>
                    <a:prstGeom prst="rect">
                      <a:avLst/>
                    </a:prstGeom>
                    <a:noFill/>
                    <a:ln>
                      <a:noFill/>
                    </a:ln>
                  </pic:spPr>
                </pic:pic>
              </a:graphicData>
            </a:graphic>
          </wp:inline>
        </w:drawing>
      </w:r>
    </w:p>
    <w:p w14:paraId="03AF7350" w14:textId="3EC3CDE1" w:rsidR="00BF7F4E" w:rsidRPr="00CD5DA4" w:rsidRDefault="00BF7F4E" w:rsidP="008256E4">
      <w:pPr>
        <w:pStyle w:val="Caption"/>
        <w:spacing w:before="120" w:after="120" w:line="312" w:lineRule="auto"/>
        <w:jc w:val="center"/>
        <w:rPr>
          <w:b/>
          <w:i w:val="0"/>
          <w:iCs w:val="0"/>
          <w:noProof/>
          <w:color w:val="auto"/>
          <w:sz w:val="26"/>
          <w:szCs w:val="26"/>
          <w:lang w:val="da-DK"/>
        </w:rPr>
      </w:pPr>
      <w:bookmarkStart w:id="1929" w:name="_Toc90544538"/>
      <w:bookmarkStart w:id="1930" w:name="_Toc90654958"/>
      <w:r w:rsidRPr="00CD5DA4">
        <w:rPr>
          <w:i w:val="0"/>
          <w:iCs w:val="0"/>
          <w:color w:val="auto"/>
          <w:sz w:val="26"/>
          <w:szCs w:val="26"/>
          <w:lang w:val="da-DK"/>
        </w:rPr>
        <w:t xml:space="preserve">Hình </w:t>
      </w:r>
      <w:r w:rsidR="00BE6610" w:rsidRPr="00CD5DA4">
        <w:rPr>
          <w:i w:val="0"/>
          <w:iCs w:val="0"/>
          <w:color w:val="auto"/>
          <w:sz w:val="26"/>
          <w:szCs w:val="26"/>
          <w:lang w:val="da-DK"/>
        </w:rPr>
        <w:t>4.</w:t>
      </w:r>
      <w:r w:rsidR="00B76FF4" w:rsidRPr="00CD5DA4">
        <w:rPr>
          <w:i w:val="0"/>
          <w:iCs w:val="0"/>
          <w:color w:val="auto"/>
          <w:sz w:val="26"/>
          <w:szCs w:val="26"/>
          <w:lang w:val="da-DK"/>
        </w:rPr>
        <w:t>4</w:t>
      </w:r>
      <w:ins w:id="1931" w:author="lenovo" w:date="2021-12-30T09:11:00Z">
        <w:r w:rsidR="004030CF">
          <w:rPr>
            <w:i w:val="0"/>
            <w:iCs w:val="0"/>
            <w:color w:val="auto"/>
            <w:sz w:val="26"/>
            <w:szCs w:val="26"/>
            <w:lang w:val="da-DK"/>
          </w:rPr>
          <w:t>.</w:t>
        </w:r>
      </w:ins>
      <w:r w:rsidRPr="00CD5DA4">
        <w:rPr>
          <w:i w:val="0"/>
          <w:iCs w:val="0"/>
          <w:color w:val="auto"/>
          <w:sz w:val="26"/>
          <w:szCs w:val="26"/>
          <w:lang w:val="da-DK"/>
        </w:rPr>
        <w:t xml:space="preserve"> Giao diện menu kho dữ liệu</w:t>
      </w:r>
      <w:bookmarkEnd w:id="1929"/>
      <w:bookmarkEnd w:id="1930"/>
    </w:p>
    <w:p w14:paraId="7D8E76F0" w14:textId="4CC90AE6" w:rsidR="00FF782E" w:rsidRPr="00CD5DA4" w:rsidRDefault="00FF782E" w:rsidP="008256E4">
      <w:pPr>
        <w:spacing w:before="120" w:after="120" w:line="312" w:lineRule="auto"/>
        <w:jc w:val="both"/>
        <w:rPr>
          <w:b/>
          <w:noProof/>
          <w:sz w:val="26"/>
          <w:szCs w:val="26"/>
          <w:lang w:val="da-DK"/>
        </w:rPr>
      </w:pPr>
      <w:r w:rsidRPr="00CD5DA4">
        <w:rPr>
          <w:noProof/>
          <w:sz w:val="26"/>
          <w:szCs w:val="26"/>
          <w:lang w:val="en-SG" w:eastAsia="en-SG"/>
        </w:rPr>
        <w:lastRenderedPageBreak/>
        <w:drawing>
          <wp:inline distT="0" distB="0" distL="0" distR="0" wp14:anchorId="1C43586C" wp14:editId="2799BDCC">
            <wp:extent cx="5734050" cy="3771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4050" cy="3771900"/>
                    </a:xfrm>
                    <a:prstGeom prst="rect">
                      <a:avLst/>
                    </a:prstGeom>
                    <a:noFill/>
                    <a:ln>
                      <a:noFill/>
                    </a:ln>
                  </pic:spPr>
                </pic:pic>
              </a:graphicData>
            </a:graphic>
          </wp:inline>
        </w:drawing>
      </w:r>
    </w:p>
    <w:p w14:paraId="57B3F32B" w14:textId="427F0BFA" w:rsidR="00BF7F4E" w:rsidRPr="00CD5DA4" w:rsidRDefault="00BF7F4E" w:rsidP="008256E4">
      <w:pPr>
        <w:pStyle w:val="Caption"/>
        <w:spacing w:before="120" w:after="120" w:line="312" w:lineRule="auto"/>
        <w:jc w:val="center"/>
        <w:rPr>
          <w:b/>
          <w:i w:val="0"/>
          <w:iCs w:val="0"/>
          <w:noProof/>
          <w:color w:val="auto"/>
          <w:sz w:val="26"/>
          <w:szCs w:val="26"/>
          <w:lang w:val="da-DK"/>
        </w:rPr>
      </w:pPr>
      <w:bookmarkStart w:id="1932" w:name="_Toc90544539"/>
      <w:bookmarkStart w:id="1933" w:name="_Toc90654959"/>
      <w:r w:rsidRPr="00CD5DA4">
        <w:rPr>
          <w:i w:val="0"/>
          <w:iCs w:val="0"/>
          <w:color w:val="auto"/>
          <w:sz w:val="26"/>
          <w:szCs w:val="26"/>
        </w:rPr>
        <w:t xml:space="preserve">Hình </w:t>
      </w:r>
      <w:r w:rsidR="00BE6610" w:rsidRPr="00CD5DA4">
        <w:rPr>
          <w:i w:val="0"/>
          <w:iCs w:val="0"/>
          <w:color w:val="auto"/>
          <w:sz w:val="26"/>
          <w:szCs w:val="26"/>
        </w:rPr>
        <w:t>4.</w:t>
      </w:r>
      <w:r w:rsidR="00B76FF4" w:rsidRPr="00CD5DA4">
        <w:rPr>
          <w:i w:val="0"/>
          <w:iCs w:val="0"/>
          <w:color w:val="auto"/>
          <w:sz w:val="26"/>
          <w:szCs w:val="26"/>
        </w:rPr>
        <w:t>5</w:t>
      </w:r>
      <w:ins w:id="1934" w:author="lenovo" w:date="2021-12-30T09:11:00Z">
        <w:r w:rsidR="004030CF">
          <w:rPr>
            <w:i w:val="0"/>
            <w:iCs w:val="0"/>
            <w:color w:val="auto"/>
            <w:sz w:val="26"/>
            <w:szCs w:val="26"/>
          </w:rPr>
          <w:t>.</w:t>
        </w:r>
      </w:ins>
      <w:r w:rsidRPr="00CD5DA4">
        <w:rPr>
          <w:i w:val="0"/>
          <w:iCs w:val="0"/>
          <w:color w:val="auto"/>
          <w:sz w:val="26"/>
          <w:szCs w:val="26"/>
        </w:rPr>
        <w:t xml:space="preserve"> Giao diện menu quản trị</w:t>
      </w:r>
      <w:bookmarkEnd w:id="1932"/>
      <w:bookmarkEnd w:id="1933"/>
    </w:p>
    <w:p w14:paraId="5D75C847" w14:textId="77777777" w:rsidR="00FF782E" w:rsidRPr="00CD5DA4" w:rsidRDefault="00FF782E" w:rsidP="00504E14">
      <w:pPr>
        <w:pStyle w:val="Heading3"/>
        <w:numPr>
          <w:ilvl w:val="2"/>
          <w:numId w:val="5"/>
        </w:numPr>
        <w:spacing w:before="0" w:after="0" w:line="312" w:lineRule="auto"/>
        <w:ind w:left="1077" w:hanging="629"/>
        <w:rPr>
          <w:rFonts w:ascii="Times New Roman" w:hAnsi="Times New Roman"/>
          <w:noProof/>
          <w:lang w:val="da-DK"/>
        </w:rPr>
      </w:pPr>
      <w:bookmarkStart w:id="1935" w:name="_Toc92435872"/>
      <w:r w:rsidRPr="00CD5DA4">
        <w:rPr>
          <w:rFonts w:ascii="Times New Roman" w:hAnsi="Times New Roman"/>
          <w:noProof/>
          <w:lang w:val="da-DK"/>
        </w:rPr>
        <w:t>Giao diện Sao lưu và phục hồi</w:t>
      </w:r>
      <w:bookmarkEnd w:id="1935"/>
    </w:p>
    <w:p w14:paraId="0A9125A3" w14:textId="77777777" w:rsidR="00FF782E" w:rsidRPr="00CD5DA4" w:rsidRDefault="00FF782E" w:rsidP="008256E4">
      <w:pPr>
        <w:spacing w:before="120" w:after="120" w:line="312" w:lineRule="auto"/>
        <w:ind w:firstLine="426"/>
        <w:jc w:val="both"/>
        <w:rPr>
          <w:b/>
          <w:noProof/>
          <w:sz w:val="26"/>
          <w:szCs w:val="26"/>
          <w:lang w:val="da-DK"/>
        </w:rPr>
      </w:pPr>
      <w:r w:rsidRPr="00CD5DA4">
        <w:rPr>
          <w:bCs/>
          <w:noProof/>
          <w:sz w:val="26"/>
          <w:szCs w:val="26"/>
          <w:lang w:val="da-DK"/>
        </w:rPr>
        <w:t>Bước 1: Nhấn nút ”Kết nối” để kết nối đến SQL Server.</w:t>
      </w:r>
    </w:p>
    <w:p w14:paraId="7D5D8985" w14:textId="3BA077C0" w:rsidR="00FF782E" w:rsidRPr="00CD5DA4" w:rsidRDefault="00FF782E" w:rsidP="008256E4">
      <w:pPr>
        <w:spacing w:before="120" w:after="120" w:line="312" w:lineRule="auto"/>
        <w:jc w:val="both"/>
        <w:rPr>
          <w:bCs/>
          <w:noProof/>
          <w:sz w:val="26"/>
          <w:szCs w:val="26"/>
          <w:lang w:val="da-DK"/>
        </w:rPr>
      </w:pPr>
      <w:r w:rsidRPr="00CD5DA4">
        <w:rPr>
          <w:b/>
          <w:noProof/>
          <w:sz w:val="26"/>
          <w:szCs w:val="26"/>
          <w:lang w:val="en-SG" w:eastAsia="en-SG"/>
        </w:rPr>
        <w:drawing>
          <wp:inline distT="0" distB="0" distL="0" distR="0" wp14:anchorId="5EA3DDA1" wp14:editId="3ED41DDF">
            <wp:extent cx="5592726" cy="32639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11810" cy="3275037"/>
                    </a:xfrm>
                    <a:prstGeom prst="rect">
                      <a:avLst/>
                    </a:prstGeom>
                    <a:noFill/>
                    <a:ln>
                      <a:noFill/>
                    </a:ln>
                  </pic:spPr>
                </pic:pic>
              </a:graphicData>
            </a:graphic>
          </wp:inline>
        </w:drawing>
      </w:r>
    </w:p>
    <w:p w14:paraId="161EC862" w14:textId="0228AC9D" w:rsidR="00BF7F4E" w:rsidRPr="00CD5DA4" w:rsidRDefault="00BF7F4E" w:rsidP="008256E4">
      <w:pPr>
        <w:pStyle w:val="Caption"/>
        <w:spacing w:before="120" w:after="120" w:line="312" w:lineRule="auto"/>
        <w:jc w:val="center"/>
        <w:rPr>
          <w:bCs/>
          <w:i w:val="0"/>
          <w:iCs w:val="0"/>
          <w:noProof/>
          <w:color w:val="auto"/>
          <w:sz w:val="26"/>
          <w:szCs w:val="26"/>
          <w:lang w:val="da-DK"/>
        </w:rPr>
      </w:pPr>
      <w:bookmarkStart w:id="1936" w:name="_Toc90544540"/>
      <w:bookmarkStart w:id="1937" w:name="_Toc90654960"/>
      <w:r w:rsidRPr="00CD5DA4">
        <w:rPr>
          <w:i w:val="0"/>
          <w:iCs w:val="0"/>
          <w:color w:val="auto"/>
          <w:sz w:val="26"/>
          <w:szCs w:val="26"/>
          <w:lang w:val="da-DK"/>
        </w:rPr>
        <w:t xml:space="preserve">Hình </w:t>
      </w:r>
      <w:r w:rsidR="00BE6610" w:rsidRPr="00CD5DA4">
        <w:rPr>
          <w:i w:val="0"/>
          <w:iCs w:val="0"/>
          <w:color w:val="auto"/>
          <w:sz w:val="26"/>
          <w:szCs w:val="26"/>
          <w:lang w:val="da-DK"/>
        </w:rPr>
        <w:t>4.</w:t>
      </w:r>
      <w:r w:rsidR="00B76FF4" w:rsidRPr="00CD5DA4">
        <w:rPr>
          <w:i w:val="0"/>
          <w:iCs w:val="0"/>
          <w:color w:val="auto"/>
          <w:sz w:val="26"/>
          <w:szCs w:val="26"/>
          <w:lang w:val="da-DK"/>
        </w:rPr>
        <w:t>6</w:t>
      </w:r>
      <w:ins w:id="1938" w:author="lenovo" w:date="2021-12-30T09:11:00Z">
        <w:r w:rsidR="004030CF">
          <w:rPr>
            <w:i w:val="0"/>
            <w:iCs w:val="0"/>
            <w:color w:val="auto"/>
            <w:sz w:val="26"/>
            <w:szCs w:val="26"/>
            <w:lang w:val="da-DK"/>
          </w:rPr>
          <w:t>.</w:t>
        </w:r>
      </w:ins>
      <w:r w:rsidRPr="00CD5DA4">
        <w:rPr>
          <w:i w:val="0"/>
          <w:iCs w:val="0"/>
          <w:color w:val="auto"/>
          <w:sz w:val="26"/>
          <w:szCs w:val="26"/>
          <w:lang w:val="da-DK"/>
        </w:rPr>
        <w:t xml:space="preserve"> Kết nối tới </w:t>
      </w:r>
      <w:r w:rsidR="00B76FF4" w:rsidRPr="00CD5DA4">
        <w:rPr>
          <w:i w:val="0"/>
          <w:iCs w:val="0"/>
          <w:color w:val="auto"/>
          <w:sz w:val="26"/>
          <w:szCs w:val="26"/>
          <w:lang w:val="da-DK"/>
        </w:rPr>
        <w:t>S</w:t>
      </w:r>
      <w:r w:rsidRPr="00CD5DA4">
        <w:rPr>
          <w:i w:val="0"/>
          <w:iCs w:val="0"/>
          <w:color w:val="auto"/>
          <w:sz w:val="26"/>
          <w:szCs w:val="26"/>
          <w:lang w:val="da-DK"/>
        </w:rPr>
        <w:t>erver</w:t>
      </w:r>
      <w:bookmarkEnd w:id="1936"/>
      <w:bookmarkEnd w:id="1937"/>
    </w:p>
    <w:p w14:paraId="0871B313" w14:textId="77777777" w:rsidR="00FF782E" w:rsidRPr="00CD5DA4" w:rsidRDefault="00FF782E" w:rsidP="008256E4">
      <w:pPr>
        <w:spacing w:before="120" w:after="120" w:line="312" w:lineRule="auto"/>
        <w:ind w:firstLine="426"/>
        <w:jc w:val="both"/>
        <w:rPr>
          <w:bCs/>
          <w:noProof/>
          <w:sz w:val="26"/>
          <w:szCs w:val="26"/>
          <w:lang w:val="da-DK"/>
        </w:rPr>
      </w:pPr>
      <w:r w:rsidRPr="00CD5DA4">
        <w:rPr>
          <w:bCs/>
          <w:noProof/>
          <w:sz w:val="26"/>
          <w:szCs w:val="26"/>
          <w:lang w:val="da-DK"/>
        </w:rPr>
        <w:lastRenderedPageBreak/>
        <w:t>Bước 2: Combobox ”Dữ liệu” sẽ sáng lên và chọn dữ liệu muốn sao lưu hoặc phục hồi, có thể nhấn nút ”Bỏ kết nối” để vô hiệu hóa hết các nút trừ nút ”Kết nối” và trở lại như bước 1.</w:t>
      </w:r>
    </w:p>
    <w:p w14:paraId="0CEF87D8" w14:textId="06EAF5DA" w:rsidR="00FF782E" w:rsidRPr="00CD5DA4" w:rsidRDefault="00FF782E" w:rsidP="008256E4">
      <w:pPr>
        <w:spacing w:before="120" w:after="120" w:line="312" w:lineRule="auto"/>
        <w:jc w:val="both"/>
        <w:rPr>
          <w:bCs/>
          <w:noProof/>
          <w:sz w:val="26"/>
          <w:szCs w:val="26"/>
          <w:lang w:val="da-DK"/>
        </w:rPr>
      </w:pPr>
      <w:r w:rsidRPr="00CD5DA4">
        <w:rPr>
          <w:b/>
          <w:noProof/>
          <w:sz w:val="26"/>
          <w:szCs w:val="26"/>
          <w:lang w:val="en-SG" w:eastAsia="en-SG"/>
        </w:rPr>
        <w:drawing>
          <wp:inline distT="0" distB="0" distL="0" distR="0" wp14:anchorId="4F7A64BF" wp14:editId="148CFAF0">
            <wp:extent cx="5734050" cy="3695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4050" cy="3695700"/>
                    </a:xfrm>
                    <a:prstGeom prst="rect">
                      <a:avLst/>
                    </a:prstGeom>
                    <a:noFill/>
                    <a:ln>
                      <a:noFill/>
                    </a:ln>
                  </pic:spPr>
                </pic:pic>
              </a:graphicData>
            </a:graphic>
          </wp:inline>
        </w:drawing>
      </w:r>
    </w:p>
    <w:p w14:paraId="7EE65135" w14:textId="5A724B11" w:rsidR="00BF7F4E" w:rsidRPr="00CD5DA4" w:rsidRDefault="00BF7F4E" w:rsidP="008256E4">
      <w:pPr>
        <w:pStyle w:val="Caption"/>
        <w:spacing w:before="120" w:after="120" w:line="312" w:lineRule="auto"/>
        <w:jc w:val="center"/>
        <w:rPr>
          <w:bCs/>
          <w:i w:val="0"/>
          <w:iCs w:val="0"/>
          <w:noProof/>
          <w:color w:val="auto"/>
          <w:sz w:val="26"/>
          <w:szCs w:val="26"/>
          <w:lang w:val="da-DK"/>
        </w:rPr>
      </w:pPr>
      <w:bookmarkStart w:id="1939" w:name="_Toc90544541"/>
      <w:bookmarkStart w:id="1940" w:name="_Toc90654961"/>
      <w:r w:rsidRPr="00CD5DA4">
        <w:rPr>
          <w:i w:val="0"/>
          <w:iCs w:val="0"/>
          <w:color w:val="auto"/>
          <w:sz w:val="26"/>
          <w:szCs w:val="26"/>
        </w:rPr>
        <w:t xml:space="preserve">Hình </w:t>
      </w:r>
      <w:r w:rsidR="00BE6610" w:rsidRPr="00CD5DA4">
        <w:rPr>
          <w:i w:val="0"/>
          <w:iCs w:val="0"/>
          <w:color w:val="auto"/>
          <w:sz w:val="26"/>
          <w:szCs w:val="26"/>
        </w:rPr>
        <w:t>4.</w:t>
      </w:r>
      <w:r w:rsidR="00B76FF4" w:rsidRPr="00CD5DA4">
        <w:rPr>
          <w:i w:val="0"/>
          <w:iCs w:val="0"/>
          <w:color w:val="auto"/>
          <w:sz w:val="26"/>
          <w:szCs w:val="26"/>
        </w:rPr>
        <w:t>7</w:t>
      </w:r>
      <w:ins w:id="1941" w:author="lenovo" w:date="2021-12-30T09:11:00Z">
        <w:r w:rsidR="004030CF">
          <w:rPr>
            <w:i w:val="0"/>
            <w:iCs w:val="0"/>
            <w:color w:val="auto"/>
            <w:sz w:val="26"/>
            <w:szCs w:val="26"/>
          </w:rPr>
          <w:t>.</w:t>
        </w:r>
      </w:ins>
      <w:r w:rsidRPr="00CD5DA4">
        <w:rPr>
          <w:i w:val="0"/>
          <w:iCs w:val="0"/>
          <w:color w:val="auto"/>
          <w:sz w:val="26"/>
          <w:szCs w:val="26"/>
          <w:lang w:val="da-DK"/>
        </w:rPr>
        <w:t xml:space="preserve"> </w:t>
      </w:r>
      <w:bookmarkEnd w:id="1939"/>
      <w:bookmarkEnd w:id="1940"/>
      <w:r w:rsidR="00BE6610" w:rsidRPr="00CD5DA4">
        <w:rPr>
          <w:i w:val="0"/>
          <w:iCs w:val="0"/>
          <w:color w:val="auto"/>
          <w:sz w:val="26"/>
          <w:szCs w:val="26"/>
        </w:rPr>
        <w:t xml:space="preserve">Chọn dữ liệu từ </w:t>
      </w:r>
      <w:r w:rsidR="00B76FF4" w:rsidRPr="00CD5DA4">
        <w:rPr>
          <w:i w:val="0"/>
          <w:iCs w:val="0"/>
          <w:color w:val="auto"/>
          <w:sz w:val="26"/>
          <w:szCs w:val="26"/>
        </w:rPr>
        <w:t>S</w:t>
      </w:r>
      <w:r w:rsidR="00BE6610" w:rsidRPr="00CD5DA4">
        <w:rPr>
          <w:i w:val="0"/>
          <w:iCs w:val="0"/>
          <w:color w:val="auto"/>
          <w:sz w:val="26"/>
          <w:szCs w:val="26"/>
        </w:rPr>
        <w:t>erver</w:t>
      </w:r>
    </w:p>
    <w:p w14:paraId="5C3B15D3" w14:textId="77777777" w:rsidR="00FF782E" w:rsidRPr="00CD5DA4" w:rsidRDefault="00FF782E" w:rsidP="008256E4">
      <w:pPr>
        <w:spacing w:before="120" w:after="120" w:line="312" w:lineRule="auto"/>
        <w:ind w:firstLine="426"/>
        <w:jc w:val="both"/>
        <w:rPr>
          <w:bCs/>
          <w:noProof/>
          <w:sz w:val="26"/>
          <w:szCs w:val="26"/>
          <w:lang w:val="da-DK"/>
        </w:rPr>
      </w:pPr>
      <w:r w:rsidRPr="00CD5DA4">
        <w:rPr>
          <w:bCs/>
          <w:noProof/>
          <w:sz w:val="26"/>
          <w:szCs w:val="26"/>
          <w:lang w:val="da-DK"/>
        </w:rPr>
        <w:t>Bước 3: Nhấn nút ”Chọn” ở mục ”Sao lưu dữ liệu” hoặc mục ”Phục hồi dữ liệu” để lưu file đến địa chỉ thư mục muốn chọn hoặc lấy file đã backup trước đó ở thư mục đã sao lưu.</w:t>
      </w:r>
    </w:p>
    <w:p w14:paraId="61C12DDF" w14:textId="54AF4F40" w:rsidR="00FF782E" w:rsidRPr="00CD5DA4" w:rsidRDefault="00FF782E" w:rsidP="008256E4">
      <w:pPr>
        <w:spacing w:before="120" w:after="120" w:line="312" w:lineRule="auto"/>
        <w:jc w:val="both"/>
        <w:rPr>
          <w:bCs/>
          <w:noProof/>
          <w:sz w:val="26"/>
          <w:szCs w:val="26"/>
          <w:lang w:val="da-DK"/>
        </w:rPr>
      </w:pPr>
      <w:r w:rsidRPr="00CD5DA4">
        <w:rPr>
          <w:noProof/>
          <w:sz w:val="26"/>
          <w:szCs w:val="26"/>
          <w:lang w:val="en-SG" w:eastAsia="en-SG"/>
        </w:rPr>
        <w:lastRenderedPageBreak/>
        <w:drawing>
          <wp:inline distT="0" distB="0" distL="0" distR="0" wp14:anchorId="2577C583" wp14:editId="07E5E1E0">
            <wp:extent cx="5053965" cy="31884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66943" cy="3196660"/>
                    </a:xfrm>
                    <a:prstGeom prst="rect">
                      <a:avLst/>
                    </a:prstGeom>
                    <a:noFill/>
                    <a:ln>
                      <a:noFill/>
                    </a:ln>
                  </pic:spPr>
                </pic:pic>
              </a:graphicData>
            </a:graphic>
          </wp:inline>
        </w:drawing>
      </w:r>
    </w:p>
    <w:p w14:paraId="6325BB90" w14:textId="2AF3304D" w:rsidR="00DA24FD" w:rsidRPr="00CD5DA4" w:rsidRDefault="00BF7F4E" w:rsidP="008256E4">
      <w:pPr>
        <w:pStyle w:val="Caption"/>
        <w:spacing w:before="120" w:after="120" w:line="312" w:lineRule="auto"/>
        <w:jc w:val="center"/>
        <w:rPr>
          <w:bCs/>
          <w:i w:val="0"/>
          <w:iCs w:val="0"/>
          <w:noProof/>
          <w:color w:val="auto"/>
          <w:sz w:val="26"/>
          <w:szCs w:val="26"/>
          <w:lang w:val="da-DK"/>
        </w:rPr>
      </w:pPr>
      <w:bookmarkStart w:id="1942" w:name="_Toc90544542"/>
      <w:bookmarkStart w:id="1943" w:name="_Toc90654962"/>
      <w:r w:rsidRPr="00CD5DA4">
        <w:rPr>
          <w:i w:val="0"/>
          <w:iCs w:val="0"/>
          <w:color w:val="auto"/>
          <w:sz w:val="26"/>
          <w:szCs w:val="26"/>
          <w:lang w:val="da-DK"/>
        </w:rPr>
        <w:t xml:space="preserve">Hình </w:t>
      </w:r>
      <w:r w:rsidR="00BE6610" w:rsidRPr="00CD5DA4">
        <w:rPr>
          <w:i w:val="0"/>
          <w:iCs w:val="0"/>
          <w:color w:val="auto"/>
          <w:sz w:val="26"/>
          <w:szCs w:val="26"/>
          <w:lang w:val="da-DK"/>
        </w:rPr>
        <w:t>4.</w:t>
      </w:r>
      <w:r w:rsidR="00B76FF4" w:rsidRPr="00CD5DA4">
        <w:rPr>
          <w:i w:val="0"/>
          <w:iCs w:val="0"/>
          <w:color w:val="auto"/>
          <w:sz w:val="26"/>
          <w:szCs w:val="26"/>
          <w:lang w:val="da-DK"/>
        </w:rPr>
        <w:t>8</w:t>
      </w:r>
      <w:ins w:id="1944" w:author="lenovo" w:date="2021-12-30T09:11:00Z">
        <w:r w:rsidR="004030CF">
          <w:rPr>
            <w:i w:val="0"/>
            <w:iCs w:val="0"/>
            <w:color w:val="auto"/>
            <w:sz w:val="26"/>
            <w:szCs w:val="26"/>
            <w:lang w:val="da-DK"/>
          </w:rPr>
          <w:t>.</w:t>
        </w:r>
      </w:ins>
      <w:r w:rsidRPr="00CD5DA4">
        <w:rPr>
          <w:i w:val="0"/>
          <w:iCs w:val="0"/>
          <w:color w:val="auto"/>
          <w:sz w:val="26"/>
          <w:szCs w:val="26"/>
          <w:lang w:val="da-DK"/>
        </w:rPr>
        <w:t xml:space="preserve"> Chọn vị trí sao lưu dữ liệu</w:t>
      </w:r>
      <w:bookmarkEnd w:id="1942"/>
      <w:bookmarkEnd w:id="1943"/>
    </w:p>
    <w:p w14:paraId="4B09A545" w14:textId="08125230" w:rsidR="00FF782E" w:rsidRPr="00CD5DA4" w:rsidRDefault="00FF782E" w:rsidP="008256E4">
      <w:pPr>
        <w:spacing w:before="120" w:after="120" w:line="312" w:lineRule="auto"/>
        <w:jc w:val="both"/>
        <w:rPr>
          <w:bCs/>
          <w:noProof/>
          <w:sz w:val="26"/>
          <w:szCs w:val="26"/>
          <w:lang w:val="da-DK"/>
        </w:rPr>
      </w:pPr>
      <w:r w:rsidRPr="00CD5DA4">
        <w:rPr>
          <w:noProof/>
          <w:sz w:val="26"/>
          <w:szCs w:val="26"/>
          <w:lang w:val="en-SG" w:eastAsia="en-SG"/>
        </w:rPr>
        <w:drawing>
          <wp:inline distT="0" distB="0" distL="0" distR="0" wp14:anchorId="7EE0E90F" wp14:editId="1CA2F6EA">
            <wp:extent cx="5734050" cy="37433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4050" cy="3743325"/>
                    </a:xfrm>
                    <a:prstGeom prst="rect">
                      <a:avLst/>
                    </a:prstGeom>
                    <a:noFill/>
                    <a:ln>
                      <a:noFill/>
                    </a:ln>
                  </pic:spPr>
                </pic:pic>
              </a:graphicData>
            </a:graphic>
          </wp:inline>
        </w:drawing>
      </w:r>
    </w:p>
    <w:p w14:paraId="4C598EC6" w14:textId="36AC04EC" w:rsidR="00F260EA" w:rsidRPr="00CD5DA4" w:rsidRDefault="00BF7F4E" w:rsidP="008256E4">
      <w:pPr>
        <w:pStyle w:val="Caption"/>
        <w:spacing w:before="120" w:after="120" w:line="312" w:lineRule="auto"/>
        <w:jc w:val="center"/>
        <w:rPr>
          <w:bCs/>
          <w:i w:val="0"/>
          <w:iCs w:val="0"/>
          <w:noProof/>
          <w:color w:val="auto"/>
          <w:sz w:val="26"/>
          <w:szCs w:val="26"/>
          <w:lang w:val="da-DK"/>
        </w:rPr>
      </w:pPr>
      <w:bookmarkStart w:id="1945" w:name="_Toc90544543"/>
      <w:bookmarkStart w:id="1946" w:name="_Toc90654963"/>
      <w:r w:rsidRPr="00CD5DA4">
        <w:rPr>
          <w:i w:val="0"/>
          <w:iCs w:val="0"/>
          <w:color w:val="auto"/>
          <w:sz w:val="26"/>
          <w:szCs w:val="26"/>
          <w:lang w:val="da-DK"/>
        </w:rPr>
        <w:t xml:space="preserve">Hình </w:t>
      </w:r>
      <w:r w:rsidR="00BE6610" w:rsidRPr="00CD5DA4">
        <w:rPr>
          <w:i w:val="0"/>
          <w:iCs w:val="0"/>
          <w:color w:val="auto"/>
          <w:sz w:val="26"/>
          <w:szCs w:val="26"/>
          <w:lang w:val="da-DK"/>
        </w:rPr>
        <w:t>4.</w:t>
      </w:r>
      <w:r w:rsidR="00B76FF4" w:rsidRPr="00CD5DA4">
        <w:rPr>
          <w:i w:val="0"/>
          <w:iCs w:val="0"/>
          <w:color w:val="auto"/>
          <w:sz w:val="26"/>
          <w:szCs w:val="26"/>
          <w:lang w:val="da-DK"/>
        </w:rPr>
        <w:t>9</w:t>
      </w:r>
      <w:ins w:id="1947" w:author="lenovo" w:date="2021-12-30T09:11:00Z">
        <w:r w:rsidR="004030CF">
          <w:rPr>
            <w:i w:val="0"/>
            <w:iCs w:val="0"/>
            <w:color w:val="auto"/>
            <w:sz w:val="26"/>
            <w:szCs w:val="26"/>
            <w:lang w:val="da-DK"/>
          </w:rPr>
          <w:t>.</w:t>
        </w:r>
      </w:ins>
      <w:r w:rsidRPr="00CD5DA4">
        <w:rPr>
          <w:i w:val="0"/>
          <w:iCs w:val="0"/>
          <w:color w:val="auto"/>
          <w:sz w:val="26"/>
          <w:szCs w:val="26"/>
          <w:lang w:val="da-DK"/>
        </w:rPr>
        <w:t xml:space="preserve"> Chọn vị trí phục hồi dữ liệu</w:t>
      </w:r>
      <w:bookmarkEnd w:id="1945"/>
      <w:bookmarkEnd w:id="1946"/>
    </w:p>
    <w:p w14:paraId="4C161910" w14:textId="4B865AE6" w:rsidR="00FF782E" w:rsidRPr="00CD5DA4" w:rsidRDefault="00FF782E" w:rsidP="008256E4">
      <w:pPr>
        <w:spacing w:before="120" w:after="120" w:line="312" w:lineRule="auto"/>
        <w:jc w:val="both"/>
        <w:rPr>
          <w:noProof/>
          <w:sz w:val="26"/>
          <w:szCs w:val="26"/>
          <w:lang w:val="da-DK"/>
        </w:rPr>
      </w:pPr>
      <w:r w:rsidRPr="00CD5DA4">
        <w:rPr>
          <w:noProof/>
          <w:sz w:val="26"/>
          <w:szCs w:val="26"/>
          <w:lang w:val="da-DK"/>
        </w:rPr>
        <w:t xml:space="preserve">Bước 4: Sau khi chọn đường dẫn đến thư mục muốn lưu hoặc đường dẫn thư mục đã lưu file trước dó, nhấn nút ”Backup” để sao lưu dữ liệu thành file .bak hoặc nút </w:t>
      </w:r>
      <w:r w:rsidRPr="00CD5DA4">
        <w:rPr>
          <w:noProof/>
          <w:sz w:val="26"/>
          <w:szCs w:val="26"/>
          <w:lang w:val="da-DK"/>
        </w:rPr>
        <w:lastRenderedPageBreak/>
        <w:t>”Restore” để phục hồi dữ liệu. Sau khi phục hồi dữ liệu thành công, hệ thống sẽ tự đăng xuất khỏi tài khoản và yêu cầu đăng nhập lại.</w:t>
      </w:r>
    </w:p>
    <w:p w14:paraId="7C5A0663" w14:textId="173D2739" w:rsidR="00BE5AE2" w:rsidRPr="00CD5DA4" w:rsidRDefault="00BE5AE2" w:rsidP="008256E4">
      <w:pPr>
        <w:spacing w:before="120" w:after="120" w:line="312" w:lineRule="auto"/>
        <w:jc w:val="both"/>
        <w:rPr>
          <w:noProof/>
          <w:sz w:val="26"/>
          <w:szCs w:val="26"/>
          <w:lang w:val="da-DK"/>
        </w:rPr>
      </w:pPr>
      <w:r w:rsidRPr="00CD5DA4">
        <w:rPr>
          <w:noProof/>
          <w:sz w:val="26"/>
          <w:szCs w:val="26"/>
          <w:lang w:val="en-SG" w:eastAsia="en-SG"/>
        </w:rPr>
        <w:drawing>
          <wp:inline distT="0" distB="0" distL="0" distR="0" wp14:anchorId="295E53F4" wp14:editId="680D7F75">
            <wp:extent cx="5768340" cy="3409798"/>
            <wp:effectExtent l="0" t="0" r="381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99269" cy="3428081"/>
                    </a:xfrm>
                    <a:prstGeom prst="rect">
                      <a:avLst/>
                    </a:prstGeom>
                    <a:noFill/>
                    <a:ln>
                      <a:noFill/>
                    </a:ln>
                  </pic:spPr>
                </pic:pic>
              </a:graphicData>
            </a:graphic>
          </wp:inline>
        </w:drawing>
      </w:r>
    </w:p>
    <w:p w14:paraId="06CC6238" w14:textId="7E7156A6" w:rsidR="00FF782E" w:rsidRPr="00CD5DA4" w:rsidRDefault="00BF7F4E" w:rsidP="008256E4">
      <w:pPr>
        <w:pStyle w:val="Caption"/>
        <w:spacing w:before="120" w:after="120" w:line="312" w:lineRule="auto"/>
        <w:jc w:val="center"/>
        <w:rPr>
          <w:i w:val="0"/>
          <w:iCs w:val="0"/>
          <w:noProof/>
          <w:color w:val="auto"/>
          <w:sz w:val="26"/>
          <w:szCs w:val="26"/>
          <w:lang w:val="da-DK"/>
        </w:rPr>
      </w:pPr>
      <w:bookmarkStart w:id="1948" w:name="_Toc90544544"/>
      <w:bookmarkStart w:id="1949" w:name="_Toc90654964"/>
      <w:r w:rsidRPr="00CD5DA4">
        <w:rPr>
          <w:i w:val="0"/>
          <w:iCs w:val="0"/>
          <w:color w:val="auto"/>
          <w:sz w:val="26"/>
          <w:szCs w:val="26"/>
          <w:lang w:val="da-DK"/>
        </w:rPr>
        <w:t xml:space="preserve">Hình </w:t>
      </w:r>
      <w:r w:rsidR="00BE6610" w:rsidRPr="00CD5DA4">
        <w:rPr>
          <w:i w:val="0"/>
          <w:iCs w:val="0"/>
          <w:color w:val="auto"/>
          <w:sz w:val="26"/>
          <w:szCs w:val="26"/>
          <w:lang w:val="da-DK"/>
        </w:rPr>
        <w:t>4.</w:t>
      </w:r>
      <w:r w:rsidR="00B76FF4" w:rsidRPr="00CD5DA4">
        <w:rPr>
          <w:i w:val="0"/>
          <w:iCs w:val="0"/>
          <w:color w:val="auto"/>
          <w:sz w:val="26"/>
          <w:szCs w:val="26"/>
          <w:lang w:val="da-DK"/>
        </w:rPr>
        <w:t>10</w:t>
      </w:r>
      <w:ins w:id="1950" w:author="lenovo" w:date="2021-12-30T09:11:00Z">
        <w:r w:rsidR="004030CF">
          <w:rPr>
            <w:i w:val="0"/>
            <w:iCs w:val="0"/>
            <w:color w:val="auto"/>
            <w:sz w:val="26"/>
            <w:szCs w:val="26"/>
            <w:lang w:val="da-DK"/>
          </w:rPr>
          <w:t>.</w:t>
        </w:r>
      </w:ins>
      <w:r w:rsidRPr="00CD5DA4">
        <w:rPr>
          <w:i w:val="0"/>
          <w:iCs w:val="0"/>
          <w:color w:val="auto"/>
          <w:sz w:val="26"/>
          <w:szCs w:val="26"/>
          <w:lang w:val="da-DK"/>
        </w:rPr>
        <w:t xml:space="preserve"> Sao lưu dữ liệu thành công</w:t>
      </w:r>
      <w:bookmarkEnd w:id="1948"/>
      <w:bookmarkEnd w:id="1949"/>
    </w:p>
    <w:p w14:paraId="69E0A4EE" w14:textId="77777777" w:rsidR="00FF782E" w:rsidRPr="00CD5DA4" w:rsidRDefault="00FF782E" w:rsidP="00504E14">
      <w:pPr>
        <w:pStyle w:val="Heading3"/>
        <w:numPr>
          <w:ilvl w:val="2"/>
          <w:numId w:val="5"/>
        </w:numPr>
        <w:spacing w:before="0" w:after="0" w:line="312" w:lineRule="auto"/>
        <w:ind w:left="1077" w:hanging="629"/>
        <w:rPr>
          <w:rFonts w:ascii="Times New Roman" w:hAnsi="Times New Roman"/>
          <w:noProof/>
          <w:lang w:val="da-DK"/>
        </w:rPr>
      </w:pPr>
      <w:bookmarkStart w:id="1951" w:name="_Toc92435873"/>
      <w:r w:rsidRPr="00CD5DA4">
        <w:rPr>
          <w:rFonts w:ascii="Times New Roman" w:hAnsi="Times New Roman"/>
          <w:noProof/>
          <w:lang w:val="da-DK"/>
        </w:rPr>
        <w:t>Giao diện nạp từ Excel</w:t>
      </w:r>
      <w:bookmarkEnd w:id="1951"/>
    </w:p>
    <w:p w14:paraId="6A242D34" w14:textId="77777777" w:rsidR="00FF782E" w:rsidRPr="00CD5DA4" w:rsidRDefault="00FF782E" w:rsidP="008256E4">
      <w:pPr>
        <w:spacing w:before="120" w:after="120" w:line="312" w:lineRule="auto"/>
        <w:ind w:firstLine="450"/>
        <w:jc w:val="both"/>
        <w:rPr>
          <w:noProof/>
          <w:sz w:val="26"/>
          <w:szCs w:val="26"/>
          <w:lang w:val="da-DK"/>
        </w:rPr>
      </w:pPr>
      <w:r w:rsidRPr="00CD5DA4">
        <w:rPr>
          <w:noProof/>
          <w:sz w:val="26"/>
          <w:szCs w:val="26"/>
          <w:lang w:val="da-DK"/>
        </w:rPr>
        <w:t>Giao diện ”Nạp từ Excel” gồm các chức năng: Chọn đường dẫn để file Excel, Nạp dữ liệu, Load Excel, Olap và Xem dữ liệu trong kho.</w:t>
      </w:r>
    </w:p>
    <w:p w14:paraId="3457AD49" w14:textId="7BDE7321" w:rsidR="001B2D7D" w:rsidRPr="00CD5DA4" w:rsidRDefault="00F260EA" w:rsidP="008256E4">
      <w:pPr>
        <w:spacing w:before="120" w:after="120" w:line="312" w:lineRule="auto"/>
        <w:ind w:firstLine="426"/>
        <w:jc w:val="both"/>
        <w:rPr>
          <w:noProof/>
          <w:sz w:val="26"/>
          <w:szCs w:val="26"/>
          <w:lang w:val="da-DK"/>
        </w:rPr>
      </w:pPr>
      <w:r w:rsidRPr="00CD5DA4">
        <w:rPr>
          <w:noProof/>
          <w:sz w:val="26"/>
          <w:szCs w:val="26"/>
          <w:lang w:val="en-SG" w:eastAsia="en-SG"/>
        </w:rPr>
        <w:drawing>
          <wp:inline distT="0" distB="0" distL="0" distR="0" wp14:anchorId="620503AC" wp14:editId="1C440DED">
            <wp:extent cx="5502526" cy="2859968"/>
            <wp:effectExtent l="0" t="0" r="317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57341" cy="2888459"/>
                    </a:xfrm>
                    <a:prstGeom prst="rect">
                      <a:avLst/>
                    </a:prstGeom>
                    <a:noFill/>
                    <a:ln>
                      <a:noFill/>
                    </a:ln>
                  </pic:spPr>
                </pic:pic>
              </a:graphicData>
            </a:graphic>
          </wp:inline>
        </w:drawing>
      </w:r>
    </w:p>
    <w:p w14:paraId="1FF3BEE3" w14:textId="298E9C70" w:rsidR="00BF7F4E" w:rsidRPr="00CD5DA4" w:rsidRDefault="00BF7F4E" w:rsidP="008256E4">
      <w:pPr>
        <w:pStyle w:val="Caption"/>
        <w:spacing w:before="120" w:after="120" w:line="312" w:lineRule="auto"/>
        <w:jc w:val="center"/>
        <w:rPr>
          <w:i w:val="0"/>
          <w:iCs w:val="0"/>
          <w:noProof/>
          <w:color w:val="auto"/>
          <w:sz w:val="26"/>
          <w:szCs w:val="26"/>
          <w:lang w:val="da-DK"/>
        </w:rPr>
      </w:pPr>
      <w:bookmarkStart w:id="1952" w:name="_Toc90544545"/>
      <w:bookmarkStart w:id="1953" w:name="_Toc90654965"/>
      <w:r w:rsidRPr="00CD5DA4">
        <w:rPr>
          <w:i w:val="0"/>
          <w:iCs w:val="0"/>
          <w:color w:val="auto"/>
          <w:sz w:val="26"/>
          <w:szCs w:val="26"/>
          <w:lang w:val="da-DK"/>
        </w:rPr>
        <w:t xml:space="preserve">Hình </w:t>
      </w:r>
      <w:r w:rsidR="00BE6610" w:rsidRPr="00CD5DA4">
        <w:rPr>
          <w:i w:val="0"/>
          <w:iCs w:val="0"/>
          <w:color w:val="auto"/>
          <w:sz w:val="26"/>
          <w:szCs w:val="26"/>
          <w:lang w:val="da-DK"/>
        </w:rPr>
        <w:t>4.</w:t>
      </w:r>
      <w:r w:rsidR="00B76FF4" w:rsidRPr="00CD5DA4">
        <w:rPr>
          <w:i w:val="0"/>
          <w:iCs w:val="0"/>
          <w:color w:val="auto"/>
          <w:sz w:val="26"/>
          <w:szCs w:val="26"/>
          <w:lang w:val="da-DK"/>
        </w:rPr>
        <w:t>11</w:t>
      </w:r>
      <w:ins w:id="1954" w:author="lenovo" w:date="2021-12-30T09:11:00Z">
        <w:r w:rsidR="004030CF">
          <w:rPr>
            <w:i w:val="0"/>
            <w:iCs w:val="0"/>
            <w:color w:val="auto"/>
            <w:sz w:val="26"/>
            <w:szCs w:val="26"/>
            <w:lang w:val="da-DK"/>
          </w:rPr>
          <w:t>.</w:t>
        </w:r>
      </w:ins>
      <w:r w:rsidRPr="00CD5DA4">
        <w:rPr>
          <w:i w:val="0"/>
          <w:iCs w:val="0"/>
          <w:color w:val="auto"/>
          <w:sz w:val="26"/>
          <w:szCs w:val="26"/>
          <w:lang w:val="da-DK"/>
        </w:rPr>
        <w:t xml:space="preserve"> Phục hồi dữ liệu thành công</w:t>
      </w:r>
      <w:bookmarkEnd w:id="1952"/>
      <w:bookmarkEnd w:id="1953"/>
    </w:p>
    <w:p w14:paraId="08E70F91" w14:textId="229F9D11" w:rsidR="00FF782E" w:rsidRPr="00CD5DA4" w:rsidRDefault="00FF782E" w:rsidP="008256E4">
      <w:pPr>
        <w:spacing w:before="120" w:after="120" w:line="312" w:lineRule="auto"/>
        <w:ind w:firstLine="426"/>
        <w:jc w:val="both"/>
        <w:rPr>
          <w:noProof/>
          <w:sz w:val="26"/>
          <w:szCs w:val="26"/>
          <w:lang w:val="da-DK"/>
        </w:rPr>
      </w:pPr>
      <w:r w:rsidRPr="00CD5DA4">
        <w:rPr>
          <w:noProof/>
          <w:sz w:val="26"/>
          <w:szCs w:val="26"/>
          <w:lang w:val="da-DK"/>
        </w:rPr>
        <w:lastRenderedPageBreak/>
        <w:t>Bước 1: Chọn đường dẫn để file Excel -&gt; Chọn bảng -&gt; load Excel</w:t>
      </w:r>
    </w:p>
    <w:p w14:paraId="234CE1D4" w14:textId="14FC85DB" w:rsidR="00FF782E" w:rsidRPr="00CD5DA4" w:rsidRDefault="00FF782E" w:rsidP="008256E4">
      <w:pPr>
        <w:spacing w:before="120" w:after="120" w:line="312" w:lineRule="auto"/>
        <w:ind w:firstLine="360"/>
        <w:jc w:val="both"/>
        <w:rPr>
          <w:noProof/>
          <w:sz w:val="26"/>
          <w:szCs w:val="26"/>
          <w:lang w:val="da-DK"/>
        </w:rPr>
      </w:pPr>
      <w:r w:rsidRPr="00CD5DA4">
        <w:rPr>
          <w:noProof/>
          <w:sz w:val="26"/>
          <w:szCs w:val="26"/>
          <w:lang w:val="en-SG" w:eastAsia="en-SG"/>
        </w:rPr>
        <w:drawing>
          <wp:inline distT="0" distB="0" distL="0" distR="0" wp14:anchorId="34F34900" wp14:editId="5C30DC9E">
            <wp:extent cx="5684520" cy="32471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18640" cy="3266659"/>
                    </a:xfrm>
                    <a:prstGeom prst="rect">
                      <a:avLst/>
                    </a:prstGeom>
                    <a:noFill/>
                    <a:ln>
                      <a:noFill/>
                    </a:ln>
                  </pic:spPr>
                </pic:pic>
              </a:graphicData>
            </a:graphic>
          </wp:inline>
        </w:drawing>
      </w:r>
    </w:p>
    <w:p w14:paraId="2359CB31" w14:textId="13F8BC30" w:rsidR="00E74B09" w:rsidRPr="00CD5DA4" w:rsidRDefault="00BF7F4E" w:rsidP="008256E4">
      <w:pPr>
        <w:pStyle w:val="Caption"/>
        <w:spacing w:before="120" w:after="120" w:line="312" w:lineRule="auto"/>
        <w:jc w:val="center"/>
        <w:rPr>
          <w:i w:val="0"/>
          <w:iCs w:val="0"/>
          <w:noProof/>
          <w:sz w:val="26"/>
          <w:szCs w:val="26"/>
          <w:lang w:val="da-DK"/>
        </w:rPr>
      </w:pPr>
      <w:bookmarkStart w:id="1955" w:name="_Toc90544546"/>
      <w:bookmarkStart w:id="1956" w:name="_Toc90654966"/>
      <w:r w:rsidRPr="00CD5DA4">
        <w:rPr>
          <w:i w:val="0"/>
          <w:iCs w:val="0"/>
          <w:color w:val="auto"/>
          <w:sz w:val="26"/>
          <w:szCs w:val="26"/>
          <w:lang w:val="da-DK"/>
        </w:rPr>
        <w:t xml:space="preserve">Hình </w:t>
      </w:r>
      <w:r w:rsidR="00BE6610" w:rsidRPr="00CD5DA4">
        <w:rPr>
          <w:i w:val="0"/>
          <w:iCs w:val="0"/>
          <w:color w:val="auto"/>
          <w:sz w:val="26"/>
          <w:szCs w:val="26"/>
          <w:lang w:val="da-DK"/>
        </w:rPr>
        <w:t>4.</w:t>
      </w:r>
      <w:r w:rsidR="00B76FF4" w:rsidRPr="00CD5DA4">
        <w:rPr>
          <w:i w:val="0"/>
          <w:iCs w:val="0"/>
          <w:color w:val="auto"/>
          <w:sz w:val="26"/>
          <w:szCs w:val="26"/>
          <w:lang w:val="da-DK"/>
        </w:rPr>
        <w:t>12</w:t>
      </w:r>
      <w:ins w:id="1957" w:author="lenovo" w:date="2021-12-30T09:11:00Z">
        <w:r w:rsidR="004030CF">
          <w:rPr>
            <w:i w:val="0"/>
            <w:iCs w:val="0"/>
            <w:color w:val="auto"/>
            <w:sz w:val="26"/>
            <w:szCs w:val="26"/>
            <w:lang w:val="da-DK"/>
          </w:rPr>
          <w:t>.</w:t>
        </w:r>
      </w:ins>
      <w:r w:rsidRPr="00CD5DA4">
        <w:rPr>
          <w:i w:val="0"/>
          <w:iCs w:val="0"/>
          <w:color w:val="auto"/>
          <w:sz w:val="26"/>
          <w:szCs w:val="26"/>
          <w:lang w:val="da-DK"/>
        </w:rPr>
        <w:t xml:space="preserve"> </w:t>
      </w:r>
      <w:ins w:id="1958" w:author="lenovo" w:date="2021-12-30T09:00:00Z">
        <w:r w:rsidR="00F255E3">
          <w:rPr>
            <w:i w:val="0"/>
            <w:iCs w:val="0"/>
            <w:color w:val="auto"/>
            <w:sz w:val="26"/>
            <w:szCs w:val="26"/>
            <w:lang w:val="da-DK"/>
          </w:rPr>
          <w:t xml:space="preserve">Load </w:t>
        </w:r>
      </w:ins>
      <w:del w:id="1959" w:author="lenovo" w:date="2021-12-30T09:00:00Z">
        <w:r w:rsidRPr="00CD5DA4" w:rsidDel="00F255E3">
          <w:rPr>
            <w:i w:val="0"/>
            <w:iCs w:val="0"/>
            <w:color w:val="auto"/>
            <w:sz w:val="26"/>
            <w:szCs w:val="26"/>
            <w:lang w:val="da-DK"/>
          </w:rPr>
          <w:delText xml:space="preserve">Phục hồi </w:delText>
        </w:r>
      </w:del>
      <w:r w:rsidRPr="00CD5DA4">
        <w:rPr>
          <w:i w:val="0"/>
          <w:iCs w:val="0"/>
          <w:color w:val="auto"/>
          <w:sz w:val="26"/>
          <w:szCs w:val="26"/>
          <w:lang w:val="da-DK"/>
        </w:rPr>
        <w:t>dữ liệu thành công</w:t>
      </w:r>
      <w:bookmarkEnd w:id="1955"/>
      <w:bookmarkEnd w:id="1956"/>
    </w:p>
    <w:p w14:paraId="12AD93BF" w14:textId="77777777" w:rsidR="00B76FF4" w:rsidRPr="00CD5DA4" w:rsidRDefault="00B76FF4" w:rsidP="008256E4">
      <w:pPr>
        <w:spacing w:before="120" w:after="120" w:line="312" w:lineRule="auto"/>
        <w:rPr>
          <w:noProof/>
          <w:sz w:val="26"/>
          <w:szCs w:val="26"/>
          <w:lang w:val="da-DK"/>
        </w:rPr>
      </w:pPr>
      <w:r w:rsidRPr="00CD5DA4">
        <w:rPr>
          <w:noProof/>
          <w:sz w:val="26"/>
          <w:szCs w:val="26"/>
          <w:lang w:val="da-DK"/>
        </w:rPr>
        <w:br w:type="page"/>
      </w:r>
    </w:p>
    <w:p w14:paraId="578045AD" w14:textId="0A7DAEF5" w:rsidR="00FF782E" w:rsidRPr="00CD5DA4" w:rsidRDefault="00FF782E" w:rsidP="008256E4">
      <w:pPr>
        <w:spacing w:before="120" w:after="120" w:line="312" w:lineRule="auto"/>
        <w:ind w:firstLine="426"/>
        <w:jc w:val="both"/>
        <w:rPr>
          <w:noProof/>
          <w:sz w:val="26"/>
          <w:szCs w:val="26"/>
          <w:lang w:val="da-DK"/>
        </w:rPr>
      </w:pPr>
      <w:r w:rsidRPr="00CD5DA4">
        <w:rPr>
          <w:noProof/>
          <w:sz w:val="26"/>
          <w:szCs w:val="26"/>
          <w:lang w:val="da-DK"/>
        </w:rPr>
        <w:lastRenderedPageBreak/>
        <w:t>Bước 2: Nạp vào kho dữ liệu: Chọn bảng -&gt; Nạp Excel</w:t>
      </w:r>
    </w:p>
    <w:p w14:paraId="6EFDD882" w14:textId="4F96A3C2" w:rsidR="00FF782E" w:rsidRPr="00CD5DA4" w:rsidRDefault="00FF782E" w:rsidP="008256E4">
      <w:pPr>
        <w:spacing w:before="120" w:after="120" w:line="312" w:lineRule="auto"/>
        <w:jc w:val="both"/>
        <w:rPr>
          <w:noProof/>
          <w:sz w:val="26"/>
          <w:szCs w:val="26"/>
          <w:lang w:val="da-DK"/>
        </w:rPr>
      </w:pPr>
      <w:r w:rsidRPr="00CD5DA4">
        <w:rPr>
          <w:noProof/>
          <w:sz w:val="26"/>
          <w:szCs w:val="26"/>
          <w:lang w:val="en-SG" w:eastAsia="en-SG"/>
        </w:rPr>
        <w:drawing>
          <wp:inline distT="0" distB="0" distL="0" distR="0" wp14:anchorId="744449C8" wp14:editId="33B19A16">
            <wp:extent cx="5734050" cy="2914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4050" cy="2914650"/>
                    </a:xfrm>
                    <a:prstGeom prst="rect">
                      <a:avLst/>
                    </a:prstGeom>
                    <a:noFill/>
                    <a:ln>
                      <a:noFill/>
                    </a:ln>
                  </pic:spPr>
                </pic:pic>
              </a:graphicData>
            </a:graphic>
          </wp:inline>
        </w:drawing>
      </w:r>
    </w:p>
    <w:p w14:paraId="61151E98" w14:textId="707B7E96" w:rsidR="00BF7F4E" w:rsidRPr="00CD5DA4" w:rsidRDefault="00BF7F4E" w:rsidP="008256E4">
      <w:pPr>
        <w:pStyle w:val="Caption"/>
        <w:spacing w:before="120" w:after="120" w:line="312" w:lineRule="auto"/>
        <w:jc w:val="center"/>
        <w:rPr>
          <w:i w:val="0"/>
          <w:iCs w:val="0"/>
          <w:noProof/>
          <w:color w:val="auto"/>
          <w:sz w:val="26"/>
          <w:szCs w:val="26"/>
          <w:lang w:val="da-DK"/>
        </w:rPr>
      </w:pPr>
      <w:bookmarkStart w:id="1960" w:name="_Toc90544547"/>
      <w:bookmarkStart w:id="1961" w:name="_Toc90654967"/>
      <w:r w:rsidRPr="00CD5DA4">
        <w:rPr>
          <w:i w:val="0"/>
          <w:iCs w:val="0"/>
          <w:color w:val="auto"/>
          <w:sz w:val="26"/>
          <w:szCs w:val="26"/>
          <w:lang w:val="da-DK"/>
        </w:rPr>
        <w:t xml:space="preserve">Hình </w:t>
      </w:r>
      <w:r w:rsidR="00BE6610" w:rsidRPr="00CD5DA4">
        <w:rPr>
          <w:i w:val="0"/>
          <w:iCs w:val="0"/>
          <w:color w:val="auto"/>
          <w:sz w:val="26"/>
          <w:szCs w:val="26"/>
          <w:lang w:val="da-DK"/>
        </w:rPr>
        <w:t>4.</w:t>
      </w:r>
      <w:r w:rsidR="00B76FF4" w:rsidRPr="00CD5DA4">
        <w:rPr>
          <w:i w:val="0"/>
          <w:iCs w:val="0"/>
          <w:color w:val="auto"/>
          <w:sz w:val="26"/>
          <w:szCs w:val="26"/>
          <w:lang w:val="da-DK"/>
        </w:rPr>
        <w:t>13</w:t>
      </w:r>
      <w:ins w:id="1962" w:author="lenovo" w:date="2021-12-30T09:11:00Z">
        <w:r w:rsidR="004030CF">
          <w:rPr>
            <w:i w:val="0"/>
            <w:iCs w:val="0"/>
            <w:color w:val="auto"/>
            <w:sz w:val="26"/>
            <w:szCs w:val="26"/>
            <w:lang w:val="da-DK"/>
          </w:rPr>
          <w:t>.</w:t>
        </w:r>
      </w:ins>
      <w:r w:rsidRPr="00CD5DA4">
        <w:rPr>
          <w:i w:val="0"/>
          <w:iCs w:val="0"/>
          <w:noProof/>
          <w:color w:val="auto"/>
          <w:sz w:val="26"/>
          <w:szCs w:val="26"/>
          <w:lang w:val="da-DK"/>
        </w:rPr>
        <w:t xml:space="preserve"> Nạp Excel</w:t>
      </w:r>
      <w:bookmarkEnd w:id="1960"/>
      <w:bookmarkEnd w:id="1961"/>
    </w:p>
    <w:p w14:paraId="1B67EB30" w14:textId="77777777" w:rsidR="00FF782E" w:rsidRPr="00CD5DA4" w:rsidRDefault="00FF782E" w:rsidP="008256E4">
      <w:pPr>
        <w:spacing w:before="120" w:after="120" w:line="312" w:lineRule="auto"/>
        <w:ind w:firstLine="426"/>
        <w:jc w:val="both"/>
        <w:rPr>
          <w:noProof/>
          <w:sz w:val="26"/>
          <w:szCs w:val="26"/>
          <w:lang w:val="da-DK"/>
        </w:rPr>
      </w:pPr>
      <w:r w:rsidRPr="00CD5DA4">
        <w:rPr>
          <w:noProof/>
          <w:sz w:val="26"/>
          <w:szCs w:val="26"/>
          <w:lang w:val="da-DK"/>
        </w:rPr>
        <w:t>Bước 3: Cập nhật vào Olap</w:t>
      </w:r>
    </w:p>
    <w:p w14:paraId="7CB662EE" w14:textId="3A7A4E46" w:rsidR="00FF782E" w:rsidRPr="00CD5DA4" w:rsidRDefault="00FF782E" w:rsidP="008256E4">
      <w:pPr>
        <w:spacing w:before="120" w:after="120" w:line="312" w:lineRule="auto"/>
        <w:jc w:val="both"/>
        <w:rPr>
          <w:noProof/>
          <w:sz w:val="26"/>
          <w:szCs w:val="26"/>
          <w:lang w:val="da-DK"/>
        </w:rPr>
      </w:pPr>
      <w:r w:rsidRPr="00CD5DA4">
        <w:rPr>
          <w:noProof/>
          <w:sz w:val="26"/>
          <w:szCs w:val="26"/>
          <w:lang w:val="en-SG" w:eastAsia="en-SG"/>
        </w:rPr>
        <w:drawing>
          <wp:inline distT="0" distB="0" distL="0" distR="0" wp14:anchorId="7ACF741D" wp14:editId="036863A6">
            <wp:extent cx="5734050" cy="3895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4050" cy="3895725"/>
                    </a:xfrm>
                    <a:prstGeom prst="rect">
                      <a:avLst/>
                    </a:prstGeom>
                    <a:noFill/>
                    <a:ln>
                      <a:noFill/>
                    </a:ln>
                  </pic:spPr>
                </pic:pic>
              </a:graphicData>
            </a:graphic>
          </wp:inline>
        </w:drawing>
      </w:r>
    </w:p>
    <w:p w14:paraId="5784533A" w14:textId="1737B3BA" w:rsidR="0090112F" w:rsidRPr="00CD5DA4" w:rsidRDefault="00BF7F4E" w:rsidP="008256E4">
      <w:pPr>
        <w:pStyle w:val="Caption"/>
        <w:spacing w:before="120" w:after="120" w:line="312" w:lineRule="auto"/>
        <w:jc w:val="center"/>
        <w:rPr>
          <w:i w:val="0"/>
          <w:iCs w:val="0"/>
          <w:noProof/>
          <w:sz w:val="26"/>
          <w:szCs w:val="26"/>
          <w:lang w:val="da-DK"/>
        </w:rPr>
      </w:pPr>
      <w:bookmarkStart w:id="1963" w:name="_Toc90544548"/>
      <w:bookmarkStart w:id="1964" w:name="_Toc90654968"/>
      <w:r w:rsidRPr="00CD5DA4">
        <w:rPr>
          <w:i w:val="0"/>
          <w:iCs w:val="0"/>
          <w:color w:val="auto"/>
          <w:sz w:val="26"/>
          <w:szCs w:val="26"/>
          <w:lang w:val="da-DK"/>
        </w:rPr>
        <w:t xml:space="preserve">Hình </w:t>
      </w:r>
      <w:r w:rsidR="00BE6610" w:rsidRPr="00CD5DA4">
        <w:rPr>
          <w:i w:val="0"/>
          <w:iCs w:val="0"/>
          <w:color w:val="auto"/>
          <w:sz w:val="26"/>
          <w:szCs w:val="26"/>
          <w:lang w:val="da-DK"/>
        </w:rPr>
        <w:t>4.</w:t>
      </w:r>
      <w:r w:rsidR="00B76FF4" w:rsidRPr="00CD5DA4">
        <w:rPr>
          <w:i w:val="0"/>
          <w:iCs w:val="0"/>
          <w:color w:val="auto"/>
          <w:sz w:val="26"/>
          <w:szCs w:val="26"/>
          <w:lang w:val="da-DK"/>
        </w:rPr>
        <w:t>14</w:t>
      </w:r>
      <w:ins w:id="1965" w:author="lenovo" w:date="2021-12-30T09:11:00Z">
        <w:r w:rsidR="004030CF">
          <w:rPr>
            <w:i w:val="0"/>
            <w:iCs w:val="0"/>
            <w:color w:val="auto"/>
            <w:sz w:val="26"/>
            <w:szCs w:val="26"/>
            <w:lang w:val="da-DK"/>
          </w:rPr>
          <w:t>.</w:t>
        </w:r>
      </w:ins>
      <w:r w:rsidRPr="00CD5DA4">
        <w:rPr>
          <w:i w:val="0"/>
          <w:iCs w:val="0"/>
          <w:color w:val="auto"/>
          <w:sz w:val="26"/>
          <w:szCs w:val="26"/>
          <w:lang w:val="da-DK"/>
        </w:rPr>
        <w:t xml:space="preserve"> Cập nhật OLAP</w:t>
      </w:r>
      <w:bookmarkEnd w:id="1963"/>
      <w:bookmarkEnd w:id="1964"/>
      <w:r w:rsidR="0090112F" w:rsidRPr="00CD5DA4">
        <w:rPr>
          <w:i w:val="0"/>
          <w:iCs w:val="0"/>
          <w:noProof/>
          <w:sz w:val="26"/>
          <w:szCs w:val="26"/>
          <w:lang w:val="da-DK"/>
        </w:rPr>
        <w:br w:type="page"/>
      </w:r>
    </w:p>
    <w:p w14:paraId="7BFE4423" w14:textId="76B6A27C" w:rsidR="00FF782E" w:rsidRPr="00CD5DA4" w:rsidRDefault="00FF782E" w:rsidP="008256E4">
      <w:pPr>
        <w:spacing w:before="120" w:after="120" w:line="312" w:lineRule="auto"/>
        <w:ind w:firstLine="426"/>
        <w:jc w:val="both"/>
        <w:rPr>
          <w:noProof/>
          <w:sz w:val="26"/>
          <w:szCs w:val="26"/>
          <w:lang w:val="da-DK"/>
        </w:rPr>
      </w:pPr>
      <w:r w:rsidRPr="00CD5DA4">
        <w:rPr>
          <w:noProof/>
          <w:sz w:val="26"/>
          <w:szCs w:val="26"/>
          <w:lang w:val="da-DK"/>
        </w:rPr>
        <w:lastRenderedPageBreak/>
        <w:t>Bước 4: Xem dữ liệu trong kho: Chọn xem dữ liệu</w:t>
      </w:r>
    </w:p>
    <w:p w14:paraId="6488E055" w14:textId="1C9E5401" w:rsidR="00FF782E" w:rsidRPr="00CD5DA4" w:rsidRDefault="00FF782E" w:rsidP="008256E4">
      <w:pPr>
        <w:spacing w:before="120" w:after="120" w:line="312" w:lineRule="auto"/>
        <w:jc w:val="both"/>
        <w:rPr>
          <w:noProof/>
          <w:sz w:val="26"/>
          <w:szCs w:val="26"/>
          <w:lang w:val="da-DK"/>
        </w:rPr>
      </w:pPr>
      <w:r w:rsidRPr="00CD5DA4">
        <w:rPr>
          <w:noProof/>
          <w:sz w:val="26"/>
          <w:szCs w:val="26"/>
          <w:lang w:val="en-SG" w:eastAsia="en-SG"/>
        </w:rPr>
        <w:drawing>
          <wp:inline distT="0" distB="0" distL="0" distR="0" wp14:anchorId="03A6837C" wp14:editId="5C75DD0B">
            <wp:extent cx="5734050" cy="3943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4050" cy="3943350"/>
                    </a:xfrm>
                    <a:prstGeom prst="rect">
                      <a:avLst/>
                    </a:prstGeom>
                    <a:noFill/>
                    <a:ln>
                      <a:noFill/>
                    </a:ln>
                  </pic:spPr>
                </pic:pic>
              </a:graphicData>
            </a:graphic>
          </wp:inline>
        </w:drawing>
      </w:r>
    </w:p>
    <w:p w14:paraId="252D1697" w14:textId="4FD2255E" w:rsidR="00DD1E0C" w:rsidRPr="00687239" w:rsidRDefault="00BF7F4E" w:rsidP="00687239">
      <w:pPr>
        <w:pStyle w:val="Caption"/>
        <w:spacing w:before="120" w:after="120" w:line="312" w:lineRule="auto"/>
        <w:jc w:val="center"/>
        <w:rPr>
          <w:i w:val="0"/>
          <w:iCs w:val="0"/>
          <w:noProof/>
          <w:color w:val="auto"/>
          <w:sz w:val="26"/>
          <w:szCs w:val="26"/>
          <w:lang w:val="da-DK"/>
        </w:rPr>
      </w:pPr>
      <w:bookmarkStart w:id="1966" w:name="_Toc90544549"/>
      <w:bookmarkStart w:id="1967" w:name="_Toc90654969"/>
      <w:r w:rsidRPr="00CD5DA4">
        <w:rPr>
          <w:i w:val="0"/>
          <w:iCs w:val="0"/>
          <w:color w:val="auto"/>
          <w:sz w:val="26"/>
          <w:szCs w:val="26"/>
          <w:lang w:val="da-DK"/>
        </w:rPr>
        <w:t xml:space="preserve">Hình </w:t>
      </w:r>
      <w:r w:rsidR="00BE6610" w:rsidRPr="00CD5DA4">
        <w:rPr>
          <w:i w:val="0"/>
          <w:iCs w:val="0"/>
          <w:color w:val="auto"/>
          <w:sz w:val="26"/>
          <w:szCs w:val="26"/>
          <w:lang w:val="da-DK"/>
        </w:rPr>
        <w:t>4.</w:t>
      </w:r>
      <w:r w:rsidR="00B76FF4" w:rsidRPr="00CD5DA4">
        <w:rPr>
          <w:i w:val="0"/>
          <w:iCs w:val="0"/>
          <w:color w:val="auto"/>
          <w:sz w:val="26"/>
          <w:szCs w:val="26"/>
          <w:lang w:val="da-DK"/>
        </w:rPr>
        <w:t>15</w:t>
      </w:r>
      <w:ins w:id="1968" w:author="lenovo" w:date="2021-12-30T09:11:00Z">
        <w:r w:rsidR="004030CF">
          <w:rPr>
            <w:i w:val="0"/>
            <w:iCs w:val="0"/>
            <w:color w:val="auto"/>
            <w:sz w:val="26"/>
            <w:szCs w:val="26"/>
            <w:lang w:val="da-DK"/>
          </w:rPr>
          <w:t>.</w:t>
        </w:r>
      </w:ins>
      <w:r w:rsidRPr="00CD5DA4">
        <w:rPr>
          <w:i w:val="0"/>
          <w:iCs w:val="0"/>
          <w:color w:val="auto"/>
          <w:sz w:val="26"/>
          <w:szCs w:val="26"/>
          <w:lang w:val="da-DK"/>
        </w:rPr>
        <w:t xml:space="preserve"> Giao diện xem dữ liệu</w:t>
      </w:r>
      <w:bookmarkEnd w:id="1966"/>
      <w:bookmarkEnd w:id="1967"/>
    </w:p>
    <w:p w14:paraId="72131330" w14:textId="0429E426" w:rsidR="00FF782E" w:rsidRPr="00CD5DA4" w:rsidRDefault="00FF782E" w:rsidP="00504E14">
      <w:pPr>
        <w:pStyle w:val="Heading3"/>
        <w:numPr>
          <w:ilvl w:val="2"/>
          <w:numId w:val="5"/>
        </w:numPr>
        <w:spacing w:before="0" w:after="0" w:line="312" w:lineRule="auto"/>
        <w:ind w:left="1077" w:hanging="629"/>
        <w:rPr>
          <w:rFonts w:ascii="Times New Roman" w:hAnsi="Times New Roman"/>
          <w:noProof/>
          <w:lang w:val="da-DK"/>
        </w:rPr>
      </w:pPr>
      <w:bookmarkStart w:id="1969" w:name="_Toc92435874"/>
      <w:r w:rsidRPr="00CD5DA4">
        <w:rPr>
          <w:rFonts w:ascii="Times New Roman" w:hAnsi="Times New Roman"/>
          <w:noProof/>
          <w:lang w:val="da-DK"/>
        </w:rPr>
        <w:t>Giao diện nạp từ hệ thống</w:t>
      </w:r>
      <w:bookmarkEnd w:id="1969"/>
    </w:p>
    <w:p w14:paraId="7E2DBFB0" w14:textId="77777777" w:rsidR="00BE5AE2" w:rsidRPr="00CD5DA4" w:rsidRDefault="00FF782E" w:rsidP="008256E4">
      <w:pPr>
        <w:spacing w:before="120" w:after="120" w:line="312" w:lineRule="auto"/>
        <w:ind w:firstLine="450"/>
        <w:jc w:val="both"/>
        <w:rPr>
          <w:noProof/>
          <w:sz w:val="26"/>
          <w:szCs w:val="26"/>
          <w:lang w:val="da-DK"/>
        </w:rPr>
      </w:pPr>
      <w:r w:rsidRPr="00CD5DA4">
        <w:rPr>
          <w:noProof/>
          <w:sz w:val="26"/>
          <w:szCs w:val="26"/>
          <w:lang w:val="da-DK"/>
        </w:rPr>
        <w:t>Giao diện ”Nạp từ hệ thống” gồm các chức năng: Chọn hệ thống muốn nạp, Nạp dữ liệu, Olap và Xem dữ liệu trong kho.</w:t>
      </w:r>
    </w:p>
    <w:p w14:paraId="42AB49F2" w14:textId="1EF05C7A" w:rsidR="00FF782E" w:rsidRDefault="00FF782E" w:rsidP="008256E4">
      <w:pPr>
        <w:spacing w:before="120" w:after="120" w:line="312" w:lineRule="auto"/>
        <w:ind w:firstLine="450"/>
        <w:jc w:val="both"/>
        <w:rPr>
          <w:bCs/>
          <w:noProof/>
          <w:sz w:val="26"/>
          <w:szCs w:val="26"/>
          <w:lang w:val="da-DK"/>
        </w:rPr>
      </w:pPr>
      <w:r w:rsidRPr="00CD5DA4">
        <w:rPr>
          <w:bCs/>
          <w:noProof/>
          <w:sz w:val="26"/>
          <w:szCs w:val="26"/>
          <w:lang w:val="da-DK"/>
        </w:rPr>
        <w:t>Dữ liệu từ hệ thống ứng dụng: bao gồm các chức năng cơ bản của ứng dụng</w:t>
      </w:r>
      <w:r w:rsidR="00BE5AE2" w:rsidRPr="00CD5DA4">
        <w:rPr>
          <w:bCs/>
          <w:noProof/>
          <w:sz w:val="26"/>
          <w:szCs w:val="26"/>
          <w:lang w:val="da-DK"/>
        </w:rPr>
        <w:t>.</w:t>
      </w:r>
    </w:p>
    <w:p w14:paraId="061876DC" w14:textId="77777777" w:rsidR="00687239" w:rsidRPr="00CD5DA4" w:rsidRDefault="00687239" w:rsidP="008256E4">
      <w:pPr>
        <w:spacing w:before="120" w:after="120" w:line="312" w:lineRule="auto"/>
        <w:ind w:firstLine="450"/>
        <w:jc w:val="both"/>
        <w:rPr>
          <w:noProof/>
          <w:sz w:val="26"/>
          <w:szCs w:val="26"/>
          <w:lang w:val="da-DK"/>
        </w:rPr>
      </w:pPr>
    </w:p>
    <w:p w14:paraId="671A91C6" w14:textId="591E1B47" w:rsidR="0090112F" w:rsidRPr="00CD5DA4" w:rsidRDefault="00FF782E" w:rsidP="008256E4">
      <w:pPr>
        <w:spacing w:before="120" w:after="120" w:line="312" w:lineRule="auto"/>
        <w:jc w:val="both"/>
        <w:rPr>
          <w:noProof/>
          <w:sz w:val="26"/>
          <w:szCs w:val="26"/>
        </w:rPr>
      </w:pPr>
      <w:r w:rsidRPr="00CD5DA4">
        <w:rPr>
          <w:noProof/>
          <w:sz w:val="26"/>
          <w:szCs w:val="26"/>
          <w:lang w:val="en-SG" w:eastAsia="en-SG"/>
        </w:rPr>
        <w:lastRenderedPageBreak/>
        <w:drawing>
          <wp:inline distT="0" distB="0" distL="0" distR="0" wp14:anchorId="260EE4C5" wp14:editId="1ECCBB3B">
            <wp:extent cx="5705475" cy="24410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08453" cy="2442325"/>
                    </a:xfrm>
                    <a:prstGeom prst="rect">
                      <a:avLst/>
                    </a:prstGeom>
                    <a:noFill/>
                    <a:ln>
                      <a:noFill/>
                    </a:ln>
                  </pic:spPr>
                </pic:pic>
              </a:graphicData>
            </a:graphic>
          </wp:inline>
        </w:drawing>
      </w:r>
    </w:p>
    <w:p w14:paraId="096046EB" w14:textId="76A12F66" w:rsidR="00FF782E" w:rsidRPr="00CD5DA4" w:rsidRDefault="00FF782E" w:rsidP="008256E4">
      <w:pPr>
        <w:spacing w:before="120" w:after="120" w:line="312" w:lineRule="auto"/>
        <w:jc w:val="both"/>
        <w:rPr>
          <w:bCs/>
          <w:noProof/>
          <w:sz w:val="26"/>
          <w:szCs w:val="26"/>
          <w:lang w:val="da-DK"/>
        </w:rPr>
      </w:pPr>
      <w:r w:rsidRPr="00CD5DA4">
        <w:rPr>
          <w:noProof/>
          <w:sz w:val="26"/>
          <w:szCs w:val="26"/>
          <w:lang w:val="en-SG" w:eastAsia="en-SG"/>
        </w:rPr>
        <w:drawing>
          <wp:inline distT="0" distB="0" distL="0" distR="0" wp14:anchorId="246B204D" wp14:editId="5E9B5CC2">
            <wp:extent cx="56959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95950" cy="2457450"/>
                    </a:xfrm>
                    <a:prstGeom prst="rect">
                      <a:avLst/>
                    </a:prstGeom>
                    <a:noFill/>
                    <a:ln>
                      <a:noFill/>
                    </a:ln>
                  </pic:spPr>
                </pic:pic>
              </a:graphicData>
            </a:graphic>
          </wp:inline>
        </w:drawing>
      </w:r>
    </w:p>
    <w:p w14:paraId="4D8D6E33" w14:textId="20E5E243" w:rsidR="00FF782E" w:rsidRPr="00CD5DA4" w:rsidRDefault="00FF782E" w:rsidP="008256E4">
      <w:pPr>
        <w:spacing w:before="120" w:after="120" w:line="312" w:lineRule="auto"/>
        <w:jc w:val="both"/>
        <w:rPr>
          <w:bCs/>
          <w:noProof/>
          <w:sz w:val="26"/>
          <w:szCs w:val="26"/>
          <w:lang w:val="da-DK"/>
        </w:rPr>
      </w:pPr>
      <w:r w:rsidRPr="00CD5DA4">
        <w:rPr>
          <w:noProof/>
          <w:sz w:val="26"/>
          <w:szCs w:val="26"/>
          <w:lang w:val="en-SG" w:eastAsia="en-SG"/>
        </w:rPr>
        <w:drawing>
          <wp:inline distT="0" distB="0" distL="0" distR="0" wp14:anchorId="3CC2EF6F" wp14:editId="3BC19C3A">
            <wp:extent cx="5745202" cy="2530549"/>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45202" cy="2530549"/>
                    </a:xfrm>
                    <a:prstGeom prst="rect">
                      <a:avLst/>
                    </a:prstGeom>
                    <a:noFill/>
                    <a:ln>
                      <a:noFill/>
                    </a:ln>
                  </pic:spPr>
                </pic:pic>
              </a:graphicData>
            </a:graphic>
          </wp:inline>
        </w:drawing>
      </w:r>
    </w:p>
    <w:p w14:paraId="2E25D5A5" w14:textId="2C657AAA" w:rsidR="00BF7F4E" w:rsidRPr="00CD5DA4" w:rsidRDefault="00BF7F4E" w:rsidP="008256E4">
      <w:pPr>
        <w:pStyle w:val="Caption"/>
        <w:spacing w:before="120" w:after="120" w:line="312" w:lineRule="auto"/>
        <w:jc w:val="center"/>
        <w:rPr>
          <w:bCs/>
          <w:i w:val="0"/>
          <w:iCs w:val="0"/>
          <w:noProof/>
          <w:sz w:val="26"/>
          <w:szCs w:val="26"/>
          <w:lang w:val="da-DK"/>
        </w:rPr>
      </w:pPr>
      <w:bookmarkStart w:id="1970" w:name="_Toc90544550"/>
      <w:bookmarkStart w:id="1971" w:name="_Toc90654970"/>
      <w:r w:rsidRPr="00CD5DA4">
        <w:rPr>
          <w:i w:val="0"/>
          <w:iCs w:val="0"/>
          <w:color w:val="auto"/>
          <w:sz w:val="26"/>
          <w:szCs w:val="26"/>
          <w:lang w:val="da-DK"/>
        </w:rPr>
        <w:t xml:space="preserve">Hình </w:t>
      </w:r>
      <w:r w:rsidR="00BE6610" w:rsidRPr="00CD5DA4">
        <w:rPr>
          <w:i w:val="0"/>
          <w:iCs w:val="0"/>
          <w:color w:val="auto"/>
          <w:sz w:val="26"/>
          <w:szCs w:val="26"/>
          <w:lang w:val="da-DK"/>
        </w:rPr>
        <w:t>4.</w:t>
      </w:r>
      <w:r w:rsidR="00EB51F1" w:rsidRPr="00CD5DA4">
        <w:rPr>
          <w:i w:val="0"/>
          <w:iCs w:val="0"/>
          <w:color w:val="auto"/>
          <w:sz w:val="26"/>
          <w:szCs w:val="26"/>
          <w:lang w:val="da-DK"/>
        </w:rPr>
        <w:t>16</w:t>
      </w:r>
      <w:ins w:id="1972" w:author="lenovo" w:date="2021-12-30T09:11:00Z">
        <w:r w:rsidR="004030CF">
          <w:rPr>
            <w:i w:val="0"/>
            <w:iCs w:val="0"/>
            <w:color w:val="auto"/>
            <w:sz w:val="26"/>
            <w:szCs w:val="26"/>
            <w:lang w:val="da-DK"/>
          </w:rPr>
          <w:t>.</w:t>
        </w:r>
      </w:ins>
      <w:r w:rsidRPr="00CD5DA4">
        <w:rPr>
          <w:i w:val="0"/>
          <w:iCs w:val="0"/>
          <w:color w:val="auto"/>
          <w:sz w:val="26"/>
          <w:szCs w:val="26"/>
          <w:lang w:val="da-DK"/>
        </w:rPr>
        <w:t xml:space="preserve"> Giao diện ứng dụng</w:t>
      </w:r>
      <w:bookmarkEnd w:id="1970"/>
      <w:bookmarkEnd w:id="1971"/>
    </w:p>
    <w:p w14:paraId="45C989A5" w14:textId="77777777" w:rsidR="00FF782E" w:rsidRPr="00CD5DA4" w:rsidRDefault="00FF782E" w:rsidP="008256E4">
      <w:pPr>
        <w:spacing w:before="120" w:after="120" w:line="312" w:lineRule="auto"/>
        <w:jc w:val="both"/>
        <w:rPr>
          <w:bCs/>
          <w:noProof/>
          <w:sz w:val="26"/>
          <w:szCs w:val="26"/>
          <w:lang w:val="da-DK"/>
        </w:rPr>
      </w:pPr>
      <w:r w:rsidRPr="00CD5DA4">
        <w:rPr>
          <w:bCs/>
          <w:noProof/>
          <w:sz w:val="26"/>
          <w:szCs w:val="26"/>
          <w:lang w:val="da-DK"/>
        </w:rPr>
        <w:br w:type="page"/>
      </w:r>
      <w:r w:rsidRPr="00CD5DA4">
        <w:rPr>
          <w:bCs/>
          <w:noProof/>
          <w:sz w:val="26"/>
          <w:szCs w:val="26"/>
          <w:lang w:val="da-DK"/>
        </w:rPr>
        <w:lastRenderedPageBreak/>
        <w:t>Dữ liệu từ hệ thống web: bao gồm các chức năng cơ bản của web</w:t>
      </w:r>
    </w:p>
    <w:p w14:paraId="5FB26717" w14:textId="1B0E5951" w:rsidR="00FF782E" w:rsidRPr="00CD5DA4" w:rsidRDefault="00FF782E" w:rsidP="008256E4">
      <w:pPr>
        <w:spacing w:before="120" w:after="120" w:line="312" w:lineRule="auto"/>
        <w:jc w:val="both"/>
        <w:rPr>
          <w:bCs/>
          <w:noProof/>
          <w:sz w:val="26"/>
          <w:szCs w:val="26"/>
          <w:lang w:val="da-DK"/>
        </w:rPr>
      </w:pPr>
      <w:r w:rsidRPr="00CD5DA4">
        <w:rPr>
          <w:noProof/>
          <w:sz w:val="26"/>
          <w:szCs w:val="26"/>
          <w:lang w:val="en-SG" w:eastAsia="en-SG"/>
        </w:rPr>
        <w:drawing>
          <wp:inline distT="0" distB="0" distL="0" distR="0" wp14:anchorId="1D68376A" wp14:editId="366D52CD">
            <wp:extent cx="5734050" cy="2647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4050" cy="2647950"/>
                    </a:xfrm>
                    <a:prstGeom prst="rect">
                      <a:avLst/>
                    </a:prstGeom>
                    <a:noFill/>
                    <a:ln>
                      <a:noFill/>
                    </a:ln>
                  </pic:spPr>
                </pic:pic>
              </a:graphicData>
            </a:graphic>
          </wp:inline>
        </w:drawing>
      </w:r>
    </w:p>
    <w:p w14:paraId="5A29C9A0" w14:textId="402D7378" w:rsidR="00FF782E" w:rsidRPr="00CD5DA4" w:rsidRDefault="00FF782E" w:rsidP="008256E4">
      <w:pPr>
        <w:spacing w:before="120" w:after="120" w:line="312" w:lineRule="auto"/>
        <w:jc w:val="both"/>
        <w:rPr>
          <w:bCs/>
          <w:noProof/>
          <w:sz w:val="26"/>
          <w:szCs w:val="26"/>
          <w:lang w:val="da-DK"/>
        </w:rPr>
      </w:pPr>
      <w:r w:rsidRPr="00CD5DA4">
        <w:rPr>
          <w:noProof/>
          <w:sz w:val="26"/>
          <w:szCs w:val="26"/>
          <w:lang w:val="en-SG" w:eastAsia="en-SG"/>
        </w:rPr>
        <w:drawing>
          <wp:inline distT="0" distB="0" distL="0" distR="0" wp14:anchorId="422298ED" wp14:editId="68F2A83F">
            <wp:extent cx="5734050" cy="2409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4050" cy="2409825"/>
                    </a:xfrm>
                    <a:prstGeom prst="rect">
                      <a:avLst/>
                    </a:prstGeom>
                    <a:noFill/>
                    <a:ln>
                      <a:noFill/>
                    </a:ln>
                  </pic:spPr>
                </pic:pic>
              </a:graphicData>
            </a:graphic>
          </wp:inline>
        </w:drawing>
      </w:r>
    </w:p>
    <w:p w14:paraId="1028EB06" w14:textId="25B5F43E" w:rsidR="00FF782E" w:rsidRPr="00CD5DA4" w:rsidRDefault="00FF782E" w:rsidP="008256E4">
      <w:pPr>
        <w:spacing w:before="120" w:after="120" w:line="312" w:lineRule="auto"/>
        <w:jc w:val="both"/>
        <w:rPr>
          <w:bCs/>
          <w:noProof/>
          <w:sz w:val="26"/>
          <w:szCs w:val="26"/>
          <w:lang w:val="da-DK"/>
        </w:rPr>
      </w:pPr>
      <w:r w:rsidRPr="00CD5DA4">
        <w:rPr>
          <w:noProof/>
          <w:sz w:val="26"/>
          <w:szCs w:val="26"/>
          <w:lang w:val="en-SG" w:eastAsia="en-SG"/>
        </w:rPr>
        <w:drawing>
          <wp:inline distT="0" distB="0" distL="0" distR="0" wp14:anchorId="44519783" wp14:editId="7C472B7D">
            <wp:extent cx="5734050" cy="2522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73489" cy="2539568"/>
                    </a:xfrm>
                    <a:prstGeom prst="rect">
                      <a:avLst/>
                    </a:prstGeom>
                    <a:noFill/>
                    <a:ln>
                      <a:noFill/>
                    </a:ln>
                  </pic:spPr>
                </pic:pic>
              </a:graphicData>
            </a:graphic>
          </wp:inline>
        </w:drawing>
      </w:r>
    </w:p>
    <w:p w14:paraId="1A6421D5" w14:textId="6D153977" w:rsidR="00EB51F1" w:rsidRPr="00F4190D" w:rsidRDefault="00BF7F4E" w:rsidP="00F4190D">
      <w:pPr>
        <w:pStyle w:val="Caption"/>
        <w:spacing w:before="120" w:after="120" w:line="312" w:lineRule="auto"/>
        <w:jc w:val="center"/>
        <w:rPr>
          <w:i w:val="0"/>
          <w:iCs w:val="0"/>
          <w:noProof/>
          <w:color w:val="auto"/>
          <w:sz w:val="26"/>
          <w:szCs w:val="26"/>
          <w:lang w:val="da-DK"/>
        </w:rPr>
      </w:pPr>
      <w:bookmarkStart w:id="1973" w:name="_Toc90544551"/>
      <w:bookmarkStart w:id="1974" w:name="_Toc90654971"/>
      <w:r w:rsidRPr="00CD5DA4">
        <w:rPr>
          <w:i w:val="0"/>
          <w:iCs w:val="0"/>
          <w:color w:val="auto"/>
          <w:sz w:val="26"/>
          <w:szCs w:val="26"/>
          <w:lang w:val="da-DK"/>
        </w:rPr>
        <w:t xml:space="preserve">Hình </w:t>
      </w:r>
      <w:r w:rsidR="00BE6610" w:rsidRPr="00CD5DA4">
        <w:rPr>
          <w:i w:val="0"/>
          <w:iCs w:val="0"/>
          <w:color w:val="auto"/>
          <w:sz w:val="26"/>
          <w:szCs w:val="26"/>
          <w:lang w:val="da-DK"/>
        </w:rPr>
        <w:t>4.</w:t>
      </w:r>
      <w:r w:rsidR="00EB51F1" w:rsidRPr="00CD5DA4">
        <w:rPr>
          <w:i w:val="0"/>
          <w:iCs w:val="0"/>
          <w:color w:val="auto"/>
          <w:sz w:val="26"/>
          <w:szCs w:val="26"/>
          <w:lang w:val="da-DK"/>
        </w:rPr>
        <w:t>17</w:t>
      </w:r>
      <w:ins w:id="1975" w:author="lenovo" w:date="2021-12-30T09:11:00Z">
        <w:r w:rsidR="004030CF">
          <w:rPr>
            <w:i w:val="0"/>
            <w:iCs w:val="0"/>
            <w:color w:val="auto"/>
            <w:sz w:val="26"/>
            <w:szCs w:val="26"/>
            <w:lang w:val="da-DK"/>
          </w:rPr>
          <w:t>.</w:t>
        </w:r>
      </w:ins>
      <w:r w:rsidRPr="00CD5DA4">
        <w:rPr>
          <w:i w:val="0"/>
          <w:iCs w:val="0"/>
          <w:color w:val="auto"/>
          <w:sz w:val="26"/>
          <w:szCs w:val="26"/>
          <w:lang w:val="da-DK"/>
        </w:rPr>
        <w:t xml:space="preserve"> Giao diện Web</w:t>
      </w:r>
      <w:bookmarkEnd w:id="1973"/>
      <w:bookmarkEnd w:id="1974"/>
    </w:p>
    <w:p w14:paraId="0CCD0E3D" w14:textId="6EE32089" w:rsidR="00FF782E" w:rsidRPr="00F4190D" w:rsidRDefault="00FF782E" w:rsidP="008256E4">
      <w:pPr>
        <w:pStyle w:val="Caption"/>
        <w:spacing w:before="120" w:after="120" w:line="312" w:lineRule="auto"/>
        <w:rPr>
          <w:bCs/>
          <w:i w:val="0"/>
          <w:iCs w:val="0"/>
          <w:noProof/>
          <w:sz w:val="26"/>
          <w:szCs w:val="26"/>
          <w:lang w:val="da-DK"/>
        </w:rPr>
      </w:pPr>
      <w:r w:rsidRPr="00F4190D">
        <w:rPr>
          <w:i w:val="0"/>
          <w:iCs w:val="0"/>
          <w:noProof/>
          <w:color w:val="auto"/>
          <w:sz w:val="26"/>
          <w:szCs w:val="26"/>
          <w:lang w:val="da-DK"/>
        </w:rPr>
        <w:lastRenderedPageBreak/>
        <w:t>Bước 1: Chọn server muốn kết nối -&gt; Chọn dữ liệu -&gt; chọn bảng</w:t>
      </w:r>
    </w:p>
    <w:p w14:paraId="31A7F175" w14:textId="28D628BB" w:rsidR="00FF782E" w:rsidRPr="00CD5DA4" w:rsidRDefault="00FF782E" w:rsidP="008256E4">
      <w:pPr>
        <w:spacing w:before="120" w:after="120" w:line="312" w:lineRule="auto"/>
        <w:jc w:val="both"/>
        <w:rPr>
          <w:noProof/>
          <w:sz w:val="26"/>
          <w:szCs w:val="26"/>
          <w:lang w:val="da-DK"/>
        </w:rPr>
      </w:pPr>
      <w:r w:rsidRPr="00CD5DA4">
        <w:rPr>
          <w:noProof/>
          <w:sz w:val="26"/>
          <w:szCs w:val="26"/>
          <w:lang w:val="en-SG" w:eastAsia="en-SG"/>
        </w:rPr>
        <w:drawing>
          <wp:inline distT="0" distB="0" distL="0" distR="0" wp14:anchorId="092E4726" wp14:editId="50B6F127">
            <wp:extent cx="5734050" cy="4448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4050" cy="4448175"/>
                    </a:xfrm>
                    <a:prstGeom prst="rect">
                      <a:avLst/>
                    </a:prstGeom>
                    <a:noFill/>
                    <a:ln>
                      <a:noFill/>
                    </a:ln>
                  </pic:spPr>
                </pic:pic>
              </a:graphicData>
            </a:graphic>
          </wp:inline>
        </w:drawing>
      </w:r>
    </w:p>
    <w:p w14:paraId="3AE55963" w14:textId="56931FC8" w:rsidR="00BF7F4E" w:rsidRPr="00CD5DA4" w:rsidRDefault="00BF7F4E" w:rsidP="008256E4">
      <w:pPr>
        <w:pStyle w:val="Caption"/>
        <w:spacing w:before="120" w:after="120" w:line="312" w:lineRule="auto"/>
        <w:jc w:val="center"/>
        <w:rPr>
          <w:i w:val="0"/>
          <w:iCs w:val="0"/>
          <w:noProof/>
          <w:sz w:val="26"/>
          <w:szCs w:val="26"/>
          <w:lang w:val="da-DK"/>
        </w:rPr>
      </w:pPr>
      <w:bookmarkStart w:id="1976" w:name="_Toc90544552"/>
      <w:bookmarkStart w:id="1977" w:name="_Toc90654972"/>
      <w:r w:rsidRPr="00CD5DA4">
        <w:rPr>
          <w:i w:val="0"/>
          <w:iCs w:val="0"/>
          <w:color w:val="auto"/>
          <w:sz w:val="26"/>
          <w:szCs w:val="26"/>
          <w:lang w:val="da-DK"/>
        </w:rPr>
        <w:t xml:space="preserve">Hình </w:t>
      </w:r>
      <w:r w:rsidR="00584A9B" w:rsidRPr="00CD5DA4">
        <w:rPr>
          <w:i w:val="0"/>
          <w:iCs w:val="0"/>
          <w:color w:val="auto"/>
          <w:sz w:val="26"/>
          <w:szCs w:val="26"/>
          <w:lang w:val="da-DK"/>
        </w:rPr>
        <w:t>4.</w:t>
      </w:r>
      <w:r w:rsidR="00EB51F1" w:rsidRPr="00CD5DA4">
        <w:rPr>
          <w:i w:val="0"/>
          <w:iCs w:val="0"/>
          <w:color w:val="auto"/>
          <w:sz w:val="26"/>
          <w:szCs w:val="26"/>
          <w:lang w:val="da-DK"/>
        </w:rPr>
        <w:t>18</w:t>
      </w:r>
      <w:ins w:id="1978" w:author="lenovo" w:date="2021-12-30T09:11:00Z">
        <w:r w:rsidR="004030CF">
          <w:rPr>
            <w:i w:val="0"/>
            <w:iCs w:val="0"/>
            <w:color w:val="auto"/>
            <w:sz w:val="26"/>
            <w:szCs w:val="26"/>
            <w:lang w:val="da-DK"/>
          </w:rPr>
          <w:t>.</w:t>
        </w:r>
      </w:ins>
      <w:r w:rsidRPr="00CD5DA4">
        <w:rPr>
          <w:i w:val="0"/>
          <w:iCs w:val="0"/>
          <w:noProof/>
          <w:color w:val="auto"/>
          <w:sz w:val="26"/>
          <w:szCs w:val="26"/>
          <w:lang w:val="da-DK"/>
        </w:rPr>
        <w:t xml:space="preserve"> Chọn sever kết nối và chọn dữ liệu</w:t>
      </w:r>
      <w:bookmarkEnd w:id="1976"/>
      <w:bookmarkEnd w:id="1977"/>
    </w:p>
    <w:p w14:paraId="47EFE6F6" w14:textId="77777777" w:rsidR="00F4190D" w:rsidRDefault="00F4190D">
      <w:pPr>
        <w:spacing w:after="160" w:line="259" w:lineRule="auto"/>
        <w:rPr>
          <w:noProof/>
          <w:sz w:val="26"/>
          <w:szCs w:val="26"/>
          <w:lang w:val="da-DK"/>
        </w:rPr>
      </w:pPr>
      <w:r>
        <w:rPr>
          <w:noProof/>
          <w:sz w:val="26"/>
          <w:szCs w:val="26"/>
          <w:lang w:val="da-DK"/>
        </w:rPr>
        <w:br w:type="page"/>
      </w:r>
    </w:p>
    <w:p w14:paraId="12E6F14B" w14:textId="5FF15251" w:rsidR="00FF782E" w:rsidRPr="00CD5DA4" w:rsidRDefault="00FF782E" w:rsidP="008256E4">
      <w:pPr>
        <w:spacing w:before="120" w:after="120" w:line="312" w:lineRule="auto"/>
        <w:ind w:firstLine="426"/>
        <w:jc w:val="both"/>
        <w:rPr>
          <w:noProof/>
          <w:sz w:val="26"/>
          <w:szCs w:val="26"/>
          <w:lang w:val="da-DK"/>
        </w:rPr>
      </w:pPr>
      <w:r w:rsidRPr="00CD5DA4">
        <w:rPr>
          <w:noProof/>
          <w:sz w:val="26"/>
          <w:szCs w:val="26"/>
          <w:lang w:val="da-DK"/>
        </w:rPr>
        <w:lastRenderedPageBreak/>
        <w:t>Bước 2: Nạp vào kho dữ liệu: Chọn bảng -&gt; Nạp</w:t>
      </w:r>
    </w:p>
    <w:p w14:paraId="40C39147" w14:textId="427F434E" w:rsidR="00FF782E" w:rsidRPr="00CD5DA4" w:rsidRDefault="00FF782E" w:rsidP="008256E4">
      <w:pPr>
        <w:spacing w:before="120" w:after="120" w:line="312" w:lineRule="auto"/>
        <w:jc w:val="both"/>
        <w:rPr>
          <w:noProof/>
          <w:sz w:val="26"/>
          <w:szCs w:val="26"/>
          <w:lang w:val="da-DK"/>
        </w:rPr>
      </w:pPr>
      <w:r w:rsidRPr="00CD5DA4">
        <w:rPr>
          <w:noProof/>
          <w:sz w:val="26"/>
          <w:szCs w:val="26"/>
          <w:lang w:val="en-SG" w:eastAsia="en-SG"/>
        </w:rPr>
        <w:drawing>
          <wp:inline distT="0" distB="0" distL="0" distR="0" wp14:anchorId="4F6C2604" wp14:editId="7C5A58B3">
            <wp:extent cx="5734050" cy="3371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4050" cy="3371850"/>
                    </a:xfrm>
                    <a:prstGeom prst="rect">
                      <a:avLst/>
                    </a:prstGeom>
                    <a:noFill/>
                    <a:ln>
                      <a:noFill/>
                    </a:ln>
                  </pic:spPr>
                </pic:pic>
              </a:graphicData>
            </a:graphic>
          </wp:inline>
        </w:drawing>
      </w:r>
    </w:p>
    <w:p w14:paraId="2745DFFA" w14:textId="5A1C2A66" w:rsidR="00BF7F4E" w:rsidRPr="00CD5DA4" w:rsidRDefault="00BF7F4E" w:rsidP="008256E4">
      <w:pPr>
        <w:pStyle w:val="Caption"/>
        <w:spacing w:before="120" w:after="120" w:line="312" w:lineRule="auto"/>
        <w:jc w:val="center"/>
        <w:rPr>
          <w:i w:val="0"/>
          <w:iCs w:val="0"/>
          <w:noProof/>
          <w:sz w:val="26"/>
          <w:szCs w:val="26"/>
          <w:lang w:val="da-DK"/>
        </w:rPr>
      </w:pPr>
      <w:bookmarkStart w:id="1979" w:name="_Toc90544553"/>
      <w:bookmarkStart w:id="1980" w:name="_Toc90654973"/>
      <w:r w:rsidRPr="00CD5DA4">
        <w:rPr>
          <w:i w:val="0"/>
          <w:iCs w:val="0"/>
          <w:color w:val="auto"/>
          <w:sz w:val="26"/>
          <w:szCs w:val="26"/>
          <w:lang w:val="da-DK"/>
        </w:rPr>
        <w:t xml:space="preserve">Hình </w:t>
      </w:r>
      <w:r w:rsidR="00584A9B" w:rsidRPr="00CD5DA4">
        <w:rPr>
          <w:i w:val="0"/>
          <w:iCs w:val="0"/>
          <w:color w:val="auto"/>
          <w:sz w:val="26"/>
          <w:szCs w:val="26"/>
          <w:lang w:val="da-DK"/>
        </w:rPr>
        <w:t>4.</w:t>
      </w:r>
      <w:r w:rsidR="00EB51F1" w:rsidRPr="00CD5DA4">
        <w:rPr>
          <w:i w:val="0"/>
          <w:iCs w:val="0"/>
          <w:color w:val="auto"/>
          <w:sz w:val="26"/>
          <w:szCs w:val="26"/>
          <w:lang w:val="da-DK"/>
        </w:rPr>
        <w:t>19</w:t>
      </w:r>
      <w:ins w:id="1981" w:author="lenovo" w:date="2021-12-30T09:11:00Z">
        <w:r w:rsidR="004030CF">
          <w:rPr>
            <w:i w:val="0"/>
            <w:iCs w:val="0"/>
            <w:color w:val="auto"/>
            <w:sz w:val="26"/>
            <w:szCs w:val="26"/>
            <w:lang w:val="da-DK"/>
          </w:rPr>
          <w:t>.</w:t>
        </w:r>
      </w:ins>
      <w:r w:rsidRPr="00CD5DA4">
        <w:rPr>
          <w:i w:val="0"/>
          <w:iCs w:val="0"/>
          <w:noProof/>
          <w:color w:val="auto"/>
          <w:sz w:val="26"/>
          <w:szCs w:val="26"/>
          <w:lang w:val="da-DK"/>
        </w:rPr>
        <w:t xml:space="preserve"> Nạp dữ liệu hệ thống vào kho</w:t>
      </w:r>
      <w:bookmarkEnd w:id="1979"/>
      <w:bookmarkEnd w:id="1980"/>
    </w:p>
    <w:p w14:paraId="29A93220" w14:textId="3E09C9BD" w:rsidR="00FF782E" w:rsidRPr="00CD5DA4" w:rsidRDefault="00FF782E" w:rsidP="008256E4">
      <w:pPr>
        <w:spacing w:before="120" w:after="120" w:line="312" w:lineRule="auto"/>
        <w:ind w:firstLine="426"/>
        <w:jc w:val="both"/>
        <w:rPr>
          <w:noProof/>
          <w:sz w:val="26"/>
          <w:szCs w:val="26"/>
          <w:lang w:val="da-DK"/>
        </w:rPr>
      </w:pPr>
      <w:r w:rsidRPr="00CD5DA4">
        <w:rPr>
          <w:noProof/>
          <w:sz w:val="26"/>
          <w:szCs w:val="26"/>
          <w:lang w:val="da-DK"/>
        </w:rPr>
        <w:br w:type="page"/>
      </w:r>
      <w:r w:rsidRPr="00CD5DA4">
        <w:rPr>
          <w:noProof/>
          <w:sz w:val="26"/>
          <w:szCs w:val="26"/>
          <w:lang w:val="da-DK"/>
        </w:rPr>
        <w:lastRenderedPageBreak/>
        <w:t>Bước 3: Cập nhật vào O</w:t>
      </w:r>
      <w:r w:rsidR="004A6B44" w:rsidRPr="00CD5DA4">
        <w:rPr>
          <w:noProof/>
          <w:sz w:val="26"/>
          <w:szCs w:val="26"/>
          <w:lang w:val="da-DK"/>
        </w:rPr>
        <w:t>LAP</w:t>
      </w:r>
    </w:p>
    <w:p w14:paraId="5AF4CD97" w14:textId="2BA78B93" w:rsidR="00FF782E" w:rsidRPr="00CD5DA4" w:rsidRDefault="00FF782E" w:rsidP="008256E4">
      <w:pPr>
        <w:spacing w:before="120" w:after="120" w:line="312" w:lineRule="auto"/>
        <w:jc w:val="both"/>
        <w:rPr>
          <w:noProof/>
          <w:sz w:val="26"/>
          <w:szCs w:val="26"/>
          <w:lang w:val="da-DK"/>
        </w:rPr>
      </w:pPr>
      <w:r w:rsidRPr="00CD5DA4">
        <w:rPr>
          <w:noProof/>
          <w:sz w:val="26"/>
          <w:szCs w:val="26"/>
          <w:lang w:val="en-SG" w:eastAsia="en-SG"/>
        </w:rPr>
        <w:drawing>
          <wp:inline distT="0" distB="0" distL="0" distR="0" wp14:anchorId="02FB3D8D" wp14:editId="6C42CDCB">
            <wp:extent cx="5734050" cy="4438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4050" cy="4438650"/>
                    </a:xfrm>
                    <a:prstGeom prst="rect">
                      <a:avLst/>
                    </a:prstGeom>
                    <a:noFill/>
                    <a:ln>
                      <a:noFill/>
                    </a:ln>
                  </pic:spPr>
                </pic:pic>
              </a:graphicData>
            </a:graphic>
          </wp:inline>
        </w:drawing>
      </w:r>
    </w:p>
    <w:p w14:paraId="55A2517B" w14:textId="3BE26DDA" w:rsidR="00BF7F4E" w:rsidRPr="00CD5DA4" w:rsidRDefault="00237556" w:rsidP="008256E4">
      <w:pPr>
        <w:pStyle w:val="Caption"/>
        <w:spacing w:before="120" w:after="120" w:line="312" w:lineRule="auto"/>
        <w:jc w:val="center"/>
        <w:rPr>
          <w:i w:val="0"/>
          <w:iCs w:val="0"/>
          <w:noProof/>
          <w:color w:val="auto"/>
          <w:sz w:val="26"/>
          <w:szCs w:val="26"/>
          <w:lang w:val="da-DK"/>
        </w:rPr>
      </w:pPr>
      <w:bookmarkStart w:id="1982" w:name="_Toc90544554"/>
      <w:bookmarkStart w:id="1983" w:name="_Toc90654974"/>
      <w:r w:rsidRPr="00CD5DA4">
        <w:rPr>
          <w:i w:val="0"/>
          <w:iCs w:val="0"/>
          <w:color w:val="auto"/>
          <w:sz w:val="26"/>
          <w:szCs w:val="26"/>
          <w:lang w:val="da-DK"/>
        </w:rPr>
        <w:t xml:space="preserve">Hình </w:t>
      </w:r>
      <w:r w:rsidR="00584A9B" w:rsidRPr="00CD5DA4">
        <w:rPr>
          <w:i w:val="0"/>
          <w:iCs w:val="0"/>
          <w:color w:val="auto"/>
          <w:sz w:val="26"/>
          <w:szCs w:val="26"/>
          <w:lang w:val="da-DK"/>
        </w:rPr>
        <w:t>4.2</w:t>
      </w:r>
      <w:r w:rsidR="00EB51F1" w:rsidRPr="00CD5DA4">
        <w:rPr>
          <w:i w:val="0"/>
          <w:iCs w:val="0"/>
          <w:color w:val="auto"/>
          <w:sz w:val="26"/>
          <w:szCs w:val="26"/>
          <w:lang w:val="da-DK"/>
        </w:rPr>
        <w:t>0</w:t>
      </w:r>
      <w:ins w:id="1984" w:author="lenovo" w:date="2021-12-30T09:11:00Z">
        <w:r w:rsidR="004030CF">
          <w:rPr>
            <w:i w:val="0"/>
            <w:iCs w:val="0"/>
            <w:color w:val="auto"/>
            <w:sz w:val="26"/>
            <w:szCs w:val="26"/>
            <w:lang w:val="da-DK"/>
          </w:rPr>
          <w:t>.</w:t>
        </w:r>
      </w:ins>
      <w:r w:rsidRPr="00CD5DA4">
        <w:rPr>
          <w:i w:val="0"/>
          <w:iCs w:val="0"/>
          <w:color w:val="auto"/>
          <w:sz w:val="26"/>
          <w:szCs w:val="26"/>
          <w:lang w:val="da-DK"/>
        </w:rPr>
        <w:t xml:space="preserve"> Cập nhật OLAP</w:t>
      </w:r>
      <w:bookmarkEnd w:id="1982"/>
      <w:bookmarkEnd w:id="1983"/>
    </w:p>
    <w:p w14:paraId="2F0B4F63" w14:textId="77777777" w:rsidR="00F4190D" w:rsidRDefault="00F4190D">
      <w:pPr>
        <w:spacing w:after="160" w:line="259" w:lineRule="auto"/>
        <w:rPr>
          <w:noProof/>
          <w:sz w:val="26"/>
          <w:szCs w:val="26"/>
          <w:lang w:val="da-DK"/>
        </w:rPr>
      </w:pPr>
      <w:r>
        <w:rPr>
          <w:noProof/>
          <w:sz w:val="26"/>
          <w:szCs w:val="26"/>
          <w:lang w:val="da-DK"/>
        </w:rPr>
        <w:br w:type="page"/>
      </w:r>
    </w:p>
    <w:p w14:paraId="7C7FFD22" w14:textId="7C89017F" w:rsidR="00FF782E" w:rsidRPr="00CD5DA4" w:rsidRDefault="00FF782E" w:rsidP="008256E4">
      <w:pPr>
        <w:spacing w:before="120" w:after="120" w:line="312" w:lineRule="auto"/>
        <w:ind w:firstLine="426"/>
        <w:jc w:val="both"/>
        <w:rPr>
          <w:noProof/>
          <w:sz w:val="26"/>
          <w:szCs w:val="26"/>
          <w:lang w:val="da-DK"/>
        </w:rPr>
      </w:pPr>
      <w:r w:rsidRPr="00CD5DA4">
        <w:rPr>
          <w:noProof/>
          <w:sz w:val="26"/>
          <w:szCs w:val="26"/>
          <w:lang w:val="da-DK"/>
        </w:rPr>
        <w:lastRenderedPageBreak/>
        <w:t>Bước 4: Xem dữ liệu trong kho: Chọn xem dữ liệu</w:t>
      </w:r>
    </w:p>
    <w:p w14:paraId="551EF50A" w14:textId="0F76FD50" w:rsidR="00FF782E" w:rsidRPr="00CD5DA4" w:rsidRDefault="00FF782E" w:rsidP="008256E4">
      <w:pPr>
        <w:spacing w:before="120" w:after="120" w:line="312" w:lineRule="auto"/>
        <w:jc w:val="both"/>
        <w:rPr>
          <w:noProof/>
          <w:sz w:val="26"/>
          <w:szCs w:val="26"/>
          <w:lang w:val="da-DK"/>
        </w:rPr>
      </w:pPr>
      <w:r w:rsidRPr="00CD5DA4">
        <w:rPr>
          <w:noProof/>
          <w:sz w:val="26"/>
          <w:szCs w:val="26"/>
          <w:lang w:val="en-SG" w:eastAsia="en-SG"/>
        </w:rPr>
        <w:drawing>
          <wp:inline distT="0" distB="0" distL="0" distR="0" wp14:anchorId="7B74F262" wp14:editId="5A72ADF9">
            <wp:extent cx="5647766" cy="334925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86617" cy="3372296"/>
                    </a:xfrm>
                    <a:prstGeom prst="rect">
                      <a:avLst/>
                    </a:prstGeom>
                    <a:noFill/>
                    <a:ln>
                      <a:noFill/>
                    </a:ln>
                  </pic:spPr>
                </pic:pic>
              </a:graphicData>
            </a:graphic>
          </wp:inline>
        </w:drawing>
      </w:r>
    </w:p>
    <w:p w14:paraId="62E0A959" w14:textId="7F1E64E1" w:rsidR="00237556" w:rsidRPr="00CD5DA4" w:rsidRDefault="00237556" w:rsidP="008256E4">
      <w:pPr>
        <w:pStyle w:val="Caption"/>
        <w:spacing w:before="120" w:after="120" w:line="312" w:lineRule="auto"/>
        <w:jc w:val="center"/>
        <w:rPr>
          <w:i w:val="0"/>
          <w:iCs w:val="0"/>
          <w:noProof/>
          <w:sz w:val="26"/>
          <w:szCs w:val="26"/>
          <w:lang w:val="da-DK"/>
        </w:rPr>
      </w:pPr>
      <w:bookmarkStart w:id="1985" w:name="_Toc90544555"/>
      <w:bookmarkStart w:id="1986" w:name="_Toc90654975"/>
      <w:r w:rsidRPr="00CD5DA4">
        <w:rPr>
          <w:i w:val="0"/>
          <w:iCs w:val="0"/>
          <w:color w:val="auto"/>
          <w:sz w:val="26"/>
          <w:szCs w:val="26"/>
          <w:lang w:val="da-DK"/>
        </w:rPr>
        <w:t xml:space="preserve">Hình </w:t>
      </w:r>
      <w:r w:rsidR="00584A9B" w:rsidRPr="00CD5DA4">
        <w:rPr>
          <w:i w:val="0"/>
          <w:iCs w:val="0"/>
          <w:color w:val="auto"/>
          <w:sz w:val="26"/>
          <w:szCs w:val="26"/>
          <w:lang w:val="da-DK"/>
        </w:rPr>
        <w:t>4.2</w:t>
      </w:r>
      <w:r w:rsidR="00EB51F1" w:rsidRPr="00CD5DA4">
        <w:rPr>
          <w:i w:val="0"/>
          <w:iCs w:val="0"/>
          <w:color w:val="auto"/>
          <w:sz w:val="26"/>
          <w:szCs w:val="26"/>
          <w:lang w:val="da-DK"/>
        </w:rPr>
        <w:t>1</w:t>
      </w:r>
      <w:ins w:id="1987" w:author="lenovo" w:date="2021-12-30T09:11:00Z">
        <w:r w:rsidR="004030CF">
          <w:rPr>
            <w:i w:val="0"/>
            <w:iCs w:val="0"/>
            <w:color w:val="auto"/>
            <w:sz w:val="26"/>
            <w:szCs w:val="26"/>
            <w:lang w:val="da-DK"/>
          </w:rPr>
          <w:t>.</w:t>
        </w:r>
      </w:ins>
      <w:r w:rsidRPr="00CD5DA4">
        <w:rPr>
          <w:i w:val="0"/>
          <w:iCs w:val="0"/>
          <w:color w:val="auto"/>
          <w:sz w:val="26"/>
          <w:szCs w:val="26"/>
          <w:lang w:val="da-DK"/>
        </w:rPr>
        <w:t xml:space="preserve"> Giao diện xem dữ liệu</w:t>
      </w:r>
      <w:bookmarkEnd w:id="1985"/>
      <w:bookmarkEnd w:id="1986"/>
    </w:p>
    <w:p w14:paraId="1FAB6BDC" w14:textId="77777777" w:rsidR="00FF782E" w:rsidRPr="00CD5DA4" w:rsidRDefault="00FF782E" w:rsidP="00504E14">
      <w:pPr>
        <w:pStyle w:val="Heading3"/>
        <w:numPr>
          <w:ilvl w:val="2"/>
          <w:numId w:val="5"/>
        </w:numPr>
        <w:spacing w:before="0" w:after="0" w:line="312" w:lineRule="auto"/>
        <w:ind w:left="1077" w:hanging="629"/>
        <w:rPr>
          <w:rFonts w:ascii="Times New Roman" w:hAnsi="Times New Roman"/>
          <w:noProof/>
          <w:lang w:val="da-DK"/>
        </w:rPr>
      </w:pPr>
      <w:bookmarkStart w:id="1988" w:name="_Toc92435875"/>
      <w:r w:rsidRPr="00CD5DA4">
        <w:rPr>
          <w:rFonts w:ascii="Times New Roman" w:hAnsi="Times New Roman"/>
          <w:noProof/>
          <w:lang w:val="da-DK"/>
        </w:rPr>
        <w:t>Giao diện nạp từ Access</w:t>
      </w:r>
      <w:bookmarkEnd w:id="1988"/>
    </w:p>
    <w:p w14:paraId="0E5587A1" w14:textId="77777777" w:rsidR="00FF782E" w:rsidRPr="00CD5DA4" w:rsidRDefault="00FF782E" w:rsidP="008256E4">
      <w:pPr>
        <w:spacing w:before="120" w:after="120" w:line="312" w:lineRule="auto"/>
        <w:ind w:firstLine="426"/>
        <w:jc w:val="both"/>
        <w:rPr>
          <w:noProof/>
          <w:sz w:val="26"/>
          <w:szCs w:val="26"/>
          <w:lang w:val="da-DK"/>
        </w:rPr>
      </w:pPr>
      <w:r w:rsidRPr="00CD5DA4">
        <w:rPr>
          <w:noProof/>
          <w:sz w:val="26"/>
          <w:szCs w:val="26"/>
          <w:lang w:val="da-DK"/>
        </w:rPr>
        <w:t>Giao diện ”Nạp từ Access” gồm các chức năng: Chọn đường dẫn để file Access, Nạp dữ liệu, Load Access, Olap và Xem dữ liệu trong kho.</w:t>
      </w:r>
    </w:p>
    <w:p w14:paraId="0240E184" w14:textId="26C5D60A" w:rsidR="00FF782E" w:rsidRPr="00CD5DA4" w:rsidRDefault="00FF782E" w:rsidP="008256E4">
      <w:pPr>
        <w:spacing w:before="120" w:after="120" w:line="312" w:lineRule="auto"/>
        <w:ind w:firstLine="426"/>
        <w:jc w:val="both"/>
        <w:rPr>
          <w:noProof/>
          <w:sz w:val="26"/>
          <w:szCs w:val="26"/>
          <w:lang w:val="da-DK"/>
        </w:rPr>
      </w:pPr>
      <w:r w:rsidRPr="00CD5DA4">
        <w:rPr>
          <w:noProof/>
          <w:sz w:val="26"/>
          <w:szCs w:val="26"/>
          <w:lang w:val="da-DK"/>
        </w:rPr>
        <w:t>Bước 1: Chọn đường dẫn để file Access -&gt; Chọn bảng -&gt; load Access</w:t>
      </w:r>
      <w:r w:rsidR="00BE5AE2" w:rsidRPr="00CD5DA4">
        <w:rPr>
          <w:noProof/>
          <w:sz w:val="26"/>
          <w:szCs w:val="26"/>
          <w:lang w:val="da-DK"/>
        </w:rPr>
        <w:t>.</w:t>
      </w:r>
    </w:p>
    <w:p w14:paraId="0E183702" w14:textId="6A17F0C1" w:rsidR="00FF782E" w:rsidRPr="00CD5DA4" w:rsidRDefault="00FF782E" w:rsidP="008256E4">
      <w:pPr>
        <w:spacing w:before="120" w:after="120" w:line="312" w:lineRule="auto"/>
        <w:jc w:val="both"/>
        <w:rPr>
          <w:noProof/>
          <w:sz w:val="26"/>
          <w:szCs w:val="26"/>
          <w:lang w:val="da-DK"/>
        </w:rPr>
      </w:pPr>
      <w:r w:rsidRPr="00CD5DA4">
        <w:rPr>
          <w:noProof/>
          <w:sz w:val="26"/>
          <w:szCs w:val="26"/>
          <w:lang w:val="en-SG" w:eastAsia="en-SG"/>
        </w:rPr>
        <w:drawing>
          <wp:inline distT="0" distB="0" distL="0" distR="0" wp14:anchorId="5083813B" wp14:editId="25DBE780">
            <wp:extent cx="5734050" cy="3067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337BFDF9" w14:textId="5DAC56C4" w:rsidR="00237556" w:rsidRPr="00CD5DA4" w:rsidRDefault="00237556" w:rsidP="008256E4">
      <w:pPr>
        <w:pStyle w:val="Caption"/>
        <w:spacing w:before="120" w:after="120" w:line="312" w:lineRule="auto"/>
        <w:jc w:val="center"/>
        <w:rPr>
          <w:i w:val="0"/>
          <w:iCs w:val="0"/>
          <w:noProof/>
          <w:color w:val="auto"/>
          <w:sz w:val="26"/>
          <w:szCs w:val="26"/>
          <w:lang w:val="da-DK"/>
        </w:rPr>
      </w:pPr>
      <w:bookmarkStart w:id="1989" w:name="_Toc90544556"/>
      <w:bookmarkStart w:id="1990" w:name="_Toc90654976"/>
      <w:r w:rsidRPr="00CD5DA4">
        <w:rPr>
          <w:i w:val="0"/>
          <w:iCs w:val="0"/>
          <w:color w:val="auto"/>
          <w:sz w:val="26"/>
          <w:szCs w:val="26"/>
        </w:rPr>
        <w:lastRenderedPageBreak/>
        <w:t xml:space="preserve">Hình </w:t>
      </w:r>
      <w:r w:rsidR="00584A9B" w:rsidRPr="00CD5DA4">
        <w:rPr>
          <w:i w:val="0"/>
          <w:iCs w:val="0"/>
          <w:color w:val="auto"/>
          <w:sz w:val="26"/>
          <w:szCs w:val="26"/>
        </w:rPr>
        <w:t>4.2</w:t>
      </w:r>
      <w:r w:rsidR="00EB51F1" w:rsidRPr="00CD5DA4">
        <w:rPr>
          <w:i w:val="0"/>
          <w:iCs w:val="0"/>
          <w:color w:val="auto"/>
          <w:sz w:val="26"/>
          <w:szCs w:val="26"/>
        </w:rPr>
        <w:t>2</w:t>
      </w:r>
      <w:ins w:id="1991" w:author="lenovo" w:date="2021-12-30T09:11:00Z">
        <w:r w:rsidR="004030CF">
          <w:rPr>
            <w:i w:val="0"/>
            <w:iCs w:val="0"/>
            <w:color w:val="auto"/>
            <w:sz w:val="26"/>
            <w:szCs w:val="26"/>
          </w:rPr>
          <w:t>.</w:t>
        </w:r>
      </w:ins>
      <w:r w:rsidRPr="00CD5DA4">
        <w:rPr>
          <w:i w:val="0"/>
          <w:iCs w:val="0"/>
          <w:noProof/>
          <w:color w:val="auto"/>
          <w:sz w:val="26"/>
          <w:szCs w:val="26"/>
          <w:lang w:val="da-DK"/>
        </w:rPr>
        <w:t xml:space="preserve"> Chọn đường dẫn để file Access</w:t>
      </w:r>
      <w:bookmarkEnd w:id="1989"/>
      <w:bookmarkEnd w:id="1990"/>
    </w:p>
    <w:p w14:paraId="52030817" w14:textId="0EB10D82" w:rsidR="00FF782E" w:rsidRPr="00CD5DA4" w:rsidRDefault="00FF782E" w:rsidP="008256E4">
      <w:pPr>
        <w:spacing w:before="120" w:after="120" w:line="312" w:lineRule="auto"/>
        <w:ind w:firstLine="426"/>
        <w:jc w:val="both"/>
        <w:rPr>
          <w:noProof/>
          <w:sz w:val="26"/>
          <w:szCs w:val="26"/>
          <w:lang w:val="da-DK"/>
        </w:rPr>
      </w:pPr>
      <w:r w:rsidRPr="00CD5DA4">
        <w:rPr>
          <w:noProof/>
          <w:sz w:val="26"/>
          <w:szCs w:val="26"/>
          <w:lang w:val="da-DK"/>
        </w:rPr>
        <w:t>Bước 2: Nạp vào kho dữ liệu: Chọn bảng -&gt; Nạp Access</w:t>
      </w:r>
      <w:r w:rsidR="00BE5AE2" w:rsidRPr="00CD5DA4">
        <w:rPr>
          <w:noProof/>
          <w:sz w:val="26"/>
          <w:szCs w:val="26"/>
          <w:lang w:val="da-DK"/>
        </w:rPr>
        <w:t>.</w:t>
      </w:r>
    </w:p>
    <w:p w14:paraId="595A4C52" w14:textId="4ACE384A" w:rsidR="00FF782E" w:rsidRPr="00CD5DA4" w:rsidRDefault="00FF782E" w:rsidP="008256E4">
      <w:pPr>
        <w:spacing w:before="120" w:after="120" w:line="312" w:lineRule="auto"/>
        <w:jc w:val="both"/>
        <w:rPr>
          <w:noProof/>
          <w:sz w:val="26"/>
          <w:szCs w:val="26"/>
          <w:lang w:val="da-DK"/>
        </w:rPr>
      </w:pPr>
      <w:r w:rsidRPr="00CD5DA4">
        <w:rPr>
          <w:noProof/>
          <w:sz w:val="26"/>
          <w:szCs w:val="26"/>
          <w:lang w:val="en-SG" w:eastAsia="en-SG"/>
        </w:rPr>
        <w:drawing>
          <wp:inline distT="0" distB="0" distL="0" distR="0" wp14:anchorId="600186EE" wp14:editId="67884A8C">
            <wp:extent cx="5734050" cy="3409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050" cy="3409950"/>
                    </a:xfrm>
                    <a:prstGeom prst="rect">
                      <a:avLst/>
                    </a:prstGeom>
                    <a:noFill/>
                    <a:ln>
                      <a:noFill/>
                    </a:ln>
                  </pic:spPr>
                </pic:pic>
              </a:graphicData>
            </a:graphic>
          </wp:inline>
        </w:drawing>
      </w:r>
    </w:p>
    <w:p w14:paraId="0366743B" w14:textId="7A5EE6D8" w:rsidR="003E234F" w:rsidRPr="00CD5DA4" w:rsidRDefault="00237556" w:rsidP="008256E4">
      <w:pPr>
        <w:pStyle w:val="Caption"/>
        <w:spacing w:before="120" w:after="120" w:line="312" w:lineRule="auto"/>
        <w:jc w:val="center"/>
        <w:rPr>
          <w:i w:val="0"/>
          <w:iCs w:val="0"/>
          <w:noProof/>
          <w:sz w:val="26"/>
          <w:szCs w:val="26"/>
          <w:lang w:val="da-DK"/>
        </w:rPr>
      </w:pPr>
      <w:bookmarkStart w:id="1992" w:name="_Toc90544557"/>
      <w:bookmarkStart w:id="1993" w:name="_Toc90654977"/>
      <w:r w:rsidRPr="00CD5DA4">
        <w:rPr>
          <w:i w:val="0"/>
          <w:iCs w:val="0"/>
          <w:color w:val="auto"/>
          <w:sz w:val="26"/>
          <w:szCs w:val="26"/>
        </w:rPr>
        <w:t xml:space="preserve">Hình </w:t>
      </w:r>
      <w:r w:rsidR="00584A9B" w:rsidRPr="00CD5DA4">
        <w:rPr>
          <w:i w:val="0"/>
          <w:iCs w:val="0"/>
          <w:color w:val="auto"/>
          <w:sz w:val="26"/>
          <w:szCs w:val="26"/>
        </w:rPr>
        <w:t>4.2</w:t>
      </w:r>
      <w:r w:rsidR="00EB51F1" w:rsidRPr="00CD5DA4">
        <w:rPr>
          <w:i w:val="0"/>
          <w:iCs w:val="0"/>
          <w:color w:val="auto"/>
          <w:sz w:val="26"/>
          <w:szCs w:val="26"/>
        </w:rPr>
        <w:t>3</w:t>
      </w:r>
      <w:ins w:id="1994" w:author="lenovo" w:date="2021-12-30T09:11:00Z">
        <w:r w:rsidR="004030CF">
          <w:rPr>
            <w:i w:val="0"/>
            <w:iCs w:val="0"/>
            <w:color w:val="auto"/>
            <w:sz w:val="26"/>
            <w:szCs w:val="26"/>
          </w:rPr>
          <w:t>.</w:t>
        </w:r>
      </w:ins>
      <w:r w:rsidRPr="00CD5DA4">
        <w:rPr>
          <w:i w:val="0"/>
          <w:iCs w:val="0"/>
          <w:noProof/>
          <w:color w:val="auto"/>
          <w:sz w:val="26"/>
          <w:szCs w:val="26"/>
          <w:lang w:val="da-DK"/>
        </w:rPr>
        <w:t xml:space="preserve"> Nạp Access</w:t>
      </w:r>
      <w:bookmarkEnd w:id="1992"/>
      <w:bookmarkEnd w:id="1993"/>
    </w:p>
    <w:p w14:paraId="782ECA31" w14:textId="42DBC020" w:rsidR="00FF782E" w:rsidRPr="00CD5DA4" w:rsidRDefault="00FF782E" w:rsidP="008256E4">
      <w:pPr>
        <w:spacing w:before="120" w:after="120" w:line="312" w:lineRule="auto"/>
        <w:ind w:firstLine="426"/>
        <w:jc w:val="both"/>
        <w:rPr>
          <w:noProof/>
          <w:sz w:val="26"/>
          <w:szCs w:val="26"/>
          <w:lang w:val="da-DK"/>
        </w:rPr>
      </w:pPr>
      <w:r w:rsidRPr="00CD5DA4">
        <w:rPr>
          <w:noProof/>
          <w:sz w:val="26"/>
          <w:szCs w:val="26"/>
          <w:lang w:val="da-DK"/>
        </w:rPr>
        <w:t>Bước 3: Cập nhật vào Olap</w:t>
      </w:r>
    </w:p>
    <w:p w14:paraId="360FA2ED" w14:textId="4210B6D9" w:rsidR="00FF782E" w:rsidRPr="00CD5DA4" w:rsidRDefault="00FF782E" w:rsidP="008256E4">
      <w:pPr>
        <w:spacing w:before="120" w:after="120" w:line="312" w:lineRule="auto"/>
        <w:jc w:val="both"/>
        <w:rPr>
          <w:noProof/>
          <w:sz w:val="26"/>
          <w:szCs w:val="26"/>
          <w:lang w:val="da-DK"/>
        </w:rPr>
      </w:pPr>
      <w:r w:rsidRPr="00CD5DA4">
        <w:rPr>
          <w:noProof/>
          <w:sz w:val="26"/>
          <w:szCs w:val="26"/>
          <w:lang w:val="en-SG" w:eastAsia="en-SG"/>
        </w:rPr>
        <w:drawing>
          <wp:inline distT="0" distB="0" distL="0" distR="0" wp14:anchorId="35A231C7" wp14:editId="06F31593">
            <wp:extent cx="5734050" cy="3476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4050" cy="3476625"/>
                    </a:xfrm>
                    <a:prstGeom prst="rect">
                      <a:avLst/>
                    </a:prstGeom>
                    <a:noFill/>
                    <a:ln>
                      <a:noFill/>
                    </a:ln>
                  </pic:spPr>
                </pic:pic>
              </a:graphicData>
            </a:graphic>
          </wp:inline>
        </w:drawing>
      </w:r>
    </w:p>
    <w:p w14:paraId="16437E9F" w14:textId="34E50EC9" w:rsidR="00237556" w:rsidRPr="00CD5DA4" w:rsidRDefault="00237556" w:rsidP="008256E4">
      <w:pPr>
        <w:pStyle w:val="Caption"/>
        <w:spacing w:before="120" w:after="120" w:line="312" w:lineRule="auto"/>
        <w:jc w:val="center"/>
        <w:rPr>
          <w:i w:val="0"/>
          <w:iCs w:val="0"/>
          <w:noProof/>
          <w:color w:val="auto"/>
          <w:sz w:val="26"/>
          <w:szCs w:val="26"/>
          <w:lang w:val="da-DK"/>
        </w:rPr>
      </w:pPr>
      <w:bookmarkStart w:id="1995" w:name="_Toc90544558"/>
      <w:bookmarkStart w:id="1996" w:name="_Toc90654978"/>
      <w:r w:rsidRPr="00CD5DA4">
        <w:rPr>
          <w:i w:val="0"/>
          <w:iCs w:val="0"/>
          <w:color w:val="auto"/>
          <w:sz w:val="26"/>
          <w:szCs w:val="26"/>
          <w:lang w:val="da-DK"/>
        </w:rPr>
        <w:lastRenderedPageBreak/>
        <w:t xml:space="preserve">Hình </w:t>
      </w:r>
      <w:r w:rsidR="00584A9B" w:rsidRPr="00CD5DA4">
        <w:rPr>
          <w:i w:val="0"/>
          <w:iCs w:val="0"/>
          <w:color w:val="auto"/>
          <w:sz w:val="26"/>
          <w:szCs w:val="26"/>
          <w:lang w:val="da-DK"/>
        </w:rPr>
        <w:t>4.24</w:t>
      </w:r>
      <w:ins w:id="1997" w:author="lenovo" w:date="2021-12-30T09:11:00Z">
        <w:r w:rsidR="004030CF">
          <w:rPr>
            <w:i w:val="0"/>
            <w:iCs w:val="0"/>
            <w:color w:val="auto"/>
            <w:sz w:val="26"/>
            <w:szCs w:val="26"/>
            <w:lang w:val="da-DK"/>
          </w:rPr>
          <w:t>.</w:t>
        </w:r>
      </w:ins>
      <w:r w:rsidRPr="00CD5DA4">
        <w:rPr>
          <w:i w:val="0"/>
          <w:iCs w:val="0"/>
          <w:color w:val="auto"/>
          <w:sz w:val="26"/>
          <w:szCs w:val="26"/>
          <w:lang w:val="da-DK"/>
        </w:rPr>
        <w:t xml:space="preserve"> Cập nhật Olap</w:t>
      </w:r>
      <w:bookmarkEnd w:id="1995"/>
      <w:bookmarkEnd w:id="1996"/>
    </w:p>
    <w:p w14:paraId="10EA31F2" w14:textId="77777777" w:rsidR="00FF782E" w:rsidRPr="00CD5DA4" w:rsidRDefault="00FF782E" w:rsidP="008256E4">
      <w:pPr>
        <w:spacing w:before="120" w:after="120" w:line="312" w:lineRule="auto"/>
        <w:ind w:firstLine="426"/>
        <w:jc w:val="both"/>
        <w:rPr>
          <w:noProof/>
          <w:sz w:val="26"/>
          <w:szCs w:val="26"/>
          <w:lang w:val="da-DK"/>
        </w:rPr>
      </w:pPr>
      <w:r w:rsidRPr="00CD5DA4">
        <w:rPr>
          <w:noProof/>
          <w:sz w:val="26"/>
          <w:szCs w:val="26"/>
          <w:lang w:val="da-DK"/>
        </w:rPr>
        <w:t>Bước 4: Xem dữ liệu trong kho: Chọn xem dữ liệu</w:t>
      </w:r>
    </w:p>
    <w:p w14:paraId="038ACE36" w14:textId="7E5EE7C5" w:rsidR="00FF782E" w:rsidRPr="00CD5DA4" w:rsidRDefault="00FF782E" w:rsidP="008256E4">
      <w:pPr>
        <w:spacing w:before="120" w:after="120" w:line="312" w:lineRule="auto"/>
        <w:jc w:val="both"/>
        <w:rPr>
          <w:noProof/>
          <w:sz w:val="26"/>
          <w:szCs w:val="26"/>
          <w:lang w:val="da-DK"/>
        </w:rPr>
      </w:pPr>
      <w:r w:rsidRPr="00CD5DA4">
        <w:rPr>
          <w:noProof/>
          <w:sz w:val="26"/>
          <w:szCs w:val="26"/>
          <w:lang w:val="en-SG" w:eastAsia="en-SG"/>
        </w:rPr>
        <w:drawing>
          <wp:inline distT="0" distB="0" distL="0" distR="0" wp14:anchorId="2A5C668D" wp14:editId="1A3C8B16">
            <wp:extent cx="5656521" cy="3604238"/>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96689" cy="3629832"/>
                    </a:xfrm>
                    <a:prstGeom prst="rect">
                      <a:avLst/>
                    </a:prstGeom>
                    <a:noFill/>
                    <a:ln>
                      <a:noFill/>
                    </a:ln>
                  </pic:spPr>
                </pic:pic>
              </a:graphicData>
            </a:graphic>
          </wp:inline>
        </w:drawing>
      </w:r>
    </w:p>
    <w:p w14:paraId="19EE64C8" w14:textId="44709FF4" w:rsidR="00237556" w:rsidRPr="00CD5DA4" w:rsidRDefault="00237556" w:rsidP="008256E4">
      <w:pPr>
        <w:pStyle w:val="Caption"/>
        <w:spacing w:before="120" w:after="120" w:line="312" w:lineRule="auto"/>
        <w:jc w:val="center"/>
        <w:rPr>
          <w:i w:val="0"/>
          <w:iCs w:val="0"/>
          <w:noProof/>
          <w:sz w:val="26"/>
          <w:szCs w:val="26"/>
          <w:lang w:val="da-DK"/>
        </w:rPr>
      </w:pPr>
      <w:bookmarkStart w:id="1998" w:name="_Toc90544559"/>
      <w:bookmarkStart w:id="1999" w:name="_Toc90654979"/>
      <w:r w:rsidRPr="00CD5DA4">
        <w:rPr>
          <w:i w:val="0"/>
          <w:iCs w:val="0"/>
          <w:color w:val="auto"/>
          <w:sz w:val="26"/>
          <w:szCs w:val="26"/>
          <w:lang w:val="da-DK"/>
        </w:rPr>
        <w:t xml:space="preserve">Hình </w:t>
      </w:r>
      <w:r w:rsidR="00EB51F1" w:rsidRPr="00CD5DA4">
        <w:rPr>
          <w:i w:val="0"/>
          <w:iCs w:val="0"/>
          <w:color w:val="auto"/>
          <w:sz w:val="26"/>
          <w:szCs w:val="26"/>
          <w:lang w:val="da-DK"/>
        </w:rPr>
        <w:t>4.25</w:t>
      </w:r>
      <w:ins w:id="2000" w:author="lenovo" w:date="2021-12-30T09:10:00Z">
        <w:r w:rsidR="004030CF">
          <w:rPr>
            <w:i w:val="0"/>
            <w:iCs w:val="0"/>
            <w:color w:val="auto"/>
            <w:sz w:val="26"/>
            <w:szCs w:val="26"/>
            <w:lang w:val="da-DK"/>
          </w:rPr>
          <w:t>.</w:t>
        </w:r>
      </w:ins>
      <w:r w:rsidRPr="00CD5DA4">
        <w:rPr>
          <w:i w:val="0"/>
          <w:iCs w:val="0"/>
          <w:color w:val="auto"/>
          <w:sz w:val="26"/>
          <w:szCs w:val="26"/>
          <w:lang w:val="da-DK"/>
        </w:rPr>
        <w:t xml:space="preserve"> Giao diện xem dữ liệu</w:t>
      </w:r>
      <w:bookmarkEnd w:id="1998"/>
      <w:bookmarkEnd w:id="1999"/>
    </w:p>
    <w:p w14:paraId="7F15910E" w14:textId="77777777" w:rsidR="00FF782E" w:rsidRPr="00CD5DA4" w:rsidRDefault="00FF782E" w:rsidP="00504E14">
      <w:pPr>
        <w:pStyle w:val="Heading3"/>
        <w:numPr>
          <w:ilvl w:val="2"/>
          <w:numId w:val="5"/>
        </w:numPr>
        <w:spacing w:before="0" w:after="0" w:line="312" w:lineRule="auto"/>
        <w:ind w:left="1168" w:hanging="629"/>
        <w:rPr>
          <w:rFonts w:ascii="Times New Roman" w:hAnsi="Times New Roman"/>
          <w:noProof/>
          <w:lang w:val="da-DK"/>
        </w:rPr>
      </w:pPr>
      <w:bookmarkStart w:id="2001" w:name="_Toc92435876"/>
      <w:r w:rsidRPr="00CD5DA4">
        <w:rPr>
          <w:rFonts w:ascii="Times New Roman" w:hAnsi="Times New Roman"/>
          <w:noProof/>
          <w:lang w:val="da-DK"/>
        </w:rPr>
        <w:t>Giao diện phân tích</w:t>
      </w:r>
      <w:bookmarkEnd w:id="2001"/>
    </w:p>
    <w:p w14:paraId="796AC310" w14:textId="148B8BE5" w:rsidR="00FF782E" w:rsidRPr="00CD5DA4" w:rsidRDefault="00FF782E" w:rsidP="008256E4">
      <w:pPr>
        <w:spacing w:before="120" w:after="120" w:line="312" w:lineRule="auto"/>
        <w:ind w:firstLine="426"/>
        <w:jc w:val="both"/>
        <w:rPr>
          <w:noProof/>
          <w:sz w:val="26"/>
          <w:szCs w:val="26"/>
          <w:lang w:val="da-DK"/>
        </w:rPr>
      </w:pPr>
      <w:r w:rsidRPr="00CD5DA4">
        <w:rPr>
          <w:noProof/>
          <w:sz w:val="26"/>
          <w:szCs w:val="26"/>
          <w:lang w:val="da-DK"/>
        </w:rPr>
        <w:t>Giao diện ”Phân tích Kho” gồm các chức năng: Chức năng phân tích, Xuất Excel, In dữ liệu phân tích</w:t>
      </w:r>
      <w:r w:rsidR="00BE5AE2" w:rsidRPr="00CD5DA4">
        <w:rPr>
          <w:noProof/>
          <w:sz w:val="26"/>
          <w:szCs w:val="26"/>
          <w:lang w:val="da-DK"/>
        </w:rPr>
        <w:t>.</w:t>
      </w:r>
    </w:p>
    <w:p w14:paraId="0FCA3C1E" w14:textId="488290DB" w:rsidR="00FF782E" w:rsidRPr="00CD5DA4" w:rsidRDefault="00FF782E" w:rsidP="008256E4">
      <w:pPr>
        <w:spacing w:before="120" w:after="120" w:line="312" w:lineRule="auto"/>
        <w:ind w:firstLine="426"/>
        <w:jc w:val="both"/>
        <w:rPr>
          <w:noProof/>
          <w:sz w:val="26"/>
          <w:szCs w:val="26"/>
          <w:lang w:val="da-DK"/>
        </w:rPr>
      </w:pPr>
      <w:r w:rsidRPr="00CD5DA4">
        <w:rPr>
          <w:noProof/>
          <w:sz w:val="26"/>
          <w:szCs w:val="26"/>
          <w:lang w:val="da-DK"/>
        </w:rPr>
        <w:t>Bước 1: Chọn RadioButton cần phân tích, sau chọn dữ liệu trong combobox muốn phân tích -&gt; Phân tích</w:t>
      </w:r>
      <w:r w:rsidR="00BE5AE2" w:rsidRPr="00CD5DA4">
        <w:rPr>
          <w:noProof/>
          <w:sz w:val="26"/>
          <w:szCs w:val="26"/>
          <w:lang w:val="da-DK"/>
        </w:rPr>
        <w:t>.</w:t>
      </w:r>
    </w:p>
    <w:p w14:paraId="5C7115C0" w14:textId="6DB20653" w:rsidR="00FF782E" w:rsidRPr="00CD5DA4" w:rsidRDefault="00FF782E" w:rsidP="008256E4">
      <w:pPr>
        <w:spacing w:before="120" w:after="120" w:line="312" w:lineRule="auto"/>
        <w:jc w:val="both"/>
        <w:rPr>
          <w:noProof/>
          <w:sz w:val="26"/>
          <w:szCs w:val="26"/>
          <w:lang w:val="da-DK"/>
        </w:rPr>
      </w:pPr>
      <w:r w:rsidRPr="00CD5DA4">
        <w:rPr>
          <w:noProof/>
          <w:sz w:val="26"/>
          <w:szCs w:val="26"/>
          <w:lang w:val="en-SG" w:eastAsia="en-SG"/>
        </w:rPr>
        <w:lastRenderedPageBreak/>
        <w:drawing>
          <wp:inline distT="0" distB="0" distL="0" distR="0" wp14:anchorId="35D6FF19" wp14:editId="29BDBD89">
            <wp:extent cx="5734050" cy="3533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4050" cy="3533775"/>
                    </a:xfrm>
                    <a:prstGeom prst="rect">
                      <a:avLst/>
                    </a:prstGeom>
                    <a:noFill/>
                    <a:ln>
                      <a:noFill/>
                    </a:ln>
                  </pic:spPr>
                </pic:pic>
              </a:graphicData>
            </a:graphic>
          </wp:inline>
        </w:drawing>
      </w:r>
    </w:p>
    <w:p w14:paraId="61A9A180" w14:textId="37BE0616" w:rsidR="00237556" w:rsidRPr="00CD5DA4" w:rsidRDefault="00237556" w:rsidP="008256E4">
      <w:pPr>
        <w:pStyle w:val="Caption"/>
        <w:spacing w:before="120" w:after="120" w:line="312" w:lineRule="auto"/>
        <w:jc w:val="center"/>
        <w:rPr>
          <w:i w:val="0"/>
          <w:iCs w:val="0"/>
          <w:noProof/>
          <w:sz w:val="26"/>
          <w:szCs w:val="26"/>
          <w:lang w:val="da-DK"/>
        </w:rPr>
      </w:pPr>
      <w:bookmarkStart w:id="2002" w:name="_Toc90544560"/>
      <w:bookmarkStart w:id="2003" w:name="_Toc90654980"/>
      <w:r w:rsidRPr="00CD5DA4">
        <w:rPr>
          <w:i w:val="0"/>
          <w:iCs w:val="0"/>
          <w:color w:val="auto"/>
          <w:sz w:val="26"/>
          <w:szCs w:val="26"/>
          <w:lang w:val="da-DK"/>
        </w:rPr>
        <w:t xml:space="preserve">Hình </w:t>
      </w:r>
      <w:r w:rsidR="00EB51F1" w:rsidRPr="00CD5DA4">
        <w:rPr>
          <w:i w:val="0"/>
          <w:iCs w:val="0"/>
          <w:color w:val="auto"/>
          <w:sz w:val="26"/>
          <w:szCs w:val="26"/>
          <w:lang w:val="da-DK"/>
        </w:rPr>
        <w:t>4.26</w:t>
      </w:r>
      <w:ins w:id="2004" w:author="lenovo" w:date="2021-12-30T09:10:00Z">
        <w:r w:rsidR="004030CF">
          <w:rPr>
            <w:i w:val="0"/>
            <w:iCs w:val="0"/>
            <w:color w:val="auto"/>
            <w:sz w:val="26"/>
            <w:szCs w:val="26"/>
            <w:lang w:val="da-DK"/>
          </w:rPr>
          <w:t>.</w:t>
        </w:r>
      </w:ins>
      <w:r w:rsidRPr="00CD5DA4">
        <w:rPr>
          <w:i w:val="0"/>
          <w:iCs w:val="0"/>
          <w:color w:val="auto"/>
          <w:sz w:val="26"/>
          <w:szCs w:val="26"/>
          <w:lang w:val="da-DK"/>
        </w:rPr>
        <w:t xml:space="preserve"> Giao diện phân tích</w:t>
      </w:r>
      <w:bookmarkEnd w:id="2002"/>
      <w:bookmarkEnd w:id="2003"/>
    </w:p>
    <w:p w14:paraId="795C5232" w14:textId="53FBFFB0" w:rsidR="00FF782E" w:rsidRPr="00CD5DA4" w:rsidRDefault="00FF782E" w:rsidP="008256E4">
      <w:pPr>
        <w:spacing w:before="120" w:after="120" w:line="312" w:lineRule="auto"/>
        <w:ind w:firstLine="426"/>
        <w:jc w:val="both"/>
        <w:rPr>
          <w:noProof/>
          <w:sz w:val="26"/>
          <w:szCs w:val="26"/>
          <w:lang w:val="da-DK"/>
        </w:rPr>
      </w:pPr>
      <w:r w:rsidRPr="00CD5DA4">
        <w:rPr>
          <w:noProof/>
          <w:sz w:val="26"/>
          <w:szCs w:val="26"/>
          <w:lang w:val="da-DK"/>
        </w:rPr>
        <w:t>Bước 2: Chọn Xuất Excel -&gt; Tự động tạo Excel</w:t>
      </w:r>
      <w:r w:rsidR="00BE5AE2" w:rsidRPr="00CD5DA4">
        <w:rPr>
          <w:noProof/>
          <w:sz w:val="26"/>
          <w:szCs w:val="26"/>
          <w:lang w:val="da-DK"/>
        </w:rPr>
        <w:t>.</w:t>
      </w:r>
    </w:p>
    <w:p w14:paraId="65CA3422" w14:textId="0B08192E" w:rsidR="00FF782E" w:rsidRPr="00CD5DA4" w:rsidRDefault="00FF782E" w:rsidP="008256E4">
      <w:pPr>
        <w:spacing w:before="120" w:after="120" w:line="312" w:lineRule="auto"/>
        <w:jc w:val="both"/>
        <w:rPr>
          <w:b/>
          <w:bCs/>
          <w:noProof/>
          <w:sz w:val="26"/>
          <w:szCs w:val="26"/>
          <w:lang w:val="da-DK"/>
        </w:rPr>
      </w:pPr>
      <w:r w:rsidRPr="00CD5DA4">
        <w:rPr>
          <w:noProof/>
          <w:sz w:val="26"/>
          <w:szCs w:val="26"/>
          <w:lang w:val="en-SG" w:eastAsia="en-SG"/>
        </w:rPr>
        <w:drawing>
          <wp:inline distT="0" distB="0" distL="0" distR="0" wp14:anchorId="14052DB0" wp14:editId="15CC48F8">
            <wp:extent cx="5734050" cy="2876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4050" cy="2876550"/>
                    </a:xfrm>
                    <a:prstGeom prst="rect">
                      <a:avLst/>
                    </a:prstGeom>
                    <a:noFill/>
                    <a:ln>
                      <a:noFill/>
                    </a:ln>
                  </pic:spPr>
                </pic:pic>
              </a:graphicData>
            </a:graphic>
          </wp:inline>
        </w:drawing>
      </w:r>
    </w:p>
    <w:p w14:paraId="457247F0" w14:textId="1BD156EF" w:rsidR="003E234F" w:rsidRPr="00CD5DA4" w:rsidRDefault="00237556" w:rsidP="008256E4">
      <w:pPr>
        <w:pStyle w:val="Caption"/>
        <w:spacing w:before="120" w:after="120" w:line="312" w:lineRule="auto"/>
        <w:jc w:val="center"/>
        <w:rPr>
          <w:b/>
          <w:bCs/>
          <w:i w:val="0"/>
          <w:iCs w:val="0"/>
          <w:noProof/>
          <w:sz w:val="26"/>
          <w:szCs w:val="26"/>
          <w:lang w:val="da-DK"/>
        </w:rPr>
      </w:pPr>
      <w:bookmarkStart w:id="2005" w:name="_Toc90544561"/>
      <w:bookmarkStart w:id="2006" w:name="_Toc90654981"/>
      <w:r w:rsidRPr="00CD5DA4">
        <w:rPr>
          <w:i w:val="0"/>
          <w:iCs w:val="0"/>
          <w:color w:val="auto"/>
          <w:sz w:val="26"/>
          <w:szCs w:val="26"/>
        </w:rPr>
        <w:t xml:space="preserve">Hình </w:t>
      </w:r>
      <w:r w:rsidR="00EB51F1" w:rsidRPr="00CD5DA4">
        <w:rPr>
          <w:i w:val="0"/>
          <w:iCs w:val="0"/>
          <w:color w:val="auto"/>
          <w:sz w:val="26"/>
          <w:szCs w:val="26"/>
        </w:rPr>
        <w:t>4.27</w:t>
      </w:r>
      <w:ins w:id="2007" w:author="lenovo" w:date="2021-12-30T09:10:00Z">
        <w:r w:rsidR="004030CF">
          <w:rPr>
            <w:i w:val="0"/>
            <w:iCs w:val="0"/>
            <w:color w:val="auto"/>
            <w:sz w:val="26"/>
            <w:szCs w:val="26"/>
          </w:rPr>
          <w:t>.</w:t>
        </w:r>
      </w:ins>
      <w:r w:rsidRPr="00CD5DA4">
        <w:rPr>
          <w:i w:val="0"/>
          <w:iCs w:val="0"/>
          <w:color w:val="auto"/>
          <w:sz w:val="26"/>
          <w:szCs w:val="26"/>
        </w:rPr>
        <w:t xml:space="preserve"> Xuất ra dưới dạng Excel</w:t>
      </w:r>
      <w:bookmarkEnd w:id="2005"/>
      <w:bookmarkEnd w:id="2006"/>
      <w:r w:rsidR="003E234F" w:rsidRPr="00CD5DA4">
        <w:rPr>
          <w:i w:val="0"/>
          <w:iCs w:val="0"/>
          <w:noProof/>
          <w:sz w:val="26"/>
          <w:szCs w:val="26"/>
          <w:lang w:val="da-DK"/>
        </w:rPr>
        <w:br w:type="page"/>
      </w:r>
    </w:p>
    <w:p w14:paraId="193EF2D1" w14:textId="5BD99692" w:rsidR="00FF782E" w:rsidRPr="00CD5DA4" w:rsidRDefault="00FF782E" w:rsidP="008256E4">
      <w:pPr>
        <w:spacing w:before="120" w:after="120" w:line="312" w:lineRule="auto"/>
        <w:ind w:firstLine="426"/>
        <w:jc w:val="both"/>
        <w:rPr>
          <w:noProof/>
          <w:sz w:val="26"/>
          <w:szCs w:val="26"/>
          <w:lang w:val="da-DK"/>
        </w:rPr>
      </w:pPr>
      <w:r w:rsidRPr="00CD5DA4">
        <w:rPr>
          <w:noProof/>
          <w:sz w:val="26"/>
          <w:szCs w:val="26"/>
          <w:lang w:val="da-DK"/>
        </w:rPr>
        <w:lastRenderedPageBreak/>
        <w:t>Bước 3: Chọn In dữ liệu-&gt; Tự động In dữ liệu theo định dạng mình muốn</w:t>
      </w:r>
    </w:p>
    <w:p w14:paraId="1EF5F613" w14:textId="2ED93BB5" w:rsidR="00FF782E" w:rsidRPr="00CD5DA4" w:rsidRDefault="00FF782E" w:rsidP="008256E4">
      <w:pPr>
        <w:spacing w:before="120" w:after="120" w:line="312" w:lineRule="auto"/>
        <w:jc w:val="both"/>
        <w:rPr>
          <w:noProof/>
          <w:sz w:val="26"/>
          <w:szCs w:val="26"/>
          <w:lang w:val="da-DK"/>
        </w:rPr>
      </w:pPr>
      <w:r w:rsidRPr="00CD5DA4">
        <w:rPr>
          <w:noProof/>
          <w:sz w:val="26"/>
          <w:szCs w:val="26"/>
          <w:lang w:val="en-SG" w:eastAsia="en-SG"/>
        </w:rPr>
        <w:drawing>
          <wp:inline distT="0" distB="0" distL="0" distR="0" wp14:anchorId="25B676FB" wp14:editId="4C247CEC">
            <wp:extent cx="5743575" cy="2962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43575" cy="2962275"/>
                    </a:xfrm>
                    <a:prstGeom prst="rect">
                      <a:avLst/>
                    </a:prstGeom>
                    <a:noFill/>
                    <a:ln>
                      <a:noFill/>
                    </a:ln>
                  </pic:spPr>
                </pic:pic>
              </a:graphicData>
            </a:graphic>
          </wp:inline>
        </w:drawing>
      </w:r>
    </w:p>
    <w:p w14:paraId="5CEDE894" w14:textId="61D25B96" w:rsidR="00FF782E" w:rsidRPr="00CD5DA4" w:rsidRDefault="00FF782E" w:rsidP="008256E4">
      <w:pPr>
        <w:spacing w:before="120" w:after="120" w:line="312" w:lineRule="auto"/>
        <w:ind w:firstLine="426"/>
        <w:jc w:val="both"/>
        <w:rPr>
          <w:noProof/>
          <w:sz w:val="26"/>
          <w:szCs w:val="26"/>
          <w:lang w:val="da-DK"/>
        </w:rPr>
      </w:pPr>
      <w:r w:rsidRPr="00CD5DA4">
        <w:rPr>
          <w:noProof/>
          <w:sz w:val="26"/>
          <w:szCs w:val="26"/>
          <w:lang w:val="da-DK"/>
        </w:rPr>
        <w:t xml:space="preserve">Dữ liệu sau khi được In dưới dạng </w:t>
      </w:r>
      <w:r w:rsidR="00BE5AE2" w:rsidRPr="00CD5DA4">
        <w:rPr>
          <w:noProof/>
          <w:sz w:val="26"/>
          <w:szCs w:val="26"/>
          <w:lang w:val="da-DK"/>
        </w:rPr>
        <w:t>PDF</w:t>
      </w:r>
    </w:p>
    <w:p w14:paraId="2E006004" w14:textId="75635794" w:rsidR="00FF782E" w:rsidRPr="00CD5DA4" w:rsidRDefault="00FF782E" w:rsidP="008256E4">
      <w:pPr>
        <w:spacing w:before="120" w:after="120" w:line="312" w:lineRule="auto"/>
        <w:jc w:val="both"/>
        <w:rPr>
          <w:noProof/>
          <w:sz w:val="26"/>
          <w:szCs w:val="26"/>
          <w:lang w:val="da-DK"/>
        </w:rPr>
      </w:pPr>
      <w:r w:rsidRPr="00CD5DA4">
        <w:rPr>
          <w:noProof/>
          <w:sz w:val="26"/>
          <w:szCs w:val="26"/>
          <w:lang w:val="en-SG" w:eastAsia="en-SG"/>
        </w:rPr>
        <w:drawing>
          <wp:inline distT="0" distB="0" distL="0" distR="0" wp14:anchorId="63FF3DF1" wp14:editId="2F4992E4">
            <wp:extent cx="5743575" cy="432498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49781" cy="4329658"/>
                    </a:xfrm>
                    <a:prstGeom prst="rect">
                      <a:avLst/>
                    </a:prstGeom>
                    <a:noFill/>
                    <a:ln>
                      <a:noFill/>
                    </a:ln>
                  </pic:spPr>
                </pic:pic>
              </a:graphicData>
            </a:graphic>
          </wp:inline>
        </w:drawing>
      </w:r>
    </w:p>
    <w:p w14:paraId="0D37C8DE" w14:textId="1702F9D1" w:rsidR="0047609E" w:rsidRPr="00CD5DA4" w:rsidRDefault="00237556" w:rsidP="008256E4">
      <w:pPr>
        <w:pStyle w:val="Caption"/>
        <w:spacing w:before="120" w:after="120" w:line="312" w:lineRule="auto"/>
        <w:jc w:val="center"/>
        <w:rPr>
          <w:i w:val="0"/>
          <w:iCs w:val="0"/>
          <w:noProof/>
          <w:sz w:val="26"/>
          <w:szCs w:val="26"/>
          <w:lang w:val="da-DK"/>
        </w:rPr>
      </w:pPr>
      <w:bookmarkStart w:id="2008" w:name="_Toc90544562"/>
      <w:bookmarkStart w:id="2009" w:name="_Toc90654982"/>
      <w:r w:rsidRPr="00CD5DA4">
        <w:rPr>
          <w:i w:val="0"/>
          <w:iCs w:val="0"/>
          <w:color w:val="auto"/>
          <w:sz w:val="26"/>
          <w:szCs w:val="26"/>
        </w:rPr>
        <w:t xml:space="preserve">Hình </w:t>
      </w:r>
      <w:r w:rsidR="00EB51F1" w:rsidRPr="00CD5DA4">
        <w:rPr>
          <w:i w:val="0"/>
          <w:iCs w:val="0"/>
          <w:color w:val="auto"/>
          <w:sz w:val="26"/>
          <w:szCs w:val="26"/>
        </w:rPr>
        <w:t>4.28</w:t>
      </w:r>
      <w:ins w:id="2010" w:author="lenovo" w:date="2021-12-30T09:10:00Z">
        <w:r w:rsidR="004030CF">
          <w:rPr>
            <w:i w:val="0"/>
            <w:iCs w:val="0"/>
            <w:color w:val="auto"/>
            <w:sz w:val="26"/>
            <w:szCs w:val="26"/>
          </w:rPr>
          <w:t>.</w:t>
        </w:r>
      </w:ins>
      <w:r w:rsidRPr="00CD5DA4">
        <w:rPr>
          <w:i w:val="0"/>
          <w:iCs w:val="0"/>
          <w:color w:val="auto"/>
          <w:sz w:val="26"/>
          <w:szCs w:val="26"/>
        </w:rPr>
        <w:t xml:space="preserve"> In ra dưới dạng PDF</w:t>
      </w:r>
      <w:bookmarkEnd w:id="2008"/>
      <w:bookmarkEnd w:id="2009"/>
      <w:r w:rsidR="0047609E" w:rsidRPr="00CD5DA4">
        <w:rPr>
          <w:i w:val="0"/>
          <w:iCs w:val="0"/>
          <w:noProof/>
          <w:sz w:val="26"/>
          <w:szCs w:val="26"/>
          <w:lang w:val="da-DK"/>
        </w:rPr>
        <w:br w:type="page"/>
      </w:r>
    </w:p>
    <w:p w14:paraId="5F7042A8" w14:textId="5402DF27" w:rsidR="00FF782E" w:rsidRPr="00CD5DA4" w:rsidRDefault="00FF782E" w:rsidP="00504E14">
      <w:pPr>
        <w:pStyle w:val="Heading3"/>
        <w:numPr>
          <w:ilvl w:val="2"/>
          <w:numId w:val="5"/>
        </w:numPr>
        <w:spacing w:before="0" w:after="0" w:line="312" w:lineRule="auto"/>
        <w:ind w:left="1077" w:hanging="629"/>
        <w:rPr>
          <w:rFonts w:ascii="Times New Roman" w:hAnsi="Times New Roman"/>
          <w:noProof/>
          <w:lang w:val="da-DK"/>
        </w:rPr>
      </w:pPr>
      <w:bookmarkStart w:id="2011" w:name="_Toc92435877"/>
      <w:r w:rsidRPr="00CD5DA4">
        <w:rPr>
          <w:rFonts w:ascii="Times New Roman" w:hAnsi="Times New Roman"/>
          <w:noProof/>
          <w:lang w:val="da-DK"/>
        </w:rPr>
        <w:lastRenderedPageBreak/>
        <w:t>Giao diện thống kê</w:t>
      </w:r>
      <w:bookmarkEnd w:id="2011"/>
    </w:p>
    <w:p w14:paraId="70BA12A0" w14:textId="77777777" w:rsidR="00FF782E" w:rsidRPr="00CD5DA4" w:rsidRDefault="00FF782E" w:rsidP="0094515D">
      <w:pPr>
        <w:spacing w:before="120" w:after="120" w:line="312" w:lineRule="auto"/>
        <w:ind w:firstLine="426"/>
        <w:jc w:val="both"/>
        <w:rPr>
          <w:bCs/>
          <w:noProof/>
          <w:sz w:val="26"/>
          <w:szCs w:val="26"/>
          <w:lang w:val="da-DK"/>
        </w:rPr>
      </w:pPr>
      <w:r w:rsidRPr="00CD5DA4">
        <w:rPr>
          <w:bCs/>
          <w:noProof/>
          <w:sz w:val="26"/>
          <w:szCs w:val="26"/>
          <w:lang w:val="da-DK"/>
        </w:rPr>
        <w:t>Người dùng có thể tiến hành phân tích, thống kê, xuất dữ liệu</w:t>
      </w:r>
    </w:p>
    <w:p w14:paraId="2D697E09" w14:textId="399E15A5" w:rsidR="00FF782E" w:rsidRPr="00CD5DA4" w:rsidRDefault="00FF782E" w:rsidP="0094515D">
      <w:pPr>
        <w:spacing w:before="120" w:after="120" w:line="312" w:lineRule="auto"/>
        <w:jc w:val="both"/>
        <w:rPr>
          <w:bCs/>
          <w:noProof/>
          <w:sz w:val="26"/>
          <w:szCs w:val="26"/>
          <w:lang w:val="da-DK"/>
        </w:rPr>
      </w:pPr>
      <w:r w:rsidRPr="00CD5DA4">
        <w:rPr>
          <w:noProof/>
          <w:sz w:val="26"/>
          <w:szCs w:val="26"/>
          <w:lang w:val="en-SG" w:eastAsia="en-SG"/>
        </w:rPr>
        <w:drawing>
          <wp:inline distT="0" distB="0" distL="0" distR="0" wp14:anchorId="51F840AF" wp14:editId="46C83C7F">
            <wp:extent cx="5734050" cy="304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14:paraId="00B13FA6" w14:textId="2B6890B8" w:rsidR="00237556" w:rsidRPr="00CD5DA4" w:rsidRDefault="00237556" w:rsidP="0094515D">
      <w:pPr>
        <w:pStyle w:val="Caption"/>
        <w:spacing w:before="120" w:after="120" w:line="312" w:lineRule="auto"/>
        <w:jc w:val="center"/>
        <w:rPr>
          <w:bCs/>
          <w:i w:val="0"/>
          <w:iCs w:val="0"/>
          <w:noProof/>
          <w:sz w:val="26"/>
          <w:szCs w:val="26"/>
          <w:lang w:val="da-DK"/>
        </w:rPr>
      </w:pPr>
      <w:bookmarkStart w:id="2012" w:name="_Toc90544563"/>
      <w:bookmarkStart w:id="2013" w:name="_Toc90654983"/>
      <w:r w:rsidRPr="00CD5DA4">
        <w:rPr>
          <w:i w:val="0"/>
          <w:iCs w:val="0"/>
          <w:color w:val="auto"/>
          <w:sz w:val="26"/>
          <w:szCs w:val="26"/>
        </w:rPr>
        <w:t xml:space="preserve">Hình </w:t>
      </w:r>
      <w:r w:rsidR="00EB51F1" w:rsidRPr="00CD5DA4">
        <w:rPr>
          <w:i w:val="0"/>
          <w:iCs w:val="0"/>
          <w:color w:val="auto"/>
          <w:sz w:val="26"/>
          <w:szCs w:val="26"/>
        </w:rPr>
        <w:t>4.29</w:t>
      </w:r>
      <w:ins w:id="2014" w:author="lenovo" w:date="2021-12-30T09:10:00Z">
        <w:r w:rsidR="004030CF">
          <w:rPr>
            <w:i w:val="0"/>
            <w:iCs w:val="0"/>
            <w:color w:val="auto"/>
            <w:sz w:val="26"/>
            <w:szCs w:val="26"/>
          </w:rPr>
          <w:t>.</w:t>
        </w:r>
      </w:ins>
      <w:r w:rsidRPr="00CD5DA4">
        <w:rPr>
          <w:i w:val="0"/>
          <w:iCs w:val="0"/>
          <w:color w:val="auto"/>
          <w:sz w:val="26"/>
          <w:szCs w:val="26"/>
        </w:rPr>
        <w:t xml:space="preserve"> Giao diện thông kê</w:t>
      </w:r>
      <w:bookmarkEnd w:id="2012"/>
      <w:bookmarkEnd w:id="2013"/>
    </w:p>
    <w:p w14:paraId="4314E720" w14:textId="77777777" w:rsidR="00FF782E" w:rsidRPr="00CD5DA4" w:rsidRDefault="00FF782E" w:rsidP="00504E14">
      <w:pPr>
        <w:pStyle w:val="Heading3"/>
        <w:numPr>
          <w:ilvl w:val="2"/>
          <w:numId w:val="5"/>
        </w:numPr>
        <w:spacing w:before="0" w:after="0" w:line="312" w:lineRule="auto"/>
        <w:ind w:left="1077" w:hanging="629"/>
        <w:rPr>
          <w:rFonts w:ascii="Times New Roman" w:hAnsi="Times New Roman"/>
          <w:noProof/>
          <w:lang w:val="da-DK"/>
        </w:rPr>
      </w:pPr>
      <w:bookmarkStart w:id="2015" w:name="_Toc92435878"/>
      <w:r w:rsidRPr="00CD5DA4">
        <w:rPr>
          <w:rFonts w:ascii="Times New Roman" w:hAnsi="Times New Roman"/>
          <w:noProof/>
          <w:lang w:val="da-DK"/>
        </w:rPr>
        <w:t>Giao diện báo cáo</w:t>
      </w:r>
      <w:bookmarkEnd w:id="2015"/>
    </w:p>
    <w:p w14:paraId="13F397E3" w14:textId="77777777" w:rsidR="00FF782E" w:rsidRPr="00CD5DA4" w:rsidRDefault="00FF782E" w:rsidP="0094515D">
      <w:pPr>
        <w:spacing w:before="120" w:after="120" w:line="312" w:lineRule="auto"/>
        <w:ind w:firstLine="426"/>
        <w:jc w:val="both"/>
        <w:rPr>
          <w:bCs/>
          <w:noProof/>
          <w:sz w:val="26"/>
          <w:szCs w:val="26"/>
          <w:lang w:val="da-DK"/>
        </w:rPr>
      </w:pPr>
      <w:r w:rsidRPr="00CD5DA4">
        <w:rPr>
          <w:bCs/>
          <w:noProof/>
          <w:sz w:val="26"/>
          <w:szCs w:val="26"/>
          <w:lang w:val="da-DK"/>
        </w:rPr>
        <w:t>Người dùng có thể tạo Report theo ý mình</w:t>
      </w:r>
    </w:p>
    <w:p w14:paraId="03168A1A" w14:textId="5D2D533A" w:rsidR="00FF782E" w:rsidRPr="00CD5DA4" w:rsidRDefault="00FF782E" w:rsidP="0094515D">
      <w:pPr>
        <w:spacing w:before="120" w:after="120" w:line="312" w:lineRule="auto"/>
        <w:jc w:val="both"/>
        <w:rPr>
          <w:b/>
          <w:bCs/>
          <w:noProof/>
          <w:sz w:val="26"/>
          <w:szCs w:val="26"/>
          <w:lang w:val="da-DK"/>
        </w:rPr>
      </w:pPr>
      <w:r w:rsidRPr="00CD5DA4">
        <w:rPr>
          <w:noProof/>
          <w:sz w:val="26"/>
          <w:szCs w:val="26"/>
          <w:lang w:val="en-SG" w:eastAsia="en-SG"/>
        </w:rPr>
        <w:drawing>
          <wp:inline distT="0" distB="0" distL="0" distR="0" wp14:anchorId="3BD65643" wp14:editId="55DDB5BF">
            <wp:extent cx="5677786" cy="32599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06000" cy="3276115"/>
                    </a:xfrm>
                    <a:prstGeom prst="rect">
                      <a:avLst/>
                    </a:prstGeom>
                    <a:noFill/>
                    <a:ln>
                      <a:noFill/>
                    </a:ln>
                  </pic:spPr>
                </pic:pic>
              </a:graphicData>
            </a:graphic>
          </wp:inline>
        </w:drawing>
      </w:r>
    </w:p>
    <w:p w14:paraId="5EC65633" w14:textId="3EB14636" w:rsidR="00950485" w:rsidRPr="00CD5DA4" w:rsidRDefault="00237556" w:rsidP="0094515D">
      <w:pPr>
        <w:pStyle w:val="Caption"/>
        <w:spacing w:before="120" w:after="120" w:line="312" w:lineRule="auto"/>
        <w:jc w:val="center"/>
        <w:rPr>
          <w:b/>
          <w:bCs/>
          <w:i w:val="0"/>
          <w:iCs w:val="0"/>
          <w:noProof/>
          <w:sz w:val="26"/>
          <w:szCs w:val="26"/>
          <w:lang w:val="da-DK"/>
        </w:rPr>
      </w:pPr>
      <w:bookmarkStart w:id="2016" w:name="_Toc90544564"/>
      <w:bookmarkStart w:id="2017" w:name="_Toc90654984"/>
      <w:r w:rsidRPr="00CD5DA4">
        <w:rPr>
          <w:i w:val="0"/>
          <w:iCs w:val="0"/>
          <w:color w:val="auto"/>
          <w:sz w:val="26"/>
          <w:szCs w:val="26"/>
          <w:lang w:val="da-DK"/>
        </w:rPr>
        <w:t xml:space="preserve">Hình </w:t>
      </w:r>
      <w:r w:rsidR="00EB51F1" w:rsidRPr="00CD5DA4">
        <w:rPr>
          <w:i w:val="0"/>
          <w:iCs w:val="0"/>
          <w:color w:val="auto"/>
          <w:sz w:val="26"/>
          <w:szCs w:val="26"/>
          <w:lang w:val="da-DK"/>
        </w:rPr>
        <w:t>4.30</w:t>
      </w:r>
      <w:ins w:id="2018" w:author="lenovo" w:date="2021-12-30T09:10:00Z">
        <w:r w:rsidR="004030CF">
          <w:rPr>
            <w:i w:val="0"/>
            <w:iCs w:val="0"/>
            <w:color w:val="auto"/>
            <w:sz w:val="26"/>
            <w:szCs w:val="26"/>
            <w:lang w:val="da-DK"/>
          </w:rPr>
          <w:t>.</w:t>
        </w:r>
      </w:ins>
      <w:r w:rsidRPr="00CD5DA4">
        <w:rPr>
          <w:i w:val="0"/>
          <w:iCs w:val="0"/>
          <w:color w:val="auto"/>
          <w:sz w:val="26"/>
          <w:szCs w:val="26"/>
          <w:lang w:val="da-DK"/>
        </w:rPr>
        <w:t xml:space="preserve"> Giao diện tạo báo cáo</w:t>
      </w:r>
      <w:bookmarkEnd w:id="2016"/>
      <w:bookmarkEnd w:id="2017"/>
    </w:p>
    <w:p w14:paraId="12BCC87C" w14:textId="0A751675" w:rsidR="00FF782E" w:rsidRPr="00CD5DA4" w:rsidRDefault="00FF782E" w:rsidP="00504E14">
      <w:pPr>
        <w:pStyle w:val="Heading3"/>
        <w:numPr>
          <w:ilvl w:val="2"/>
          <w:numId w:val="5"/>
        </w:numPr>
        <w:spacing w:before="0" w:after="0" w:line="312" w:lineRule="auto"/>
        <w:ind w:left="1077" w:hanging="629"/>
        <w:rPr>
          <w:rFonts w:ascii="Times New Roman" w:hAnsi="Times New Roman"/>
          <w:noProof/>
          <w:lang w:val="da-DK"/>
        </w:rPr>
      </w:pPr>
      <w:bookmarkStart w:id="2019" w:name="_Toc92435879"/>
      <w:r w:rsidRPr="00CD5DA4">
        <w:rPr>
          <w:rFonts w:ascii="Times New Roman" w:hAnsi="Times New Roman"/>
          <w:noProof/>
          <w:lang w:val="da-DK"/>
        </w:rPr>
        <w:lastRenderedPageBreak/>
        <w:t xml:space="preserve">Link liên kết </w:t>
      </w:r>
      <w:r w:rsidR="00E2714A" w:rsidRPr="00CD5DA4">
        <w:rPr>
          <w:rFonts w:ascii="Times New Roman" w:hAnsi="Times New Roman"/>
          <w:noProof/>
          <w:lang w:val="da-DK"/>
        </w:rPr>
        <w:t>W</w:t>
      </w:r>
      <w:r w:rsidRPr="00CD5DA4">
        <w:rPr>
          <w:rFonts w:ascii="Times New Roman" w:hAnsi="Times New Roman"/>
          <w:noProof/>
          <w:lang w:val="da-DK"/>
        </w:rPr>
        <w:t>ebsite</w:t>
      </w:r>
      <w:bookmarkEnd w:id="2019"/>
    </w:p>
    <w:p w14:paraId="6F6409FF" w14:textId="155C5ABC" w:rsidR="00FF782E" w:rsidRPr="00CD5DA4" w:rsidRDefault="00FF782E" w:rsidP="0094515D">
      <w:pPr>
        <w:spacing w:before="120" w:after="120" w:line="312" w:lineRule="auto"/>
        <w:ind w:firstLine="450"/>
        <w:jc w:val="both"/>
        <w:rPr>
          <w:bCs/>
          <w:noProof/>
          <w:sz w:val="26"/>
          <w:szCs w:val="26"/>
          <w:lang w:val="da-DK"/>
        </w:rPr>
      </w:pPr>
      <w:r w:rsidRPr="00CD5DA4">
        <w:rPr>
          <w:bCs/>
          <w:noProof/>
          <w:sz w:val="26"/>
          <w:szCs w:val="26"/>
          <w:lang w:val="da-DK"/>
        </w:rPr>
        <w:t>Đường Link dẫn đến Website cho phép lãnh đạo xem kết quả phân tích hoạt động kinh doanh</w:t>
      </w:r>
      <w:r w:rsidR="00E2714A" w:rsidRPr="00CD5DA4">
        <w:rPr>
          <w:bCs/>
          <w:noProof/>
          <w:sz w:val="26"/>
          <w:szCs w:val="26"/>
          <w:lang w:val="da-DK"/>
        </w:rPr>
        <w:t>.</w:t>
      </w:r>
    </w:p>
    <w:p w14:paraId="6BE08162" w14:textId="4C44E504" w:rsidR="00FF782E" w:rsidRPr="00CD5DA4" w:rsidRDefault="00FF782E" w:rsidP="0094515D">
      <w:pPr>
        <w:spacing w:before="120" w:after="120" w:line="312" w:lineRule="auto"/>
        <w:jc w:val="both"/>
        <w:rPr>
          <w:bCs/>
          <w:noProof/>
          <w:sz w:val="26"/>
          <w:szCs w:val="26"/>
          <w:lang w:val="da-DK"/>
        </w:rPr>
      </w:pPr>
      <w:r w:rsidRPr="00CD5DA4">
        <w:rPr>
          <w:noProof/>
          <w:sz w:val="26"/>
          <w:szCs w:val="26"/>
          <w:lang w:val="en-SG" w:eastAsia="en-SG"/>
        </w:rPr>
        <w:drawing>
          <wp:inline distT="0" distB="0" distL="0" distR="0" wp14:anchorId="28B81644" wp14:editId="2197AC57">
            <wp:extent cx="5734050" cy="3057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0A12B860" w14:textId="1E3A31E9" w:rsidR="00237556" w:rsidRPr="00CD5DA4" w:rsidRDefault="00237556" w:rsidP="0094515D">
      <w:pPr>
        <w:pStyle w:val="Caption"/>
        <w:spacing w:before="120" w:after="120" w:line="312" w:lineRule="auto"/>
        <w:jc w:val="center"/>
        <w:rPr>
          <w:bCs/>
          <w:i w:val="0"/>
          <w:iCs w:val="0"/>
          <w:noProof/>
          <w:sz w:val="26"/>
          <w:szCs w:val="26"/>
          <w:lang w:val="da-DK"/>
        </w:rPr>
      </w:pPr>
      <w:bookmarkStart w:id="2020" w:name="_Toc90544565"/>
      <w:bookmarkStart w:id="2021" w:name="_Toc90654985"/>
      <w:r w:rsidRPr="00CD5DA4">
        <w:rPr>
          <w:i w:val="0"/>
          <w:iCs w:val="0"/>
          <w:color w:val="auto"/>
          <w:sz w:val="26"/>
          <w:szCs w:val="26"/>
          <w:lang w:val="da-DK"/>
        </w:rPr>
        <w:t xml:space="preserve">Hình </w:t>
      </w:r>
      <w:r w:rsidR="0027760A" w:rsidRPr="00CD5DA4">
        <w:rPr>
          <w:i w:val="0"/>
          <w:iCs w:val="0"/>
          <w:color w:val="auto"/>
          <w:sz w:val="26"/>
          <w:szCs w:val="26"/>
          <w:lang w:val="da-DK"/>
        </w:rPr>
        <w:t>4.31</w:t>
      </w:r>
      <w:ins w:id="2022" w:author="lenovo" w:date="2021-12-30T09:10:00Z">
        <w:r w:rsidR="004030CF">
          <w:rPr>
            <w:i w:val="0"/>
            <w:iCs w:val="0"/>
            <w:color w:val="auto"/>
            <w:sz w:val="26"/>
            <w:szCs w:val="26"/>
            <w:lang w:val="da-DK"/>
          </w:rPr>
          <w:t>.</w:t>
        </w:r>
      </w:ins>
      <w:r w:rsidRPr="00CD5DA4">
        <w:rPr>
          <w:bCs/>
          <w:i w:val="0"/>
          <w:iCs w:val="0"/>
          <w:noProof/>
          <w:color w:val="auto"/>
          <w:sz w:val="26"/>
          <w:szCs w:val="26"/>
          <w:lang w:val="da-DK"/>
        </w:rPr>
        <w:t xml:space="preserve"> Website cho phép lãnh đạo xem kết quả phân tích</w:t>
      </w:r>
      <w:bookmarkEnd w:id="2020"/>
      <w:bookmarkEnd w:id="2021"/>
    </w:p>
    <w:p w14:paraId="1ED06F49" w14:textId="214B760E" w:rsidR="00FF782E" w:rsidRPr="00CD5DA4" w:rsidRDefault="00FF782E" w:rsidP="00504E14">
      <w:pPr>
        <w:pStyle w:val="Heading3"/>
        <w:numPr>
          <w:ilvl w:val="2"/>
          <w:numId w:val="5"/>
        </w:numPr>
        <w:spacing w:before="0" w:after="0" w:line="312" w:lineRule="auto"/>
        <w:ind w:left="1077" w:hanging="629"/>
        <w:rPr>
          <w:rFonts w:ascii="Times New Roman" w:hAnsi="Times New Roman"/>
          <w:noProof/>
          <w:lang w:val="da-DK"/>
        </w:rPr>
      </w:pPr>
      <w:bookmarkStart w:id="2023" w:name="_Toc92435880"/>
      <w:r w:rsidRPr="00CD5DA4">
        <w:rPr>
          <w:rFonts w:ascii="Times New Roman" w:hAnsi="Times New Roman"/>
          <w:noProof/>
          <w:lang w:val="da-DK"/>
        </w:rPr>
        <w:t xml:space="preserve">Giao diện </w:t>
      </w:r>
      <w:r w:rsidR="00E2714A" w:rsidRPr="00CD5DA4">
        <w:rPr>
          <w:rFonts w:ascii="Times New Roman" w:hAnsi="Times New Roman"/>
          <w:noProof/>
          <w:lang w:val="da-DK"/>
        </w:rPr>
        <w:t>D</w:t>
      </w:r>
      <w:r w:rsidRPr="00CD5DA4">
        <w:rPr>
          <w:rFonts w:ascii="Times New Roman" w:hAnsi="Times New Roman"/>
          <w:noProof/>
          <w:lang w:val="da-DK"/>
        </w:rPr>
        <w:t>ata</w:t>
      </w:r>
      <w:r w:rsidR="00E2714A" w:rsidRPr="00CD5DA4">
        <w:rPr>
          <w:rFonts w:ascii="Times New Roman" w:hAnsi="Times New Roman"/>
          <w:noProof/>
          <w:lang w:val="da-DK"/>
        </w:rPr>
        <w:t xml:space="preserve"> M</w:t>
      </w:r>
      <w:r w:rsidRPr="00CD5DA4">
        <w:rPr>
          <w:rFonts w:ascii="Times New Roman" w:hAnsi="Times New Roman"/>
          <w:noProof/>
          <w:lang w:val="da-DK"/>
        </w:rPr>
        <w:t>ining</w:t>
      </w:r>
      <w:bookmarkEnd w:id="2023"/>
    </w:p>
    <w:p w14:paraId="3D49FF8A" w14:textId="4F1F2727" w:rsidR="00FF782E" w:rsidRPr="00CD5DA4" w:rsidRDefault="00FF782E" w:rsidP="0094515D">
      <w:pPr>
        <w:spacing w:before="120" w:after="120" w:line="312" w:lineRule="auto"/>
        <w:ind w:firstLine="450"/>
        <w:jc w:val="both"/>
        <w:rPr>
          <w:bCs/>
          <w:noProof/>
          <w:sz w:val="26"/>
          <w:szCs w:val="26"/>
          <w:lang w:val="da-DK"/>
        </w:rPr>
      </w:pPr>
      <w:r w:rsidRPr="00CD5DA4">
        <w:rPr>
          <w:bCs/>
          <w:noProof/>
          <w:sz w:val="26"/>
          <w:szCs w:val="26"/>
          <w:lang w:val="da-DK"/>
        </w:rPr>
        <w:t xml:space="preserve">Sử dụng Microsoft.AnalysisServices.Viewers.DLL để hiện thị </w:t>
      </w:r>
      <w:r w:rsidR="00E2714A" w:rsidRPr="00CD5DA4">
        <w:rPr>
          <w:bCs/>
          <w:noProof/>
          <w:sz w:val="26"/>
          <w:szCs w:val="26"/>
          <w:lang w:val="da-DK"/>
        </w:rPr>
        <w:t>D</w:t>
      </w:r>
      <w:r w:rsidRPr="00CD5DA4">
        <w:rPr>
          <w:bCs/>
          <w:noProof/>
          <w:sz w:val="26"/>
          <w:szCs w:val="26"/>
          <w:lang w:val="da-DK"/>
        </w:rPr>
        <w:t xml:space="preserve">ata </w:t>
      </w:r>
      <w:r w:rsidR="00E2714A" w:rsidRPr="00CD5DA4">
        <w:rPr>
          <w:bCs/>
          <w:noProof/>
          <w:sz w:val="26"/>
          <w:szCs w:val="26"/>
          <w:lang w:val="da-DK"/>
        </w:rPr>
        <w:t>M</w:t>
      </w:r>
      <w:r w:rsidRPr="00CD5DA4">
        <w:rPr>
          <w:bCs/>
          <w:noProof/>
          <w:sz w:val="26"/>
          <w:szCs w:val="26"/>
          <w:lang w:val="da-DK"/>
        </w:rPr>
        <w:t>in</w:t>
      </w:r>
      <w:r w:rsidR="00E2714A" w:rsidRPr="00CD5DA4">
        <w:rPr>
          <w:bCs/>
          <w:noProof/>
          <w:sz w:val="26"/>
          <w:szCs w:val="26"/>
          <w:lang w:val="da-DK"/>
        </w:rPr>
        <w:t>n</w:t>
      </w:r>
      <w:r w:rsidRPr="00CD5DA4">
        <w:rPr>
          <w:bCs/>
          <w:noProof/>
          <w:sz w:val="26"/>
          <w:szCs w:val="26"/>
          <w:lang w:val="da-DK"/>
        </w:rPr>
        <w:t>ing trong quá trình SSAS bằng cách lấy dữ liệu Mining Structures</w:t>
      </w:r>
      <w:r w:rsidR="00E2714A" w:rsidRPr="00CD5DA4">
        <w:rPr>
          <w:bCs/>
          <w:noProof/>
          <w:sz w:val="26"/>
          <w:szCs w:val="26"/>
          <w:lang w:val="da-DK"/>
        </w:rPr>
        <w:t>.</w:t>
      </w:r>
    </w:p>
    <w:p w14:paraId="5ADD1790" w14:textId="5A731E92" w:rsidR="00FF782E" w:rsidRPr="00CD5DA4" w:rsidRDefault="00FF782E" w:rsidP="0094515D">
      <w:pPr>
        <w:spacing w:before="120" w:after="120" w:line="312" w:lineRule="auto"/>
        <w:jc w:val="both"/>
        <w:rPr>
          <w:bCs/>
          <w:noProof/>
          <w:sz w:val="26"/>
          <w:szCs w:val="26"/>
          <w:lang w:val="da-DK"/>
        </w:rPr>
      </w:pPr>
      <w:r w:rsidRPr="00CD5DA4">
        <w:rPr>
          <w:noProof/>
          <w:sz w:val="26"/>
          <w:szCs w:val="26"/>
          <w:lang w:val="en-SG" w:eastAsia="en-SG"/>
        </w:rPr>
        <w:drawing>
          <wp:inline distT="0" distB="0" distL="0" distR="0" wp14:anchorId="393B04F2" wp14:editId="193D5AC1">
            <wp:extent cx="5645889" cy="28492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63747" cy="2858257"/>
                    </a:xfrm>
                    <a:prstGeom prst="rect">
                      <a:avLst/>
                    </a:prstGeom>
                    <a:noFill/>
                    <a:ln>
                      <a:noFill/>
                    </a:ln>
                  </pic:spPr>
                </pic:pic>
              </a:graphicData>
            </a:graphic>
          </wp:inline>
        </w:drawing>
      </w:r>
    </w:p>
    <w:p w14:paraId="2FFDFA0E" w14:textId="47468AC6" w:rsidR="00183E60" w:rsidRPr="00CD5DA4" w:rsidRDefault="00237556" w:rsidP="0094515D">
      <w:pPr>
        <w:pStyle w:val="Caption"/>
        <w:spacing w:before="120" w:after="120" w:line="312" w:lineRule="auto"/>
        <w:jc w:val="center"/>
        <w:rPr>
          <w:bCs/>
          <w:i w:val="0"/>
          <w:iCs w:val="0"/>
          <w:noProof/>
          <w:sz w:val="26"/>
          <w:szCs w:val="26"/>
          <w:lang w:val="da-DK"/>
        </w:rPr>
      </w:pPr>
      <w:bookmarkStart w:id="2024" w:name="_Toc90544566"/>
      <w:bookmarkStart w:id="2025" w:name="_Toc90654986"/>
      <w:r w:rsidRPr="00CD5DA4">
        <w:rPr>
          <w:i w:val="0"/>
          <w:iCs w:val="0"/>
          <w:color w:val="auto"/>
          <w:sz w:val="26"/>
          <w:szCs w:val="26"/>
        </w:rPr>
        <w:t xml:space="preserve">Hình </w:t>
      </w:r>
      <w:r w:rsidR="00E0240E" w:rsidRPr="00CD5DA4">
        <w:rPr>
          <w:i w:val="0"/>
          <w:iCs w:val="0"/>
          <w:color w:val="auto"/>
          <w:sz w:val="26"/>
          <w:szCs w:val="26"/>
        </w:rPr>
        <w:t>4.32</w:t>
      </w:r>
      <w:ins w:id="2026" w:author="lenovo" w:date="2021-12-30T09:10:00Z">
        <w:r w:rsidR="004030CF">
          <w:rPr>
            <w:i w:val="0"/>
            <w:iCs w:val="0"/>
            <w:color w:val="auto"/>
            <w:sz w:val="26"/>
            <w:szCs w:val="26"/>
          </w:rPr>
          <w:t>.</w:t>
        </w:r>
      </w:ins>
      <w:r w:rsidRPr="00CD5DA4">
        <w:rPr>
          <w:i w:val="0"/>
          <w:iCs w:val="0"/>
          <w:color w:val="auto"/>
          <w:sz w:val="26"/>
          <w:szCs w:val="26"/>
        </w:rPr>
        <w:t xml:space="preserve"> Giao diện Data Mining</w:t>
      </w:r>
      <w:bookmarkEnd w:id="2024"/>
      <w:bookmarkEnd w:id="2025"/>
    </w:p>
    <w:p w14:paraId="6EDDE59F" w14:textId="75A76590" w:rsidR="00FF782E" w:rsidRPr="00CD5DA4" w:rsidRDefault="00E2714A" w:rsidP="0094515D">
      <w:pPr>
        <w:spacing w:before="120" w:after="120" w:line="312" w:lineRule="auto"/>
        <w:ind w:firstLine="426"/>
        <w:jc w:val="both"/>
        <w:rPr>
          <w:bCs/>
          <w:noProof/>
          <w:sz w:val="26"/>
          <w:szCs w:val="26"/>
          <w:lang w:val="da-DK"/>
        </w:rPr>
      </w:pPr>
      <w:r w:rsidRPr="00CD5DA4">
        <w:rPr>
          <w:sz w:val="26"/>
          <w:szCs w:val="26"/>
        </w:rPr>
        <w:lastRenderedPageBreak/>
        <w:t>Data Mining dưới dạng Tree View</w:t>
      </w:r>
    </w:p>
    <w:p w14:paraId="51BEFDB2" w14:textId="228F49D2" w:rsidR="00FF782E" w:rsidRPr="00CD5DA4" w:rsidRDefault="00FF782E" w:rsidP="0094515D">
      <w:pPr>
        <w:spacing w:before="120" w:after="120" w:line="312" w:lineRule="auto"/>
        <w:jc w:val="both"/>
        <w:rPr>
          <w:bCs/>
          <w:noProof/>
          <w:sz w:val="26"/>
          <w:szCs w:val="26"/>
          <w:lang w:val="da-DK"/>
        </w:rPr>
      </w:pPr>
      <w:r w:rsidRPr="00CD5DA4">
        <w:rPr>
          <w:noProof/>
          <w:sz w:val="26"/>
          <w:szCs w:val="26"/>
          <w:lang w:val="en-SG" w:eastAsia="en-SG"/>
        </w:rPr>
        <w:drawing>
          <wp:inline distT="0" distB="0" distL="0" distR="0" wp14:anchorId="28399461" wp14:editId="53455B72">
            <wp:extent cx="5734050"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p>
    <w:p w14:paraId="6E0FC332" w14:textId="6DDEDA7A" w:rsidR="00237556" w:rsidRPr="00CD5DA4" w:rsidRDefault="00237556" w:rsidP="0094515D">
      <w:pPr>
        <w:pStyle w:val="Caption"/>
        <w:spacing w:before="120" w:after="120" w:line="312" w:lineRule="auto"/>
        <w:jc w:val="center"/>
        <w:rPr>
          <w:bCs/>
          <w:i w:val="0"/>
          <w:iCs w:val="0"/>
          <w:noProof/>
          <w:sz w:val="26"/>
          <w:szCs w:val="26"/>
          <w:lang w:val="da-DK"/>
        </w:rPr>
      </w:pPr>
      <w:bookmarkStart w:id="2027" w:name="_Toc90544567"/>
      <w:bookmarkStart w:id="2028" w:name="_Toc90654987"/>
      <w:r w:rsidRPr="00CD5DA4">
        <w:rPr>
          <w:i w:val="0"/>
          <w:iCs w:val="0"/>
          <w:color w:val="auto"/>
          <w:sz w:val="26"/>
          <w:szCs w:val="26"/>
        </w:rPr>
        <w:t xml:space="preserve">Hình </w:t>
      </w:r>
      <w:r w:rsidR="00E0240E" w:rsidRPr="00CD5DA4">
        <w:rPr>
          <w:i w:val="0"/>
          <w:iCs w:val="0"/>
          <w:color w:val="auto"/>
          <w:sz w:val="26"/>
          <w:szCs w:val="26"/>
        </w:rPr>
        <w:t>4.33</w:t>
      </w:r>
      <w:ins w:id="2029" w:author="lenovo" w:date="2021-12-30T09:10:00Z">
        <w:r w:rsidR="004030CF">
          <w:rPr>
            <w:i w:val="0"/>
            <w:iCs w:val="0"/>
            <w:color w:val="auto"/>
            <w:sz w:val="26"/>
            <w:szCs w:val="26"/>
          </w:rPr>
          <w:t>.</w:t>
        </w:r>
      </w:ins>
      <w:r w:rsidRPr="00CD5DA4">
        <w:rPr>
          <w:i w:val="0"/>
          <w:iCs w:val="0"/>
          <w:color w:val="auto"/>
          <w:sz w:val="26"/>
          <w:szCs w:val="26"/>
        </w:rPr>
        <w:t xml:space="preserve"> Giao diện Data Mining dưới dạng Tree View</w:t>
      </w:r>
      <w:bookmarkEnd w:id="2027"/>
      <w:bookmarkEnd w:id="2028"/>
    </w:p>
    <w:p w14:paraId="27177619" w14:textId="2CC88D49" w:rsidR="00FF782E" w:rsidRPr="00CD5DA4" w:rsidRDefault="0094515D" w:rsidP="00504E14">
      <w:pPr>
        <w:pStyle w:val="Heading2"/>
        <w:numPr>
          <w:ilvl w:val="1"/>
          <w:numId w:val="5"/>
        </w:numPr>
        <w:spacing w:before="0" w:after="0" w:line="312" w:lineRule="auto"/>
        <w:ind w:left="896" w:hanging="448"/>
        <w:rPr>
          <w:rFonts w:ascii="Times New Roman" w:hAnsi="Times New Roman"/>
          <w:i w:val="0"/>
          <w:iCs w:val="0"/>
          <w:noProof/>
          <w:sz w:val="26"/>
          <w:szCs w:val="26"/>
          <w:lang w:val="da-DK"/>
        </w:rPr>
      </w:pPr>
      <w:bookmarkStart w:id="2030" w:name="_Toc92435881"/>
      <w:r w:rsidRPr="00CD5DA4">
        <w:rPr>
          <w:rFonts w:ascii="Times New Roman" w:hAnsi="Times New Roman"/>
          <w:i w:val="0"/>
          <w:iCs w:val="0"/>
          <w:noProof/>
          <w:sz w:val="26"/>
          <w:szCs w:val="26"/>
          <w:lang w:val="da-DK"/>
        </w:rPr>
        <w:t>GIAO DIỆN QUẢN TRỊ</w:t>
      </w:r>
      <w:bookmarkEnd w:id="2030"/>
    </w:p>
    <w:p w14:paraId="4A1A6E27" w14:textId="31F03807" w:rsidR="00FF782E" w:rsidRPr="00CD5DA4" w:rsidRDefault="00FF782E" w:rsidP="0094515D">
      <w:pPr>
        <w:spacing w:before="120" w:after="120" w:line="312" w:lineRule="auto"/>
        <w:ind w:firstLine="426"/>
        <w:jc w:val="both"/>
        <w:rPr>
          <w:noProof/>
          <w:sz w:val="26"/>
          <w:szCs w:val="26"/>
          <w:lang w:val="da-DK"/>
        </w:rPr>
      </w:pPr>
      <w:r w:rsidRPr="00CD5DA4">
        <w:rPr>
          <w:noProof/>
          <w:sz w:val="26"/>
          <w:szCs w:val="26"/>
          <w:lang w:val="da-DK"/>
        </w:rPr>
        <w:t>Giao diện quản trị gồm các chức năng: Quản trị người dùng, đổi mật khẩu</w:t>
      </w:r>
      <w:r w:rsidR="00E2714A" w:rsidRPr="00CD5DA4">
        <w:rPr>
          <w:noProof/>
          <w:sz w:val="26"/>
          <w:szCs w:val="26"/>
          <w:lang w:val="da-DK"/>
        </w:rPr>
        <w:t>.</w:t>
      </w:r>
    </w:p>
    <w:p w14:paraId="7300BC89" w14:textId="350F3968" w:rsidR="00FF782E" w:rsidRPr="00CD5DA4" w:rsidRDefault="00FF782E" w:rsidP="0094515D">
      <w:pPr>
        <w:spacing w:before="120" w:after="120" w:line="312" w:lineRule="auto"/>
        <w:jc w:val="both"/>
        <w:rPr>
          <w:b/>
          <w:bCs/>
          <w:noProof/>
          <w:sz w:val="26"/>
          <w:szCs w:val="26"/>
          <w:lang w:val="da-DK"/>
        </w:rPr>
      </w:pPr>
      <w:r w:rsidRPr="00CD5DA4">
        <w:rPr>
          <w:noProof/>
          <w:sz w:val="26"/>
          <w:szCs w:val="26"/>
          <w:lang w:val="en-SG" w:eastAsia="en-SG"/>
        </w:rPr>
        <w:drawing>
          <wp:inline distT="0" distB="0" distL="0" distR="0" wp14:anchorId="43FE0642" wp14:editId="12A7E5B9">
            <wp:extent cx="5724525" cy="3343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241A0F0B" w14:textId="7AF36980" w:rsidR="00237556" w:rsidRPr="00CD5DA4" w:rsidRDefault="00237556" w:rsidP="0094515D">
      <w:pPr>
        <w:pStyle w:val="Caption"/>
        <w:spacing w:before="120" w:after="120" w:line="312" w:lineRule="auto"/>
        <w:jc w:val="center"/>
        <w:rPr>
          <w:b/>
          <w:bCs/>
          <w:i w:val="0"/>
          <w:iCs w:val="0"/>
          <w:noProof/>
          <w:sz w:val="26"/>
          <w:szCs w:val="26"/>
          <w:lang w:val="da-DK"/>
        </w:rPr>
      </w:pPr>
      <w:bookmarkStart w:id="2031" w:name="_Toc90544568"/>
      <w:bookmarkStart w:id="2032" w:name="_Toc90654988"/>
      <w:r w:rsidRPr="00CD5DA4">
        <w:rPr>
          <w:i w:val="0"/>
          <w:iCs w:val="0"/>
          <w:color w:val="auto"/>
          <w:sz w:val="26"/>
          <w:szCs w:val="26"/>
        </w:rPr>
        <w:t xml:space="preserve">Hình </w:t>
      </w:r>
      <w:r w:rsidR="00E0240E" w:rsidRPr="00CD5DA4">
        <w:rPr>
          <w:i w:val="0"/>
          <w:iCs w:val="0"/>
          <w:color w:val="auto"/>
          <w:sz w:val="26"/>
          <w:szCs w:val="26"/>
        </w:rPr>
        <w:t>4.34</w:t>
      </w:r>
      <w:ins w:id="2033" w:author="lenovo" w:date="2021-12-30T09:10:00Z">
        <w:r w:rsidR="004030CF">
          <w:rPr>
            <w:i w:val="0"/>
            <w:iCs w:val="0"/>
            <w:color w:val="auto"/>
            <w:sz w:val="26"/>
            <w:szCs w:val="26"/>
          </w:rPr>
          <w:t>.</w:t>
        </w:r>
      </w:ins>
      <w:r w:rsidRPr="00CD5DA4">
        <w:rPr>
          <w:i w:val="0"/>
          <w:iCs w:val="0"/>
          <w:color w:val="auto"/>
          <w:sz w:val="26"/>
          <w:szCs w:val="26"/>
        </w:rPr>
        <w:t xml:space="preserve"> Giao diện quản trị</w:t>
      </w:r>
      <w:bookmarkEnd w:id="2031"/>
      <w:bookmarkEnd w:id="2032"/>
    </w:p>
    <w:p w14:paraId="7E4DC2F6" w14:textId="77777777" w:rsidR="00FF782E" w:rsidRPr="00CD5DA4" w:rsidRDefault="00FF782E" w:rsidP="00504E14">
      <w:pPr>
        <w:pStyle w:val="Heading3"/>
        <w:numPr>
          <w:ilvl w:val="2"/>
          <w:numId w:val="5"/>
        </w:numPr>
        <w:spacing w:before="0" w:after="0" w:line="312" w:lineRule="auto"/>
        <w:ind w:left="1077" w:hanging="629"/>
        <w:rPr>
          <w:rFonts w:ascii="Times New Roman" w:hAnsi="Times New Roman"/>
          <w:noProof/>
          <w:lang w:val="da-DK"/>
        </w:rPr>
      </w:pPr>
      <w:r w:rsidRPr="00CD5DA4">
        <w:rPr>
          <w:rFonts w:ascii="Times New Roman" w:hAnsi="Times New Roman"/>
          <w:noProof/>
          <w:lang w:val="da-DK"/>
        </w:rPr>
        <w:br w:type="page"/>
      </w:r>
      <w:bookmarkStart w:id="2034" w:name="_Toc92435882"/>
      <w:r w:rsidRPr="00CD5DA4">
        <w:rPr>
          <w:rFonts w:ascii="Times New Roman" w:hAnsi="Times New Roman"/>
          <w:noProof/>
          <w:lang w:val="da-DK"/>
        </w:rPr>
        <w:lastRenderedPageBreak/>
        <w:t>Giao diện quản trị người dùng</w:t>
      </w:r>
      <w:bookmarkEnd w:id="2034"/>
    </w:p>
    <w:p w14:paraId="083D467D" w14:textId="26E5F1C1" w:rsidR="00FF782E" w:rsidRPr="00CD5DA4" w:rsidRDefault="00FF782E" w:rsidP="00B23536">
      <w:pPr>
        <w:spacing w:before="120" w:after="120" w:line="312" w:lineRule="auto"/>
        <w:ind w:firstLine="450"/>
        <w:jc w:val="both"/>
        <w:rPr>
          <w:noProof/>
          <w:sz w:val="26"/>
          <w:szCs w:val="26"/>
          <w:lang w:val="da-DK"/>
        </w:rPr>
      </w:pPr>
      <w:r w:rsidRPr="00CD5DA4">
        <w:rPr>
          <w:noProof/>
          <w:sz w:val="26"/>
          <w:szCs w:val="26"/>
          <w:lang w:val="da-DK"/>
        </w:rPr>
        <w:t xml:space="preserve">Giao diện </w:t>
      </w:r>
      <w:r w:rsidRPr="00CD5DA4">
        <w:rPr>
          <w:bCs/>
          <w:noProof/>
          <w:sz w:val="26"/>
          <w:szCs w:val="26"/>
          <w:lang w:val="da-DK"/>
        </w:rPr>
        <w:t>quản trị người dùng</w:t>
      </w:r>
      <w:r w:rsidRPr="00CD5DA4">
        <w:rPr>
          <w:noProof/>
          <w:sz w:val="26"/>
          <w:szCs w:val="26"/>
          <w:lang w:val="da-DK"/>
        </w:rPr>
        <w:t xml:space="preserve"> gồm các chức năng: Cấp tài khoản và quyền cho người dùng, xóa tài khoản, chỉnh sửa tài khoản và</w:t>
      </w:r>
      <w:r w:rsidR="00E2714A" w:rsidRPr="00CD5DA4">
        <w:rPr>
          <w:noProof/>
          <w:sz w:val="26"/>
          <w:szCs w:val="26"/>
          <w:lang w:val="da-DK"/>
        </w:rPr>
        <w:t xml:space="preserve"> phân</w:t>
      </w:r>
      <w:r w:rsidRPr="00CD5DA4">
        <w:rPr>
          <w:noProof/>
          <w:sz w:val="26"/>
          <w:szCs w:val="26"/>
          <w:lang w:val="da-DK"/>
        </w:rPr>
        <w:t xml:space="preserve"> quyền</w:t>
      </w:r>
      <w:r w:rsidR="00E2714A" w:rsidRPr="00CD5DA4">
        <w:rPr>
          <w:noProof/>
          <w:sz w:val="26"/>
          <w:szCs w:val="26"/>
          <w:lang w:val="da-DK"/>
        </w:rPr>
        <w:t>.</w:t>
      </w:r>
    </w:p>
    <w:p w14:paraId="31C5EB46" w14:textId="6BAFC115" w:rsidR="00FF782E" w:rsidRPr="00CD5DA4" w:rsidRDefault="00FF782E" w:rsidP="00B23536">
      <w:pPr>
        <w:spacing w:before="120" w:after="120" w:line="312" w:lineRule="auto"/>
        <w:jc w:val="both"/>
        <w:rPr>
          <w:b/>
          <w:bCs/>
          <w:noProof/>
          <w:sz w:val="26"/>
          <w:szCs w:val="26"/>
          <w:lang w:val="da-DK"/>
        </w:rPr>
      </w:pPr>
      <w:r w:rsidRPr="00CD5DA4">
        <w:rPr>
          <w:noProof/>
          <w:sz w:val="26"/>
          <w:szCs w:val="26"/>
          <w:lang w:val="en-SG" w:eastAsia="en-SG"/>
        </w:rPr>
        <w:drawing>
          <wp:inline distT="0" distB="0" distL="0" distR="0" wp14:anchorId="0342F496" wp14:editId="366AA2D0">
            <wp:extent cx="5734050" cy="3667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4050" cy="3667125"/>
                    </a:xfrm>
                    <a:prstGeom prst="rect">
                      <a:avLst/>
                    </a:prstGeom>
                    <a:noFill/>
                    <a:ln>
                      <a:noFill/>
                    </a:ln>
                  </pic:spPr>
                </pic:pic>
              </a:graphicData>
            </a:graphic>
          </wp:inline>
        </w:drawing>
      </w:r>
    </w:p>
    <w:p w14:paraId="508F3040" w14:textId="1F060EFE" w:rsidR="00237556" w:rsidRPr="00CD5DA4" w:rsidRDefault="00237556" w:rsidP="00B23536">
      <w:pPr>
        <w:pStyle w:val="Caption"/>
        <w:spacing w:before="120" w:after="120" w:line="312" w:lineRule="auto"/>
        <w:jc w:val="center"/>
        <w:rPr>
          <w:b/>
          <w:bCs/>
          <w:i w:val="0"/>
          <w:iCs w:val="0"/>
          <w:noProof/>
          <w:sz w:val="26"/>
          <w:szCs w:val="26"/>
          <w:lang w:val="da-DK"/>
        </w:rPr>
      </w:pPr>
      <w:bookmarkStart w:id="2035" w:name="_Toc90544569"/>
      <w:bookmarkStart w:id="2036" w:name="_Toc90654989"/>
      <w:r w:rsidRPr="00CD5DA4">
        <w:rPr>
          <w:i w:val="0"/>
          <w:iCs w:val="0"/>
          <w:color w:val="auto"/>
          <w:sz w:val="26"/>
          <w:szCs w:val="26"/>
          <w:lang w:val="da-DK"/>
        </w:rPr>
        <w:t xml:space="preserve">Hình </w:t>
      </w:r>
      <w:r w:rsidR="00E0240E" w:rsidRPr="00CD5DA4">
        <w:rPr>
          <w:i w:val="0"/>
          <w:iCs w:val="0"/>
          <w:color w:val="auto"/>
          <w:sz w:val="26"/>
          <w:szCs w:val="26"/>
          <w:lang w:val="da-DK"/>
        </w:rPr>
        <w:t>4.35</w:t>
      </w:r>
      <w:ins w:id="2037" w:author="lenovo" w:date="2021-12-30T09:10:00Z">
        <w:r w:rsidR="004030CF">
          <w:rPr>
            <w:i w:val="0"/>
            <w:iCs w:val="0"/>
            <w:color w:val="auto"/>
            <w:sz w:val="26"/>
            <w:szCs w:val="26"/>
            <w:lang w:val="da-DK"/>
          </w:rPr>
          <w:t>.</w:t>
        </w:r>
      </w:ins>
      <w:r w:rsidRPr="00CD5DA4">
        <w:rPr>
          <w:i w:val="0"/>
          <w:iCs w:val="0"/>
          <w:color w:val="auto"/>
          <w:sz w:val="26"/>
          <w:szCs w:val="26"/>
          <w:lang w:val="da-DK"/>
        </w:rPr>
        <w:t xml:space="preserve"> Giao diện quản trị người dùng</w:t>
      </w:r>
      <w:bookmarkEnd w:id="2035"/>
      <w:bookmarkEnd w:id="2036"/>
    </w:p>
    <w:p w14:paraId="10DFA94F" w14:textId="77777777" w:rsidR="00FF782E" w:rsidRPr="00CD5DA4" w:rsidRDefault="00FF782E" w:rsidP="00504E14">
      <w:pPr>
        <w:pStyle w:val="Heading3"/>
        <w:numPr>
          <w:ilvl w:val="2"/>
          <w:numId w:val="5"/>
        </w:numPr>
        <w:spacing w:before="0" w:after="0" w:line="312" w:lineRule="auto"/>
        <w:ind w:left="1077" w:hanging="629"/>
        <w:rPr>
          <w:rFonts w:ascii="Times New Roman" w:hAnsi="Times New Roman"/>
          <w:noProof/>
          <w:lang w:val="da-DK"/>
        </w:rPr>
      </w:pPr>
      <w:bookmarkStart w:id="2038" w:name="_Toc92435883"/>
      <w:r w:rsidRPr="00CD5DA4">
        <w:rPr>
          <w:rFonts w:ascii="Times New Roman" w:hAnsi="Times New Roman"/>
          <w:noProof/>
          <w:lang w:val="da-DK"/>
        </w:rPr>
        <w:t>Giao diện đổi mật khẩu</w:t>
      </w:r>
      <w:bookmarkEnd w:id="2038"/>
    </w:p>
    <w:p w14:paraId="6F6EFD1C" w14:textId="5E784610" w:rsidR="00FF782E" w:rsidRPr="00CD5DA4" w:rsidRDefault="00FF782E" w:rsidP="00B23536">
      <w:pPr>
        <w:spacing w:before="120" w:after="120" w:line="312" w:lineRule="auto"/>
        <w:ind w:firstLine="426"/>
        <w:jc w:val="both"/>
        <w:rPr>
          <w:bCs/>
          <w:noProof/>
          <w:sz w:val="26"/>
          <w:szCs w:val="26"/>
          <w:lang w:val="da-DK"/>
        </w:rPr>
      </w:pPr>
      <w:r w:rsidRPr="00CD5DA4">
        <w:rPr>
          <w:noProof/>
          <w:sz w:val="26"/>
          <w:szCs w:val="26"/>
          <w:lang w:val="da-DK"/>
        </w:rPr>
        <w:t xml:space="preserve">Giao diện </w:t>
      </w:r>
      <w:r w:rsidRPr="00CD5DA4">
        <w:rPr>
          <w:bCs/>
          <w:noProof/>
          <w:sz w:val="26"/>
          <w:szCs w:val="26"/>
          <w:lang w:val="da-DK"/>
        </w:rPr>
        <w:t>đổi mật khẩu cho phép người dùng đổi mật khẩu</w:t>
      </w:r>
      <w:r w:rsidR="00E2714A" w:rsidRPr="00CD5DA4">
        <w:rPr>
          <w:bCs/>
          <w:noProof/>
          <w:sz w:val="26"/>
          <w:szCs w:val="26"/>
          <w:lang w:val="da-DK"/>
        </w:rPr>
        <w:t>.</w:t>
      </w:r>
    </w:p>
    <w:p w14:paraId="0FF10AF8" w14:textId="288C3FA0" w:rsidR="00FF782E" w:rsidRPr="00CD5DA4" w:rsidRDefault="00FF782E" w:rsidP="00B23536">
      <w:pPr>
        <w:spacing w:before="120" w:after="120" w:line="312" w:lineRule="auto"/>
        <w:jc w:val="both"/>
        <w:rPr>
          <w:noProof/>
          <w:sz w:val="26"/>
          <w:szCs w:val="26"/>
          <w:lang w:val="da-DK"/>
        </w:rPr>
      </w:pPr>
      <w:r w:rsidRPr="00CD5DA4">
        <w:rPr>
          <w:noProof/>
          <w:sz w:val="26"/>
          <w:szCs w:val="26"/>
          <w:lang w:val="en-SG" w:eastAsia="en-SG"/>
        </w:rPr>
        <w:drawing>
          <wp:inline distT="0" distB="0" distL="0" distR="0" wp14:anchorId="3AADD378" wp14:editId="28EFE3F4">
            <wp:extent cx="5686425" cy="2324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86425" cy="2324100"/>
                    </a:xfrm>
                    <a:prstGeom prst="rect">
                      <a:avLst/>
                    </a:prstGeom>
                    <a:noFill/>
                    <a:ln>
                      <a:noFill/>
                    </a:ln>
                  </pic:spPr>
                </pic:pic>
              </a:graphicData>
            </a:graphic>
          </wp:inline>
        </w:drawing>
      </w:r>
    </w:p>
    <w:p w14:paraId="314E4684" w14:textId="7609A4DA" w:rsidR="00FA140C" w:rsidRPr="00E0240E" w:rsidRDefault="00237556" w:rsidP="00B23536">
      <w:pPr>
        <w:pStyle w:val="Caption"/>
        <w:spacing w:before="120" w:after="120" w:line="312" w:lineRule="auto"/>
        <w:jc w:val="center"/>
        <w:rPr>
          <w:i w:val="0"/>
          <w:iCs w:val="0"/>
          <w:noProof/>
          <w:color w:val="auto"/>
          <w:sz w:val="26"/>
          <w:szCs w:val="26"/>
          <w:lang w:val="da-DK"/>
        </w:rPr>
      </w:pPr>
      <w:bookmarkStart w:id="2039" w:name="_Toc90544570"/>
      <w:bookmarkStart w:id="2040" w:name="_Toc90654990"/>
      <w:r w:rsidRPr="00CD5DA4">
        <w:rPr>
          <w:i w:val="0"/>
          <w:iCs w:val="0"/>
          <w:color w:val="auto"/>
          <w:sz w:val="26"/>
          <w:szCs w:val="26"/>
          <w:lang w:val="da-DK"/>
        </w:rPr>
        <w:t xml:space="preserve">Hình </w:t>
      </w:r>
      <w:r w:rsidR="00E0240E" w:rsidRPr="00CD5DA4">
        <w:rPr>
          <w:i w:val="0"/>
          <w:iCs w:val="0"/>
          <w:color w:val="auto"/>
          <w:sz w:val="26"/>
          <w:szCs w:val="26"/>
          <w:lang w:val="da-DK"/>
        </w:rPr>
        <w:t>4.36</w:t>
      </w:r>
      <w:ins w:id="2041" w:author="lenovo" w:date="2021-12-30T09:10:00Z">
        <w:r w:rsidR="004030CF">
          <w:rPr>
            <w:i w:val="0"/>
            <w:iCs w:val="0"/>
            <w:color w:val="auto"/>
            <w:sz w:val="26"/>
            <w:szCs w:val="26"/>
            <w:lang w:val="da-DK"/>
          </w:rPr>
          <w:t>.</w:t>
        </w:r>
      </w:ins>
      <w:r w:rsidRPr="00CD5DA4">
        <w:rPr>
          <w:i w:val="0"/>
          <w:iCs w:val="0"/>
          <w:color w:val="auto"/>
          <w:sz w:val="26"/>
          <w:szCs w:val="26"/>
          <w:lang w:val="da-DK"/>
        </w:rPr>
        <w:t xml:space="preserve"> Giao diên đổi mật khẩu</w:t>
      </w:r>
      <w:bookmarkEnd w:id="2039"/>
      <w:bookmarkEnd w:id="2040"/>
    </w:p>
    <w:p w14:paraId="0D3893FD" w14:textId="4DD35B7E" w:rsidR="00FA140C" w:rsidRPr="00B23536" w:rsidRDefault="00FA140C" w:rsidP="00504E14">
      <w:pPr>
        <w:spacing w:line="312" w:lineRule="auto"/>
        <w:jc w:val="center"/>
        <w:rPr>
          <w:sz w:val="26"/>
          <w:szCs w:val="26"/>
          <w:lang w:val="da-DK"/>
        </w:rPr>
      </w:pPr>
      <w:r>
        <w:rPr>
          <w:sz w:val="26"/>
          <w:szCs w:val="26"/>
          <w:lang w:val="da-DK"/>
        </w:rPr>
        <w:br w:type="page"/>
      </w:r>
      <w:bookmarkStart w:id="2042" w:name="_Toc90324113"/>
      <w:r w:rsidRPr="00443648">
        <w:rPr>
          <w:b/>
          <w:sz w:val="36"/>
          <w:szCs w:val="36"/>
          <w:lang w:val="da-DK"/>
        </w:rPr>
        <w:lastRenderedPageBreak/>
        <w:t>KẾT LUẬN VÀ HƯỚNG PHÁT TRIỂN</w:t>
      </w:r>
      <w:bookmarkEnd w:id="2042"/>
    </w:p>
    <w:p w14:paraId="5E850AC7" w14:textId="5A822826" w:rsidR="0005727F" w:rsidRPr="008E26C9" w:rsidRDefault="0005727F">
      <w:pPr>
        <w:pStyle w:val="ListParagraph"/>
        <w:numPr>
          <w:ilvl w:val="0"/>
          <w:numId w:val="17"/>
        </w:numPr>
        <w:spacing w:before="120" w:after="120" w:line="312" w:lineRule="auto"/>
        <w:ind w:left="360" w:firstLine="0"/>
        <w:rPr>
          <w:ins w:id="2043" w:author="lenovo" w:date="2022-01-04T06:57:00Z"/>
          <w:bCs/>
          <w:sz w:val="26"/>
          <w:szCs w:val="26"/>
          <w:lang w:val="da-DK"/>
          <w:rPrChange w:id="2044" w:author="lenovo" w:date="2022-01-04T08:00:00Z">
            <w:rPr>
              <w:ins w:id="2045" w:author="lenovo" w:date="2022-01-04T06:57:00Z"/>
              <w:lang w:val="da-DK"/>
            </w:rPr>
          </w:rPrChange>
        </w:rPr>
        <w:pPrChange w:id="2046" w:author="lenovo" w:date="2022-01-04T08:01:00Z">
          <w:pPr>
            <w:spacing w:before="120" w:after="120" w:line="312" w:lineRule="auto"/>
            <w:ind w:left="170" w:firstLine="255"/>
          </w:pPr>
        </w:pPrChange>
      </w:pPr>
      <w:ins w:id="2047" w:author="lenovo" w:date="2022-01-04T06:58:00Z">
        <w:r w:rsidRPr="008E26C9">
          <w:rPr>
            <w:rFonts w:ascii="Times New Roman" w:hAnsi="Times New Roman"/>
            <w:bCs/>
            <w:sz w:val="26"/>
            <w:szCs w:val="26"/>
            <w:lang w:val="da-DK"/>
            <w:rPrChange w:id="2048" w:author="lenovo" w:date="2022-01-04T08:00:00Z">
              <w:rPr>
                <w:bCs/>
                <w:sz w:val="26"/>
                <w:szCs w:val="26"/>
                <w:lang w:val="da-DK"/>
              </w:rPr>
            </w:rPrChange>
          </w:rPr>
          <w:t>Kết quả đã đạt được</w:t>
        </w:r>
      </w:ins>
    </w:p>
    <w:p w14:paraId="0895375F" w14:textId="77777777" w:rsidR="008E26C9" w:rsidRDefault="0005727F">
      <w:pPr>
        <w:spacing w:before="120" w:after="120" w:line="312" w:lineRule="auto"/>
        <w:ind w:left="90" w:firstLine="630"/>
        <w:jc w:val="both"/>
        <w:rPr>
          <w:ins w:id="2049" w:author="lenovo" w:date="2022-01-04T08:00:00Z"/>
          <w:bCs/>
          <w:sz w:val="26"/>
          <w:szCs w:val="26"/>
          <w:lang w:val="da-DK"/>
        </w:rPr>
        <w:pPrChange w:id="2050" w:author="lenovo" w:date="2022-01-04T08:02:00Z">
          <w:pPr>
            <w:spacing w:before="120" w:after="120" w:line="312" w:lineRule="auto"/>
            <w:ind w:left="90" w:firstLine="270"/>
          </w:pPr>
        </w:pPrChange>
      </w:pPr>
      <w:ins w:id="2051" w:author="lenovo" w:date="2022-01-04T06:58:00Z">
        <w:r w:rsidRPr="00360784">
          <w:rPr>
            <w:bCs/>
            <w:sz w:val="26"/>
            <w:szCs w:val="26"/>
            <w:lang w:val="da-DK"/>
          </w:rPr>
          <w:t xml:space="preserve">Khóa luận đã tìm hiểu </w:t>
        </w:r>
      </w:ins>
      <w:ins w:id="2052" w:author="lenovo" w:date="2022-01-04T06:59:00Z">
        <w:r w:rsidRPr="00360784">
          <w:rPr>
            <w:bCs/>
            <w:sz w:val="26"/>
            <w:szCs w:val="26"/>
            <w:lang w:val="da-DK"/>
          </w:rPr>
          <w:t xml:space="preserve">các phương pháp thiết kế </w:t>
        </w:r>
        <w:r w:rsidR="00B158BE" w:rsidRPr="00360784">
          <w:rPr>
            <w:bCs/>
            <w:sz w:val="26"/>
            <w:szCs w:val="26"/>
            <w:lang w:val="da-DK"/>
          </w:rPr>
          <w:t>kho dữ liệu (DW)</w:t>
        </w:r>
      </w:ins>
      <w:ins w:id="2053" w:author="lenovo" w:date="2022-01-04T07:00:00Z">
        <w:r w:rsidR="00B158BE" w:rsidRPr="00360784">
          <w:rPr>
            <w:bCs/>
            <w:sz w:val="26"/>
            <w:szCs w:val="26"/>
            <w:lang w:val="da-DK"/>
          </w:rPr>
          <w:t xml:space="preserve"> các lý thuyết </w:t>
        </w:r>
      </w:ins>
      <w:ins w:id="2054" w:author="lenovo" w:date="2022-01-04T07:01:00Z">
        <w:r w:rsidR="00B158BE" w:rsidRPr="00360784">
          <w:rPr>
            <w:bCs/>
            <w:sz w:val="26"/>
            <w:szCs w:val="26"/>
            <w:lang w:val="da-DK"/>
          </w:rPr>
          <w:t>và phương pháp xây dựng kho dữ liệu,</w:t>
        </w:r>
      </w:ins>
      <w:ins w:id="2055" w:author="lenovo" w:date="2022-01-04T06:59:00Z">
        <w:r w:rsidR="00B158BE" w:rsidRPr="00360784">
          <w:rPr>
            <w:bCs/>
            <w:sz w:val="26"/>
            <w:szCs w:val="26"/>
            <w:lang w:val="da-DK"/>
          </w:rPr>
          <w:t xml:space="preserve"> từ đó</w:t>
        </w:r>
      </w:ins>
      <w:ins w:id="2056" w:author="lenovo" w:date="2022-01-04T07:03:00Z">
        <w:r w:rsidR="00B158BE" w:rsidRPr="00360784">
          <w:rPr>
            <w:bCs/>
            <w:sz w:val="26"/>
            <w:szCs w:val="26"/>
            <w:lang w:val="da-DK"/>
          </w:rPr>
          <w:t xml:space="preserve"> mục đích để</w:t>
        </w:r>
      </w:ins>
      <w:ins w:id="2057" w:author="lenovo" w:date="2022-01-04T06:59:00Z">
        <w:r w:rsidR="00B158BE" w:rsidRPr="00360784">
          <w:rPr>
            <w:bCs/>
            <w:sz w:val="26"/>
            <w:szCs w:val="26"/>
            <w:lang w:val="da-DK"/>
          </w:rPr>
          <w:t xml:space="preserve"> thực hiện việc trích xuất và sử dụng các kỹ thuật </w:t>
        </w:r>
      </w:ins>
      <w:ins w:id="2058" w:author="lenovo" w:date="2022-01-04T07:00:00Z">
        <w:r w:rsidR="00B158BE" w:rsidRPr="00360784">
          <w:rPr>
            <w:bCs/>
            <w:sz w:val="26"/>
            <w:szCs w:val="26"/>
            <w:lang w:val="da-DK"/>
          </w:rPr>
          <w:t>OLAP một cách thể hiện đa chiều</w:t>
        </w:r>
      </w:ins>
      <w:ins w:id="2059" w:author="lenovo" w:date="2022-01-04T07:01:00Z">
        <w:r w:rsidR="00B158BE" w:rsidRPr="00360784">
          <w:rPr>
            <w:bCs/>
            <w:sz w:val="26"/>
            <w:szCs w:val="26"/>
            <w:lang w:val="da-DK"/>
          </w:rPr>
          <w:t xml:space="preserve"> nhằm cung cấp khả năng truy xuất nhanh đến dữ liệu của các kho dữ liệu.</w:t>
        </w:r>
      </w:ins>
    </w:p>
    <w:p w14:paraId="5BEFDB42" w14:textId="4794FF5D" w:rsidR="00360784" w:rsidRPr="00360784" w:rsidRDefault="00B158BE">
      <w:pPr>
        <w:spacing w:before="120" w:after="120" w:line="312" w:lineRule="auto"/>
        <w:ind w:left="90" w:firstLine="630"/>
        <w:jc w:val="both"/>
        <w:rPr>
          <w:ins w:id="2060" w:author="lenovo" w:date="2022-01-04T06:56:00Z"/>
          <w:color w:val="000000" w:themeColor="text1"/>
          <w:sz w:val="26"/>
          <w:szCs w:val="26"/>
          <w:lang w:val="vi-VN"/>
          <w:rPrChange w:id="2061" w:author="lenovo" w:date="2022-01-04T07:58:00Z">
            <w:rPr>
              <w:ins w:id="2062" w:author="lenovo" w:date="2022-01-04T06:56:00Z"/>
              <w:bCs/>
              <w:sz w:val="26"/>
              <w:szCs w:val="26"/>
              <w:lang w:val="da-DK"/>
            </w:rPr>
          </w:rPrChange>
        </w:rPr>
        <w:pPrChange w:id="2063" w:author="lenovo" w:date="2022-01-04T08:02:00Z">
          <w:pPr>
            <w:spacing w:before="120" w:after="120" w:line="312" w:lineRule="auto"/>
            <w:ind w:left="170" w:firstLine="255"/>
          </w:pPr>
        </w:pPrChange>
      </w:pPr>
      <w:ins w:id="2064" w:author="lenovo" w:date="2022-01-04T07:02:00Z">
        <w:r w:rsidRPr="00360784">
          <w:rPr>
            <w:bCs/>
            <w:sz w:val="26"/>
            <w:szCs w:val="26"/>
            <w:lang w:val="da-DK"/>
          </w:rPr>
          <w:t>Nhóm đã giới</w:t>
        </w:r>
      </w:ins>
      <w:ins w:id="2065" w:author="lenovo" w:date="2022-01-04T07:03:00Z">
        <w:r w:rsidRPr="00360784">
          <w:rPr>
            <w:bCs/>
            <w:sz w:val="26"/>
            <w:szCs w:val="26"/>
            <w:lang w:val="da-DK"/>
          </w:rPr>
          <w:t xml:space="preserve"> thiệu các công cụ OLAP,</w:t>
        </w:r>
      </w:ins>
      <w:ins w:id="2066" w:author="lenovo" w:date="2022-01-04T07:04:00Z">
        <w:r w:rsidRPr="00360784">
          <w:rPr>
            <w:bCs/>
            <w:sz w:val="26"/>
            <w:szCs w:val="26"/>
            <w:lang w:val="da-DK"/>
          </w:rPr>
          <w:t xml:space="preserve"> các kiến trúc OLAP</w:t>
        </w:r>
        <w:r w:rsidR="009E2198" w:rsidRPr="00360784">
          <w:rPr>
            <w:bCs/>
            <w:sz w:val="26"/>
            <w:szCs w:val="26"/>
            <w:lang w:val="da-DK"/>
          </w:rPr>
          <w:t>, các dịch vụ OLAP của</w:t>
        </w:r>
      </w:ins>
      <w:ins w:id="2067" w:author="lenovo" w:date="2022-01-04T07:05:00Z">
        <w:r w:rsidR="009E2198" w:rsidRPr="00360784">
          <w:rPr>
            <w:color w:val="000000" w:themeColor="text1"/>
            <w:sz w:val="26"/>
            <w:szCs w:val="26"/>
            <w:rPrChange w:id="2068" w:author="lenovo" w:date="2022-01-04T07:58:00Z">
              <w:rPr>
                <w:color w:val="000000" w:themeColor="text1"/>
                <w:szCs w:val="26"/>
              </w:rPr>
            </w:rPrChange>
          </w:rPr>
          <w:t xml:space="preserve"> Microsoft SQL Server</w:t>
        </w:r>
      </w:ins>
      <w:ins w:id="2069" w:author="lenovo" w:date="2022-01-04T07:15:00Z">
        <w:r w:rsidR="009F4893" w:rsidRPr="00360784">
          <w:rPr>
            <w:bCs/>
            <w:sz w:val="26"/>
            <w:szCs w:val="26"/>
            <w:lang w:val="vi-VN"/>
          </w:rPr>
          <w:t xml:space="preserve"> ,</w:t>
        </w:r>
      </w:ins>
      <w:ins w:id="2070" w:author="lenovo" w:date="2022-01-04T07:03:00Z">
        <w:r w:rsidRPr="00360784">
          <w:rPr>
            <w:bCs/>
            <w:sz w:val="26"/>
            <w:szCs w:val="26"/>
            <w:lang w:val="da-DK"/>
          </w:rPr>
          <w:t>các</w:t>
        </w:r>
      </w:ins>
      <w:ins w:id="2071" w:author="lenovo" w:date="2022-01-04T07:05:00Z">
        <w:r w:rsidR="009E2198" w:rsidRPr="00360784">
          <w:rPr>
            <w:bCs/>
            <w:sz w:val="26"/>
            <w:szCs w:val="26"/>
            <w:lang w:val="vi-VN"/>
          </w:rPr>
          <w:t xml:space="preserve"> dạng</w:t>
        </w:r>
      </w:ins>
      <w:ins w:id="2072" w:author="lenovo" w:date="2022-01-04T07:03:00Z">
        <w:r w:rsidRPr="00360784">
          <w:rPr>
            <w:bCs/>
            <w:sz w:val="26"/>
            <w:szCs w:val="26"/>
            <w:lang w:val="da-DK"/>
          </w:rPr>
          <w:t xml:space="preserve"> mô hình</w:t>
        </w:r>
      </w:ins>
      <w:ins w:id="2073" w:author="lenovo" w:date="2022-01-04T07:05:00Z">
        <w:r w:rsidR="009E2198" w:rsidRPr="00360784">
          <w:rPr>
            <w:bCs/>
            <w:sz w:val="26"/>
            <w:szCs w:val="26"/>
            <w:lang w:val="vi-VN"/>
          </w:rPr>
          <w:t xml:space="preserve"> chung</w:t>
        </w:r>
      </w:ins>
      <w:ins w:id="2074" w:author="lenovo" w:date="2022-01-04T07:04:00Z">
        <w:r w:rsidRPr="00360784">
          <w:rPr>
            <w:bCs/>
            <w:sz w:val="26"/>
            <w:szCs w:val="26"/>
            <w:lang w:val="da-DK"/>
          </w:rPr>
          <w:t xml:space="preserve"> OLAP</w:t>
        </w:r>
      </w:ins>
      <w:ins w:id="2075" w:author="lenovo" w:date="2022-01-04T07:05:00Z">
        <w:r w:rsidR="009E2198" w:rsidRPr="00360784">
          <w:rPr>
            <w:bCs/>
            <w:sz w:val="26"/>
            <w:szCs w:val="26"/>
            <w:lang w:val="vi-VN"/>
          </w:rPr>
          <w:t>.</w:t>
        </w:r>
      </w:ins>
      <w:ins w:id="2076" w:author="lenovo" w:date="2022-01-04T07:15:00Z">
        <w:r w:rsidR="009F4893" w:rsidRPr="00360784">
          <w:rPr>
            <w:color w:val="000000" w:themeColor="text1"/>
            <w:sz w:val="26"/>
            <w:szCs w:val="26"/>
            <w:lang w:val="vi-VN"/>
            <w:rPrChange w:id="2077" w:author="lenovo" w:date="2022-01-04T07:58:00Z">
              <w:rPr>
                <w:color w:val="000000" w:themeColor="text1"/>
                <w:szCs w:val="26"/>
                <w:lang w:val="vi-VN"/>
              </w:rPr>
            </w:rPrChange>
          </w:rPr>
          <w:t xml:space="preserve"> </w:t>
        </w:r>
        <w:r w:rsidR="009F4893" w:rsidRPr="00360784">
          <w:rPr>
            <w:sz w:val="26"/>
            <w:szCs w:val="26"/>
            <w:lang w:val="vi-VN"/>
            <w:rPrChange w:id="2078" w:author="lenovo" w:date="2022-01-04T07:58:00Z">
              <w:rPr>
                <w:color w:val="000000" w:themeColor="text1"/>
                <w:szCs w:val="26"/>
                <w:lang w:val="vi-VN"/>
              </w:rPr>
            </w:rPrChange>
          </w:rPr>
          <w:t>và s</w:t>
        </w:r>
      </w:ins>
      <w:ins w:id="2079" w:author="lenovo" w:date="2022-01-04T07:05:00Z">
        <w:r w:rsidR="009E2198" w:rsidRPr="00360784">
          <w:rPr>
            <w:sz w:val="26"/>
            <w:szCs w:val="26"/>
            <w:rPrChange w:id="2080" w:author="lenovo" w:date="2022-01-04T07:58:00Z">
              <w:rPr>
                <w:color w:val="000000" w:themeColor="text1"/>
                <w:szCs w:val="26"/>
              </w:rPr>
            </w:rPrChange>
          </w:rPr>
          <w:t>ử dụng hệ quản trị cơ sở dữ liệu SQL SERVER, Microsoft Access, Microsoft Excel, Visual Studio</w:t>
        </w:r>
      </w:ins>
      <w:ins w:id="2081" w:author="lenovo" w:date="2022-01-04T07:39:00Z">
        <w:r w:rsidR="004F348C" w:rsidRPr="00360784">
          <w:rPr>
            <w:sz w:val="26"/>
            <w:szCs w:val="26"/>
            <w:lang w:val="vi-VN"/>
            <w:rPrChange w:id="2082" w:author="lenovo" w:date="2022-01-04T07:58:00Z">
              <w:rPr>
                <w:sz w:val="28"/>
                <w:szCs w:val="28"/>
                <w:lang w:val="vi-VN"/>
              </w:rPr>
            </w:rPrChange>
          </w:rPr>
          <w:t>.</w:t>
        </w:r>
      </w:ins>
      <w:ins w:id="2083" w:author="lenovo" w:date="2022-01-04T07:54:00Z">
        <w:r w:rsidR="00360784" w:rsidRPr="00360784">
          <w:rPr>
            <w:sz w:val="26"/>
            <w:szCs w:val="26"/>
            <w:lang w:val="vi-VN"/>
            <w:rPrChange w:id="2084" w:author="lenovo" w:date="2022-01-04T07:58:00Z">
              <w:rPr>
                <w:sz w:val="28"/>
                <w:szCs w:val="28"/>
                <w:lang w:val="vi-VN"/>
              </w:rPr>
            </w:rPrChange>
          </w:rPr>
          <w:t>Từ đó</w:t>
        </w:r>
      </w:ins>
      <w:ins w:id="2085" w:author="lenovo" w:date="2022-01-04T07:55:00Z">
        <w:r w:rsidR="00360784" w:rsidRPr="00360784">
          <w:rPr>
            <w:sz w:val="26"/>
            <w:szCs w:val="26"/>
            <w:lang w:val="vi-VN"/>
            <w:rPrChange w:id="2086" w:author="lenovo" w:date="2022-01-04T07:58:00Z">
              <w:rPr>
                <w:sz w:val="28"/>
                <w:szCs w:val="28"/>
                <w:lang w:val="vi-VN"/>
              </w:rPr>
            </w:rPrChange>
          </w:rPr>
          <w:t xml:space="preserve"> việc</w:t>
        </w:r>
      </w:ins>
      <w:ins w:id="2087" w:author="lenovo" w:date="2022-01-04T07:54:00Z">
        <w:r w:rsidR="00360784" w:rsidRPr="00360784">
          <w:rPr>
            <w:sz w:val="26"/>
            <w:szCs w:val="26"/>
            <w:lang w:val="vi-VN"/>
            <w:rPrChange w:id="2088" w:author="lenovo" w:date="2022-01-04T07:58:00Z">
              <w:rPr>
                <w:sz w:val="28"/>
                <w:szCs w:val="28"/>
                <w:lang w:val="vi-VN"/>
              </w:rPr>
            </w:rPrChange>
          </w:rPr>
          <w:t xml:space="preserve"> thiết kế kho dữ liệu, nhóm</w:t>
        </w:r>
      </w:ins>
      <w:ins w:id="2089" w:author="lenovo" w:date="2022-01-04T07:55:00Z">
        <w:r w:rsidR="00360784" w:rsidRPr="00360784">
          <w:rPr>
            <w:sz w:val="26"/>
            <w:szCs w:val="26"/>
            <w:lang w:val="vi-VN"/>
            <w:rPrChange w:id="2090" w:author="lenovo" w:date="2022-01-04T07:58:00Z">
              <w:rPr>
                <w:sz w:val="28"/>
                <w:szCs w:val="28"/>
                <w:lang w:val="vi-VN"/>
              </w:rPr>
            </w:rPrChange>
          </w:rPr>
          <w:t xml:space="preserve"> đã</w:t>
        </w:r>
      </w:ins>
      <w:ins w:id="2091" w:author="lenovo" w:date="2022-01-04T07:54:00Z">
        <w:r w:rsidR="00360784" w:rsidRPr="00360784">
          <w:rPr>
            <w:sz w:val="26"/>
            <w:szCs w:val="26"/>
            <w:lang w:val="vi-VN"/>
            <w:rPrChange w:id="2092" w:author="lenovo" w:date="2022-01-04T07:58:00Z">
              <w:rPr>
                <w:sz w:val="28"/>
                <w:szCs w:val="28"/>
                <w:lang w:val="vi-VN"/>
              </w:rPr>
            </w:rPrChange>
          </w:rPr>
          <w:t xml:space="preserve"> </w:t>
        </w:r>
        <w:r w:rsidR="00360784" w:rsidRPr="00360784">
          <w:rPr>
            <w:color w:val="000000" w:themeColor="text1"/>
            <w:sz w:val="26"/>
            <w:szCs w:val="26"/>
            <w:lang w:val="vi-VN"/>
            <w:rPrChange w:id="2093" w:author="lenovo" w:date="2022-01-04T07:58:00Z">
              <w:rPr>
                <w:color w:val="000000" w:themeColor="text1"/>
                <w:szCs w:val="26"/>
                <w:lang w:val="vi-VN"/>
              </w:rPr>
            </w:rPrChange>
          </w:rPr>
          <w:t>n</w:t>
        </w:r>
        <w:r w:rsidR="00360784" w:rsidRPr="00360784">
          <w:rPr>
            <w:color w:val="000000" w:themeColor="text1"/>
            <w:sz w:val="26"/>
            <w:szCs w:val="26"/>
            <w:rPrChange w:id="2094" w:author="lenovo" w:date="2022-01-04T07:58:00Z">
              <w:rPr>
                <w:color w:val="000000" w:themeColor="text1"/>
                <w:szCs w:val="26"/>
              </w:rPr>
            </w:rPrChange>
          </w:rPr>
          <w:t>hững kĩ thuật khai phá dữ liệu,</w:t>
        </w:r>
      </w:ins>
      <w:ins w:id="2095" w:author="lenovo" w:date="2022-01-04T07:55:00Z">
        <w:r w:rsidR="00360784" w:rsidRPr="00360784">
          <w:rPr>
            <w:color w:val="000000" w:themeColor="text1"/>
            <w:sz w:val="26"/>
            <w:szCs w:val="26"/>
            <w:lang w:val="vi-VN"/>
            <w:rPrChange w:id="2096" w:author="lenovo" w:date="2022-01-04T07:58:00Z">
              <w:rPr>
                <w:color w:val="000000" w:themeColor="text1"/>
                <w:szCs w:val="26"/>
                <w:lang w:val="vi-VN"/>
              </w:rPr>
            </w:rPrChange>
          </w:rPr>
          <w:t xml:space="preserve"> sử dụng dữ liệu </w:t>
        </w:r>
      </w:ins>
      <w:ins w:id="2097" w:author="lenovo" w:date="2022-01-04T07:54:00Z">
        <w:r w:rsidR="00360784" w:rsidRPr="00360784">
          <w:rPr>
            <w:color w:val="000000" w:themeColor="text1"/>
            <w:sz w:val="26"/>
            <w:szCs w:val="26"/>
            <w:rPrChange w:id="2098" w:author="lenovo" w:date="2022-01-04T07:58:00Z">
              <w:rPr>
                <w:color w:val="000000" w:themeColor="text1"/>
                <w:szCs w:val="26"/>
              </w:rPr>
            </w:rPrChange>
          </w:rPr>
          <w:t xml:space="preserve">có ý nghĩa đối </w:t>
        </w:r>
      </w:ins>
      <w:ins w:id="2099" w:author="lenovo" w:date="2022-01-04T07:56:00Z">
        <w:r w:rsidR="00360784" w:rsidRPr="00360784">
          <w:rPr>
            <w:color w:val="000000" w:themeColor="text1"/>
            <w:sz w:val="26"/>
            <w:szCs w:val="26"/>
            <w:lang w:val="vi-VN"/>
            <w:rPrChange w:id="2100" w:author="lenovo" w:date="2022-01-04T07:58:00Z">
              <w:rPr>
                <w:color w:val="000000" w:themeColor="text1"/>
                <w:szCs w:val="26"/>
                <w:lang w:val="vi-VN"/>
              </w:rPr>
            </w:rPrChange>
          </w:rPr>
          <w:t>với việc phân tích</w:t>
        </w:r>
      </w:ins>
      <w:ins w:id="2101" w:author="lenovo" w:date="2022-01-04T07:54:00Z">
        <w:r w:rsidR="00360784" w:rsidRPr="00360784">
          <w:rPr>
            <w:color w:val="000000" w:themeColor="text1"/>
            <w:sz w:val="26"/>
            <w:szCs w:val="26"/>
            <w:rPrChange w:id="2102" w:author="lenovo" w:date="2022-01-04T07:58:00Z">
              <w:rPr>
                <w:color w:val="000000" w:themeColor="text1"/>
                <w:szCs w:val="26"/>
              </w:rPr>
            </w:rPrChange>
          </w:rPr>
          <w:t xml:space="preserve"> và quản lý, trong việc ra các quyết định về </w:t>
        </w:r>
      </w:ins>
      <w:ins w:id="2103" w:author="lenovo" w:date="2022-01-04T07:56:00Z">
        <w:r w:rsidR="00360784" w:rsidRPr="00360784">
          <w:rPr>
            <w:color w:val="000000" w:themeColor="text1"/>
            <w:sz w:val="26"/>
            <w:szCs w:val="26"/>
            <w:lang w:val="vi-VN"/>
            <w:rPrChange w:id="2104" w:author="lenovo" w:date="2022-01-04T07:58:00Z">
              <w:rPr>
                <w:color w:val="000000" w:themeColor="text1"/>
                <w:szCs w:val="26"/>
                <w:lang w:val="vi-VN"/>
              </w:rPr>
            </w:rPrChange>
          </w:rPr>
          <w:t>phân tích</w:t>
        </w:r>
      </w:ins>
      <w:ins w:id="2105" w:author="lenovo" w:date="2022-01-04T07:54:00Z">
        <w:r w:rsidR="00360784" w:rsidRPr="00360784">
          <w:rPr>
            <w:color w:val="000000" w:themeColor="text1"/>
            <w:sz w:val="26"/>
            <w:szCs w:val="26"/>
            <w:rPrChange w:id="2106" w:author="lenovo" w:date="2022-01-04T07:58:00Z">
              <w:rPr>
                <w:color w:val="000000" w:themeColor="text1"/>
                <w:szCs w:val="26"/>
              </w:rPr>
            </w:rPrChange>
          </w:rPr>
          <w:t xml:space="preserve"> và nghiên cứu. Để tăng cường trợ giúp quyết định. Dựa trên các kĩ thuật, phương pháp luận xử lý dữ liệu nhằm</w:t>
        </w:r>
      </w:ins>
      <w:ins w:id="2107" w:author="lenovo" w:date="2022-01-04T07:57:00Z">
        <w:r w:rsidR="00360784" w:rsidRPr="00360784">
          <w:rPr>
            <w:color w:val="000000" w:themeColor="text1"/>
            <w:sz w:val="26"/>
            <w:szCs w:val="26"/>
            <w:lang w:val="vi-VN"/>
            <w:rPrChange w:id="2108" w:author="lenovo" w:date="2022-01-04T07:58:00Z">
              <w:rPr>
                <w:color w:val="000000" w:themeColor="text1"/>
                <w:szCs w:val="26"/>
                <w:lang w:val="vi-VN"/>
              </w:rPr>
            </w:rPrChange>
          </w:rPr>
          <w:t xml:space="preserve"> tăng cường hiệu quả trong việc sử dụng dữ liệu, thống kê và phân tích dữ liệu</w:t>
        </w:r>
      </w:ins>
      <w:ins w:id="2109" w:author="lenovo" w:date="2022-01-04T07:54:00Z">
        <w:r w:rsidR="00360784" w:rsidRPr="00360784">
          <w:rPr>
            <w:color w:val="000000" w:themeColor="text1"/>
            <w:sz w:val="26"/>
            <w:szCs w:val="26"/>
            <w:rPrChange w:id="2110" w:author="lenovo" w:date="2022-01-04T07:58:00Z">
              <w:rPr>
                <w:color w:val="000000" w:themeColor="text1"/>
                <w:szCs w:val="26"/>
              </w:rPr>
            </w:rPrChange>
          </w:rPr>
          <w:t xml:space="preserve">, đề tài </w:t>
        </w:r>
      </w:ins>
      <w:ins w:id="2111" w:author="lenovo" w:date="2022-01-04T07:57:00Z">
        <w:r w:rsidR="00360784" w:rsidRPr="00360784">
          <w:rPr>
            <w:color w:val="000000" w:themeColor="text1"/>
            <w:sz w:val="26"/>
            <w:szCs w:val="26"/>
            <w:lang w:val="vi-VN"/>
            <w:rPrChange w:id="2112" w:author="lenovo" w:date="2022-01-04T07:58:00Z">
              <w:rPr>
                <w:color w:val="000000" w:themeColor="text1"/>
                <w:szCs w:val="26"/>
                <w:lang w:val="vi-VN"/>
              </w:rPr>
            </w:rPrChange>
          </w:rPr>
          <w:t>khóa</w:t>
        </w:r>
      </w:ins>
      <w:ins w:id="2113" w:author="lenovo" w:date="2022-01-04T07:54:00Z">
        <w:r w:rsidR="00360784" w:rsidRPr="00360784">
          <w:rPr>
            <w:color w:val="000000" w:themeColor="text1"/>
            <w:sz w:val="26"/>
            <w:szCs w:val="26"/>
            <w:rPrChange w:id="2114" w:author="lenovo" w:date="2022-01-04T07:58:00Z">
              <w:rPr>
                <w:color w:val="000000" w:themeColor="text1"/>
                <w:szCs w:val="26"/>
              </w:rPr>
            </w:rPrChange>
          </w:rPr>
          <w:t xml:space="preserve"> </w:t>
        </w:r>
      </w:ins>
      <w:ins w:id="2115" w:author="lenovo" w:date="2022-01-04T07:57:00Z">
        <w:r w:rsidR="00360784" w:rsidRPr="00360784">
          <w:rPr>
            <w:color w:val="000000" w:themeColor="text1"/>
            <w:sz w:val="26"/>
            <w:szCs w:val="26"/>
            <w:lang w:val="vi-VN"/>
            <w:rPrChange w:id="2116" w:author="lenovo" w:date="2022-01-04T07:58:00Z">
              <w:rPr>
                <w:color w:val="000000" w:themeColor="text1"/>
                <w:szCs w:val="26"/>
                <w:lang w:val="vi-VN"/>
              </w:rPr>
            </w:rPrChange>
          </w:rPr>
          <w:t xml:space="preserve">luận </w:t>
        </w:r>
      </w:ins>
      <w:ins w:id="2117" w:author="lenovo" w:date="2022-01-04T07:54:00Z">
        <w:r w:rsidR="00360784" w:rsidRPr="00360784">
          <w:rPr>
            <w:color w:val="000000" w:themeColor="text1"/>
            <w:sz w:val="26"/>
            <w:szCs w:val="26"/>
            <w:rPrChange w:id="2118" w:author="lenovo" w:date="2022-01-04T07:58:00Z">
              <w:rPr>
                <w:color w:val="000000" w:themeColor="text1"/>
                <w:szCs w:val="26"/>
              </w:rPr>
            </w:rPrChange>
          </w:rPr>
          <w:t xml:space="preserve">đã tổ chức cơ sở dữ liệu về phân tích, khai thác kết quả hoạt động kinh doanh </w:t>
        </w:r>
      </w:ins>
      <w:ins w:id="2119" w:author="lenovo" w:date="2022-01-04T07:58:00Z">
        <w:r w:rsidR="00360784" w:rsidRPr="00360784">
          <w:rPr>
            <w:color w:val="000000" w:themeColor="text1"/>
            <w:sz w:val="26"/>
            <w:szCs w:val="26"/>
            <w:lang w:val="vi-VN"/>
            <w:rPrChange w:id="2120" w:author="lenovo" w:date="2022-01-04T07:58:00Z">
              <w:rPr>
                <w:color w:val="000000" w:themeColor="text1"/>
                <w:szCs w:val="26"/>
                <w:lang w:val="vi-VN"/>
              </w:rPr>
            </w:rPrChange>
          </w:rPr>
          <w:t xml:space="preserve">của công ty kẹo dừa bến tre. </w:t>
        </w:r>
        <w:r w:rsidR="00360784" w:rsidRPr="00360784">
          <w:rPr>
            <w:color w:val="000000" w:themeColor="text1"/>
            <w:sz w:val="26"/>
            <w:szCs w:val="26"/>
            <w:rPrChange w:id="2121" w:author="lenovo" w:date="2022-01-04T07:58:00Z">
              <w:rPr>
                <w:color w:val="000000" w:themeColor="text1"/>
                <w:szCs w:val="26"/>
              </w:rPr>
            </w:rPrChange>
          </w:rPr>
          <w:t>Tuy các dữ liệu đơn giản, đủ để thể hiện vai trò khai phá dữ liệu của kĩ thuật OLAP.</w:t>
        </w:r>
      </w:ins>
    </w:p>
    <w:p w14:paraId="51F5B177" w14:textId="4ECF9C38" w:rsidR="006C56EA" w:rsidRPr="008E26C9" w:rsidDel="00360784" w:rsidRDefault="00FA140C" w:rsidP="00D40E1B">
      <w:pPr>
        <w:spacing w:before="120" w:after="120" w:line="312" w:lineRule="auto"/>
        <w:ind w:left="170" w:firstLine="255"/>
        <w:rPr>
          <w:del w:id="2122" w:author="lenovo" w:date="2022-01-04T07:58:00Z"/>
          <w:bCs/>
          <w:sz w:val="26"/>
          <w:szCs w:val="26"/>
          <w:lang w:val="da-DK"/>
        </w:rPr>
      </w:pPr>
      <w:del w:id="2123" w:author="lenovo" w:date="2022-01-04T07:58:00Z">
        <w:r w:rsidRPr="008E26C9" w:rsidDel="00360784">
          <w:rPr>
            <w:bCs/>
            <w:sz w:val="26"/>
            <w:szCs w:val="26"/>
            <w:lang w:val="da-DK"/>
          </w:rPr>
          <w:delText xml:space="preserve">Sau khi thực hiện xong các yêu cầu được giao trong đề tài khoá luận, ứng dụng thuộc đề tài hoạt động </w:delText>
        </w:r>
        <w:r w:rsidR="006C56EA" w:rsidRPr="008E26C9" w:rsidDel="00360784">
          <w:rPr>
            <w:bCs/>
            <w:sz w:val="26"/>
            <w:szCs w:val="26"/>
            <w:lang w:val="da-DK"/>
          </w:rPr>
          <w:delText xml:space="preserve">tốt. </w:delText>
        </w:r>
      </w:del>
    </w:p>
    <w:p w14:paraId="46F1C317" w14:textId="236AAA68" w:rsidR="00FA140C" w:rsidRPr="008E26C9" w:rsidDel="00360784" w:rsidRDefault="006C56EA" w:rsidP="00B242E9">
      <w:pPr>
        <w:spacing w:before="120" w:after="120" w:line="312" w:lineRule="auto"/>
        <w:ind w:left="170" w:firstLine="255"/>
        <w:rPr>
          <w:del w:id="2124" w:author="lenovo" w:date="2022-01-04T07:58:00Z"/>
          <w:bCs/>
          <w:sz w:val="26"/>
          <w:szCs w:val="26"/>
          <w:lang w:val="da-DK"/>
        </w:rPr>
      </w:pPr>
      <w:del w:id="2125" w:author="lenovo" w:date="2022-01-04T07:58:00Z">
        <w:r w:rsidRPr="008E26C9" w:rsidDel="00360784">
          <w:rPr>
            <w:bCs/>
            <w:sz w:val="26"/>
            <w:szCs w:val="26"/>
            <w:lang w:val="da-DK"/>
          </w:rPr>
          <w:delText>Về mặt ưu điểm: Học hỏi được nhiều kiến thức mới, trau dồi thêm kỹ năng thuộc chuyên ngành.</w:delText>
        </w:r>
      </w:del>
    </w:p>
    <w:p w14:paraId="6874DBBF" w14:textId="40EB7C66" w:rsidR="006C56EA" w:rsidRPr="008E26C9" w:rsidDel="00360784" w:rsidRDefault="006C56EA" w:rsidP="00B242E9">
      <w:pPr>
        <w:spacing w:before="120" w:after="120" w:line="312" w:lineRule="auto"/>
        <w:ind w:left="170" w:firstLine="255"/>
        <w:rPr>
          <w:del w:id="2126" w:author="lenovo" w:date="2022-01-04T07:58:00Z"/>
          <w:bCs/>
          <w:sz w:val="26"/>
          <w:szCs w:val="26"/>
          <w:lang w:val="da-DK"/>
        </w:rPr>
      </w:pPr>
      <w:del w:id="2127" w:author="lenovo" w:date="2022-01-04T07:58:00Z">
        <w:r w:rsidRPr="008E26C9" w:rsidDel="00360784">
          <w:rPr>
            <w:bCs/>
            <w:sz w:val="26"/>
            <w:szCs w:val="26"/>
            <w:lang w:val="da-DK"/>
          </w:rPr>
          <w:delText>Về mặt khuyết điểm:</w:delText>
        </w:r>
      </w:del>
    </w:p>
    <w:p w14:paraId="70206A65" w14:textId="01A90D20" w:rsidR="0005727F" w:rsidRPr="008E26C9" w:rsidRDefault="006C56EA">
      <w:pPr>
        <w:pStyle w:val="ListParagraph"/>
        <w:numPr>
          <w:ilvl w:val="0"/>
          <w:numId w:val="17"/>
        </w:numPr>
        <w:spacing w:before="120" w:after="120" w:line="312" w:lineRule="auto"/>
        <w:rPr>
          <w:bCs/>
          <w:sz w:val="26"/>
          <w:szCs w:val="26"/>
          <w:lang w:val="da-DK"/>
          <w:rPrChange w:id="2128" w:author="lenovo" w:date="2022-01-04T08:01:00Z">
            <w:rPr>
              <w:lang w:val="da-DK"/>
            </w:rPr>
          </w:rPrChange>
        </w:rPr>
        <w:pPrChange w:id="2129" w:author="lenovo" w:date="2022-01-04T06:58:00Z">
          <w:pPr>
            <w:spacing w:before="120" w:after="120" w:line="312" w:lineRule="auto"/>
            <w:ind w:left="170" w:firstLine="255"/>
          </w:pPr>
        </w:pPrChange>
      </w:pPr>
      <w:del w:id="2130" w:author="lenovo" w:date="2022-01-04T07:58:00Z">
        <w:r w:rsidRPr="008E26C9" w:rsidDel="00360784">
          <w:rPr>
            <w:rFonts w:ascii="Times New Roman" w:hAnsi="Times New Roman"/>
            <w:bCs/>
            <w:sz w:val="26"/>
            <w:szCs w:val="26"/>
            <w:lang w:val="da-DK"/>
            <w:rPrChange w:id="2131" w:author="lenovo" w:date="2022-01-04T08:01:00Z">
              <w:rPr>
                <w:bCs/>
                <w:sz w:val="26"/>
                <w:szCs w:val="26"/>
                <w:lang w:val="da-DK"/>
              </w:rPr>
            </w:rPrChange>
          </w:rPr>
          <w:delText>Hướng phát triển trong tương lai:</w:delText>
        </w:r>
      </w:del>
      <w:ins w:id="2132" w:author="lenovo" w:date="2022-01-04T06:58:00Z">
        <w:r w:rsidR="0005727F" w:rsidRPr="008E26C9">
          <w:rPr>
            <w:rFonts w:ascii="Times New Roman" w:hAnsi="Times New Roman"/>
            <w:bCs/>
            <w:sz w:val="26"/>
            <w:szCs w:val="26"/>
            <w:lang w:val="da-DK"/>
            <w:rPrChange w:id="2133" w:author="lenovo" w:date="2022-01-04T08:01:00Z">
              <w:rPr>
                <w:bCs/>
                <w:sz w:val="26"/>
                <w:szCs w:val="26"/>
                <w:lang w:val="da-DK"/>
              </w:rPr>
            </w:rPrChange>
          </w:rPr>
          <w:t>Hướng nghiên cứu tiếp theo</w:t>
        </w:r>
      </w:ins>
    </w:p>
    <w:p w14:paraId="052BF1A9" w14:textId="292C7C9E" w:rsidR="00FA140C" w:rsidRPr="00183E60" w:rsidRDefault="00770F0A" w:rsidP="009F36F7">
      <w:pPr>
        <w:spacing w:line="360" w:lineRule="auto"/>
        <w:rPr>
          <w:sz w:val="26"/>
          <w:szCs w:val="26"/>
          <w:lang w:val="da-DK"/>
        </w:rPr>
      </w:pPr>
      <w:r>
        <w:rPr>
          <w:sz w:val="26"/>
          <w:szCs w:val="26"/>
          <w:lang w:val="da-DK"/>
        </w:rPr>
        <w:t>Đề tài</w:t>
      </w:r>
      <w:r w:rsidR="0064337F">
        <w:rPr>
          <w:sz w:val="26"/>
          <w:szCs w:val="26"/>
          <w:lang w:val="da-DK"/>
        </w:rPr>
        <w:t xml:space="preserve"> đã đáp ứng đầy đủ các yêu cầu cơ bản của một kho dữ liệu, có thể nạp dữ liệu, quản lý dữ liệu và phân tích dữ liệu, song với nó vẫn còn nhiều mặt hạn chế, việc phân tích còn cần phải dựa vào người sử dụng cần có chuyên môn, tính chất dữ liệu còn nhỏ và chưa đủ rộng cho nhiều yêu cầu lớn hơn, việc truy vấn và sử dụng MDX chưa nâng cao.</w:t>
      </w:r>
      <w:r w:rsidR="0064337F">
        <w:rPr>
          <w:sz w:val="26"/>
          <w:szCs w:val="26"/>
          <w:lang w:val="da-DK"/>
        </w:rPr>
        <w:br/>
        <w:t>Vì thế nên hướng nghiên cứu tiếp theo, nhóm sẽ cải thiện hơn về mặt hình ảnh giao diện, các nguồn dữ liệu, và tính đa dạng dữ liệu.</w:t>
      </w:r>
      <w:r w:rsidR="002F7F43">
        <w:rPr>
          <w:sz w:val="26"/>
          <w:szCs w:val="26"/>
          <w:lang w:val="da-DK"/>
        </w:rPr>
        <w:t xml:space="preserve"> Ở mức cao hơn sẽ tự động hóa và cần ít chuyên môn người dùng hơn, với tính đa dạng dữ liệu từ đó công ty kẹo dừa sẽ phân tích và đánh giá được nhiều yêu cầu cần thiết hơn cho các dự án, công ty.</w:t>
      </w:r>
    </w:p>
    <w:p w14:paraId="411D2812" w14:textId="77777777" w:rsidR="00FF782E" w:rsidRPr="00443648" w:rsidRDefault="00FF782E" w:rsidP="00D40E1B">
      <w:pPr>
        <w:jc w:val="center"/>
        <w:rPr>
          <w:b/>
          <w:bCs/>
          <w:color w:val="111111"/>
          <w:sz w:val="36"/>
          <w:szCs w:val="36"/>
          <w:shd w:val="clear" w:color="auto" w:fill="FFFFFF"/>
          <w:lang w:val="da-DK"/>
        </w:rPr>
      </w:pPr>
      <w:r w:rsidRPr="00183E60">
        <w:rPr>
          <w:color w:val="111111"/>
          <w:shd w:val="clear" w:color="auto" w:fill="FFFFFF"/>
          <w:lang w:val="da-DK"/>
        </w:rPr>
        <w:br w:type="page"/>
      </w:r>
      <w:bookmarkStart w:id="2134" w:name="_Toc90324114"/>
      <w:r w:rsidRPr="00443648">
        <w:rPr>
          <w:b/>
          <w:color w:val="111111"/>
          <w:sz w:val="36"/>
          <w:szCs w:val="36"/>
          <w:shd w:val="clear" w:color="auto" w:fill="FFFFFF"/>
          <w:lang w:val="da-DK"/>
        </w:rPr>
        <w:lastRenderedPageBreak/>
        <w:t>TÀI LIỆU THAM KHẢO</w:t>
      </w:r>
      <w:bookmarkEnd w:id="2134"/>
    </w:p>
    <w:p w14:paraId="60592A9D" w14:textId="3548656A" w:rsidR="00C336AD" w:rsidRPr="004D7871" w:rsidRDefault="00C336AD" w:rsidP="00D40E1B">
      <w:pPr>
        <w:spacing w:line="360" w:lineRule="auto"/>
        <w:jc w:val="both"/>
        <w:rPr>
          <w:b/>
          <w:bCs/>
          <w:sz w:val="26"/>
          <w:szCs w:val="26"/>
          <w:lang w:val="da-DK"/>
        </w:rPr>
      </w:pPr>
      <w:r w:rsidRPr="004D7871">
        <w:rPr>
          <w:b/>
          <w:bCs/>
          <w:sz w:val="26"/>
          <w:szCs w:val="26"/>
          <w:lang w:val="da-DK"/>
        </w:rPr>
        <w:t xml:space="preserve">Tiếng </w:t>
      </w:r>
      <w:commentRangeStart w:id="2135"/>
      <w:r w:rsidRPr="004D7871">
        <w:rPr>
          <w:b/>
          <w:bCs/>
          <w:sz w:val="26"/>
          <w:szCs w:val="26"/>
          <w:lang w:val="da-DK"/>
        </w:rPr>
        <w:t>Việt</w:t>
      </w:r>
      <w:commentRangeEnd w:id="2135"/>
      <w:r w:rsidR="00F8260E">
        <w:rPr>
          <w:rStyle w:val="CommentReference"/>
        </w:rPr>
        <w:commentReference w:id="2135"/>
      </w:r>
    </w:p>
    <w:p w14:paraId="233A9F2F" w14:textId="54DA4273" w:rsidR="00FD38F9" w:rsidRDefault="00C336AD" w:rsidP="00D40E1B">
      <w:pPr>
        <w:spacing w:line="360" w:lineRule="auto"/>
        <w:ind w:left="709" w:hanging="425"/>
        <w:jc w:val="both"/>
        <w:rPr>
          <w:ins w:id="2136" w:author="Welcome" w:date="2021-12-28T06:59:00Z"/>
          <w:sz w:val="26"/>
          <w:szCs w:val="26"/>
        </w:rPr>
      </w:pPr>
      <w:r w:rsidRPr="00B4731A">
        <w:rPr>
          <w:sz w:val="26"/>
          <w:szCs w:val="26"/>
          <w:lang w:val="da-DK"/>
          <w:rPrChange w:id="2137" w:author="Quang Nguyễn Thanh" w:date="2021-12-31T15:51:00Z">
            <w:rPr>
              <w:sz w:val="26"/>
              <w:szCs w:val="26"/>
            </w:rPr>
          </w:rPrChange>
        </w:rPr>
        <w:t xml:space="preserve">[1] </w:t>
      </w:r>
      <w:ins w:id="2138" w:author="Welcome" w:date="2021-12-28T06:59:00Z">
        <w:r w:rsidR="00FD38F9" w:rsidRPr="00B4731A">
          <w:rPr>
            <w:sz w:val="26"/>
            <w:szCs w:val="26"/>
            <w:lang w:val="da-DK"/>
            <w:rPrChange w:id="2139" w:author="Quang Nguyễn Thanh" w:date="2021-12-31T15:51:00Z">
              <w:rPr>
                <w:sz w:val="26"/>
                <w:szCs w:val="26"/>
              </w:rPr>
            </w:rPrChange>
          </w:rPr>
          <w:t xml:space="preserve">Đinh Thị Mận, Slide bài giảng Kho dữ liệu và OLAP, Trường Đại học Công nghiệp Thực phẩm Tp. </w:t>
        </w:r>
        <w:r w:rsidR="00FD38F9">
          <w:rPr>
            <w:sz w:val="26"/>
            <w:szCs w:val="26"/>
          </w:rPr>
          <w:t>Hồ Chí Minh, 2020</w:t>
        </w:r>
      </w:ins>
      <w:ins w:id="2140" w:author="Welcome" w:date="2021-12-28T07:00:00Z">
        <w:r w:rsidR="00FD38F9">
          <w:rPr>
            <w:sz w:val="26"/>
            <w:szCs w:val="26"/>
          </w:rPr>
          <w:t>.</w:t>
        </w:r>
      </w:ins>
    </w:p>
    <w:p w14:paraId="7DD14E27" w14:textId="77777777" w:rsidR="008A1289" w:rsidRDefault="008A1289" w:rsidP="008A1289">
      <w:pPr>
        <w:spacing w:line="360" w:lineRule="auto"/>
        <w:ind w:left="709" w:hanging="425"/>
        <w:jc w:val="both"/>
        <w:rPr>
          <w:ins w:id="2141" w:author="lenovo" w:date="2022-01-07T08:18:00Z"/>
          <w:sz w:val="26"/>
          <w:szCs w:val="26"/>
        </w:rPr>
      </w:pPr>
      <w:ins w:id="2142" w:author="lenovo" w:date="2022-01-07T08:18:00Z">
        <w:r>
          <w:rPr>
            <w:sz w:val="26"/>
            <w:szCs w:val="26"/>
          </w:rPr>
          <w:t xml:space="preserve">[2] </w:t>
        </w:r>
        <w:r w:rsidRPr="00726E49">
          <w:rPr>
            <w:sz w:val="26"/>
            <w:szCs w:val="26"/>
          </w:rPr>
          <w:t>Nguyễn Văn Trung</w:t>
        </w:r>
        <w:r>
          <w:rPr>
            <w:sz w:val="26"/>
            <w:szCs w:val="26"/>
          </w:rPr>
          <w:t>,</w:t>
        </w:r>
        <w:r w:rsidRPr="00726E49">
          <w:rPr>
            <w:sz w:val="26"/>
            <w:szCs w:val="26"/>
          </w:rPr>
          <w:t xml:space="preserve"> Thiết kế và triển khai kho dữ liệu khách hàng sử dụng dịch vụ viễn thông của Tổng Công ty Bưu chính Viễn thông Việt Nam (VNPT)</w:t>
        </w:r>
        <w:r>
          <w:rPr>
            <w:sz w:val="26"/>
            <w:szCs w:val="26"/>
          </w:rPr>
          <w:t>,</w:t>
        </w:r>
        <w:r w:rsidRPr="00726E49">
          <w:rPr>
            <w:sz w:val="26"/>
            <w:szCs w:val="26"/>
          </w:rPr>
          <w:t xml:space="preserve"> Trường Đại học Công nghệ</w:t>
        </w:r>
        <w:r>
          <w:rPr>
            <w:sz w:val="26"/>
            <w:szCs w:val="26"/>
          </w:rPr>
          <w:t xml:space="preserve">, </w:t>
        </w:r>
        <w:r w:rsidRPr="00726E49">
          <w:rPr>
            <w:sz w:val="26"/>
            <w:szCs w:val="26"/>
          </w:rPr>
          <w:t>Luận văn ThS</w:t>
        </w:r>
        <w:r>
          <w:rPr>
            <w:sz w:val="26"/>
            <w:szCs w:val="26"/>
          </w:rPr>
          <w:t>, 2008.</w:t>
        </w:r>
      </w:ins>
    </w:p>
    <w:p w14:paraId="356756B8" w14:textId="5B8E7735" w:rsidR="00C336AD" w:rsidDel="00532108" w:rsidRDefault="00141344" w:rsidP="00D40E1B">
      <w:pPr>
        <w:spacing w:line="360" w:lineRule="auto"/>
        <w:ind w:left="709" w:hanging="425"/>
        <w:jc w:val="both"/>
        <w:rPr>
          <w:del w:id="2143" w:author="Welcome" w:date="2021-12-28T06:59:00Z"/>
          <w:sz w:val="26"/>
          <w:szCs w:val="26"/>
        </w:rPr>
      </w:pPr>
      <w:ins w:id="2144" w:author="lenovo" w:date="2022-01-07T08:24:00Z">
        <w:r>
          <w:rPr>
            <w:sz w:val="26"/>
            <w:szCs w:val="26"/>
          </w:rPr>
          <w:t>[3]</w:t>
        </w:r>
        <w:r w:rsidRPr="00141344">
          <w:t xml:space="preserve"> </w:t>
        </w:r>
        <w:r w:rsidRPr="00141344">
          <w:rPr>
            <w:sz w:val="26"/>
            <w:szCs w:val="26"/>
          </w:rPr>
          <w:t>Nguyen Thi Thu Phuong and Ho Trung Thanh (2020), Business Intelligence solution and decision marking support in management accounting, Journal of Science Ho Chi Minh City Open University, 15(5), 142-157.</w:t>
        </w:r>
      </w:ins>
      <w:del w:id="2145" w:author="Welcome" w:date="2021-12-28T06:59:00Z">
        <w:r w:rsidR="00C336AD" w:rsidRPr="004D7871" w:rsidDel="00532108">
          <w:rPr>
            <w:sz w:val="26"/>
            <w:szCs w:val="26"/>
          </w:rPr>
          <w:delText>Bài giảng DW &amp; OLAP</w:delText>
        </w:r>
        <w:r w:rsidR="00813889" w:rsidRPr="004D7871" w:rsidDel="00532108">
          <w:rPr>
            <w:sz w:val="26"/>
            <w:szCs w:val="26"/>
          </w:rPr>
          <w:delText xml:space="preserve"> Chương </w:delText>
        </w:r>
        <w:commentRangeStart w:id="2146"/>
        <w:r w:rsidR="00813889" w:rsidRPr="004D7871" w:rsidDel="00532108">
          <w:rPr>
            <w:sz w:val="26"/>
            <w:szCs w:val="26"/>
          </w:rPr>
          <w:delText>1</w:delText>
        </w:r>
        <w:commentRangeEnd w:id="2146"/>
        <w:r w:rsidR="00532108" w:rsidDel="00532108">
          <w:rPr>
            <w:rStyle w:val="CommentReference"/>
          </w:rPr>
          <w:commentReference w:id="2146"/>
        </w:r>
      </w:del>
    </w:p>
    <w:p w14:paraId="5FADE14C" w14:textId="1F52A3AA" w:rsidR="00FD4B12" w:rsidRPr="004D7871" w:rsidDel="00532108" w:rsidRDefault="00FD4B12" w:rsidP="00532108">
      <w:pPr>
        <w:spacing w:line="360" w:lineRule="auto"/>
        <w:ind w:left="709" w:hanging="425"/>
        <w:jc w:val="both"/>
        <w:rPr>
          <w:del w:id="2147" w:author="Welcome" w:date="2021-12-28T06:59:00Z"/>
          <w:sz w:val="26"/>
          <w:szCs w:val="26"/>
        </w:rPr>
      </w:pPr>
      <w:del w:id="2148" w:author="Welcome" w:date="2021-12-28T06:59:00Z">
        <w:r w:rsidRPr="004D7871" w:rsidDel="00532108">
          <w:rPr>
            <w:sz w:val="26"/>
            <w:szCs w:val="26"/>
          </w:rPr>
          <w:delText>[</w:delText>
        </w:r>
        <w:r w:rsidDel="00532108">
          <w:rPr>
            <w:sz w:val="26"/>
            <w:szCs w:val="26"/>
          </w:rPr>
          <w:delText>2</w:delText>
        </w:r>
        <w:r w:rsidRPr="004D7871" w:rsidDel="00532108">
          <w:rPr>
            <w:sz w:val="26"/>
            <w:szCs w:val="26"/>
          </w:rPr>
          <w:delText xml:space="preserve">] Bài giảng DW &amp; OLAP Chương </w:delText>
        </w:r>
        <w:r w:rsidDel="00532108">
          <w:rPr>
            <w:sz w:val="26"/>
            <w:szCs w:val="26"/>
          </w:rPr>
          <w:delText>2</w:delText>
        </w:r>
      </w:del>
    </w:p>
    <w:p w14:paraId="336FB635" w14:textId="075A3AEC" w:rsidR="00FD4B12" w:rsidRPr="004D7871" w:rsidRDefault="00FD4B12" w:rsidP="00FD38F9">
      <w:pPr>
        <w:spacing w:line="360" w:lineRule="auto"/>
        <w:ind w:left="709" w:hanging="425"/>
        <w:jc w:val="both"/>
        <w:rPr>
          <w:sz w:val="26"/>
          <w:szCs w:val="26"/>
        </w:rPr>
      </w:pPr>
      <w:del w:id="2149" w:author="Welcome" w:date="2021-12-28T06:59:00Z">
        <w:r w:rsidRPr="004D7871" w:rsidDel="00532108">
          <w:rPr>
            <w:sz w:val="26"/>
            <w:szCs w:val="26"/>
          </w:rPr>
          <w:delText>[</w:delText>
        </w:r>
        <w:r w:rsidDel="00532108">
          <w:rPr>
            <w:sz w:val="26"/>
            <w:szCs w:val="26"/>
          </w:rPr>
          <w:delText>3</w:delText>
        </w:r>
        <w:r w:rsidRPr="004D7871" w:rsidDel="00532108">
          <w:rPr>
            <w:sz w:val="26"/>
            <w:szCs w:val="26"/>
          </w:rPr>
          <w:delText xml:space="preserve">] Bài giảng DW &amp; OLAP Chương </w:delText>
        </w:r>
        <w:r w:rsidDel="00532108">
          <w:rPr>
            <w:sz w:val="26"/>
            <w:szCs w:val="26"/>
          </w:rPr>
          <w:delText>3</w:delText>
        </w:r>
      </w:del>
    </w:p>
    <w:p w14:paraId="16970A44" w14:textId="77777777" w:rsidR="00FF782E" w:rsidRPr="004D7871" w:rsidRDefault="00FF782E" w:rsidP="00D40E1B">
      <w:pPr>
        <w:spacing w:line="360" w:lineRule="auto"/>
        <w:jc w:val="both"/>
        <w:rPr>
          <w:b/>
          <w:bCs/>
          <w:sz w:val="26"/>
          <w:szCs w:val="26"/>
        </w:rPr>
      </w:pPr>
      <w:r w:rsidRPr="004D7871">
        <w:rPr>
          <w:b/>
          <w:bCs/>
          <w:sz w:val="26"/>
          <w:szCs w:val="26"/>
        </w:rPr>
        <w:t xml:space="preserve">Tiếng </w:t>
      </w:r>
      <w:commentRangeStart w:id="2150"/>
      <w:r w:rsidRPr="004D7871">
        <w:rPr>
          <w:b/>
          <w:bCs/>
          <w:sz w:val="26"/>
          <w:szCs w:val="26"/>
        </w:rPr>
        <w:t>Anh</w:t>
      </w:r>
      <w:commentRangeEnd w:id="2150"/>
      <w:r w:rsidR="00FE39AE">
        <w:rPr>
          <w:rStyle w:val="CommentReference"/>
        </w:rPr>
        <w:commentReference w:id="2150"/>
      </w:r>
    </w:p>
    <w:p w14:paraId="3B71905F" w14:textId="74A455A2" w:rsidR="00FF782E" w:rsidRPr="004D7871" w:rsidRDefault="00FF782E" w:rsidP="00D40E1B">
      <w:pPr>
        <w:spacing w:line="360" w:lineRule="auto"/>
        <w:ind w:left="709" w:hanging="425"/>
        <w:jc w:val="both"/>
        <w:rPr>
          <w:sz w:val="26"/>
          <w:szCs w:val="26"/>
        </w:rPr>
      </w:pPr>
      <w:r w:rsidRPr="004D7871">
        <w:rPr>
          <w:sz w:val="26"/>
          <w:szCs w:val="26"/>
        </w:rPr>
        <w:t>[</w:t>
      </w:r>
      <w:r w:rsidR="00FD4B12">
        <w:rPr>
          <w:sz w:val="26"/>
          <w:szCs w:val="26"/>
        </w:rPr>
        <w:t>4</w:t>
      </w:r>
      <w:r w:rsidRPr="004D7871">
        <w:rPr>
          <w:sz w:val="26"/>
          <w:szCs w:val="26"/>
        </w:rPr>
        <w:t>] Dejan Sarka, Matija Lah, Grega Jerkic - Implementing a Data W ... er 2012_ Training Kit (Exam 70-463)-Microsoft Press</w:t>
      </w:r>
      <w:ins w:id="2151" w:author="Welcome" w:date="2021-12-28T07:07:00Z">
        <w:r w:rsidR="002D1799">
          <w:rPr>
            <w:sz w:val="26"/>
            <w:szCs w:val="26"/>
          </w:rPr>
          <w:t>,</w:t>
        </w:r>
      </w:ins>
      <w:del w:id="2152" w:author="Welcome" w:date="2021-12-28T07:07:00Z">
        <w:r w:rsidRPr="004D7871" w:rsidDel="002D1799">
          <w:rPr>
            <w:sz w:val="26"/>
            <w:szCs w:val="26"/>
          </w:rPr>
          <w:delText xml:space="preserve"> (</w:delText>
        </w:r>
      </w:del>
      <w:commentRangeStart w:id="2153"/>
      <w:r w:rsidRPr="004D7871">
        <w:rPr>
          <w:sz w:val="26"/>
          <w:szCs w:val="26"/>
        </w:rPr>
        <w:t>2012</w:t>
      </w:r>
      <w:commentRangeEnd w:id="2153"/>
      <w:r w:rsidR="002D1799">
        <w:rPr>
          <w:rStyle w:val="CommentReference"/>
        </w:rPr>
        <w:commentReference w:id="2153"/>
      </w:r>
      <w:del w:id="2154" w:author="Welcome" w:date="2021-12-28T07:07:00Z">
        <w:r w:rsidRPr="004D7871" w:rsidDel="002D1799">
          <w:rPr>
            <w:sz w:val="26"/>
            <w:szCs w:val="26"/>
          </w:rPr>
          <w:delText>)</w:delText>
        </w:r>
      </w:del>
      <w:r w:rsidRPr="004D7871">
        <w:rPr>
          <w:sz w:val="26"/>
          <w:szCs w:val="26"/>
        </w:rPr>
        <w:t>.</w:t>
      </w:r>
    </w:p>
    <w:p w14:paraId="0EBC52CC" w14:textId="4B46C8FF" w:rsidR="00FF782E" w:rsidRPr="004D7871" w:rsidRDefault="00FF782E" w:rsidP="00D40E1B">
      <w:pPr>
        <w:spacing w:line="360" w:lineRule="auto"/>
        <w:ind w:left="709" w:hanging="425"/>
        <w:jc w:val="both"/>
        <w:rPr>
          <w:sz w:val="26"/>
          <w:szCs w:val="26"/>
        </w:rPr>
      </w:pPr>
      <w:r w:rsidRPr="004D7871">
        <w:rPr>
          <w:sz w:val="26"/>
          <w:szCs w:val="26"/>
        </w:rPr>
        <w:t>[</w:t>
      </w:r>
      <w:r w:rsidR="00FD4B12">
        <w:rPr>
          <w:sz w:val="26"/>
          <w:szCs w:val="26"/>
        </w:rPr>
        <w:t>5</w:t>
      </w:r>
      <w:r w:rsidRPr="004D7871">
        <w:rPr>
          <w:sz w:val="26"/>
          <w:szCs w:val="26"/>
        </w:rPr>
        <w:t>] Jose Chinchilla, Raj Uchhana - Exam Ref 70-767 Implementing a SQL Data Warehouse-Microsoft Press</w:t>
      </w:r>
      <w:ins w:id="2155" w:author="Welcome" w:date="2021-12-28T07:08:00Z">
        <w:r w:rsidR="002D1799">
          <w:rPr>
            <w:sz w:val="26"/>
            <w:szCs w:val="26"/>
          </w:rPr>
          <w:t>,</w:t>
        </w:r>
      </w:ins>
      <w:del w:id="2156" w:author="Welcome" w:date="2021-12-28T07:08:00Z">
        <w:r w:rsidRPr="004D7871" w:rsidDel="002D1799">
          <w:rPr>
            <w:sz w:val="26"/>
            <w:szCs w:val="26"/>
          </w:rPr>
          <w:delText xml:space="preserve"> (</w:delText>
        </w:r>
      </w:del>
      <w:r w:rsidRPr="004D7871">
        <w:rPr>
          <w:sz w:val="26"/>
          <w:szCs w:val="26"/>
        </w:rPr>
        <w:t>2017</w:t>
      </w:r>
      <w:ins w:id="2157" w:author="Welcome" w:date="2021-12-28T07:08:00Z">
        <w:r w:rsidR="002D1799">
          <w:rPr>
            <w:sz w:val="26"/>
            <w:szCs w:val="26"/>
          </w:rPr>
          <w:t>.</w:t>
        </w:r>
      </w:ins>
      <w:del w:id="2158" w:author="Welcome" w:date="2021-12-28T07:08:00Z">
        <w:r w:rsidRPr="004D7871" w:rsidDel="002D1799">
          <w:rPr>
            <w:sz w:val="26"/>
            <w:szCs w:val="26"/>
          </w:rPr>
          <w:delText>)</w:delText>
        </w:r>
      </w:del>
    </w:p>
    <w:p w14:paraId="69C11E1E" w14:textId="77777777" w:rsidR="00FF782E" w:rsidRPr="004D7871" w:rsidRDefault="00FF782E" w:rsidP="00D40E1B">
      <w:pPr>
        <w:spacing w:line="360" w:lineRule="auto"/>
        <w:jc w:val="both"/>
        <w:rPr>
          <w:b/>
          <w:bCs/>
          <w:sz w:val="26"/>
          <w:szCs w:val="26"/>
        </w:rPr>
      </w:pPr>
      <w:commentRangeStart w:id="2159"/>
      <w:r w:rsidRPr="004D7871">
        <w:rPr>
          <w:b/>
          <w:bCs/>
          <w:sz w:val="26"/>
          <w:szCs w:val="26"/>
        </w:rPr>
        <w:t>Website</w:t>
      </w:r>
      <w:commentRangeEnd w:id="2159"/>
      <w:r w:rsidR="002D1799">
        <w:rPr>
          <w:rStyle w:val="CommentReference"/>
        </w:rPr>
        <w:commentReference w:id="2159"/>
      </w:r>
    </w:p>
    <w:p w14:paraId="30AD6613" w14:textId="03944B9C" w:rsidR="00FF782E" w:rsidRPr="00895178" w:rsidRDefault="00FF782E" w:rsidP="00D40E1B">
      <w:pPr>
        <w:spacing w:line="360" w:lineRule="auto"/>
        <w:ind w:left="851" w:hanging="567"/>
        <w:jc w:val="both"/>
        <w:rPr>
          <w:b/>
          <w:bCs/>
          <w:sz w:val="26"/>
          <w:szCs w:val="26"/>
        </w:rPr>
      </w:pPr>
      <w:r w:rsidRPr="00895178">
        <w:rPr>
          <w:sz w:val="26"/>
          <w:szCs w:val="26"/>
        </w:rPr>
        <w:t>[</w:t>
      </w:r>
      <w:r w:rsidR="00FD4B12" w:rsidRPr="00895178">
        <w:rPr>
          <w:sz w:val="26"/>
          <w:szCs w:val="26"/>
        </w:rPr>
        <w:t>6</w:t>
      </w:r>
      <w:r w:rsidRPr="00895178">
        <w:rPr>
          <w:sz w:val="26"/>
          <w:szCs w:val="26"/>
        </w:rPr>
        <w:t xml:space="preserve">] </w:t>
      </w:r>
      <w:r w:rsidRPr="00895178">
        <w:rPr>
          <w:sz w:val="26"/>
          <w:szCs w:val="26"/>
        </w:rPr>
        <w:tab/>
      </w:r>
      <w:hyperlink r:id="rId185" w:history="1">
        <w:r w:rsidRPr="00895178">
          <w:rPr>
            <w:rStyle w:val="Hyperlink"/>
            <w:sz w:val="26"/>
            <w:szCs w:val="26"/>
          </w:rPr>
          <w:t>Data mining Là Gì? 7 công cụ khai phá dữ liệu phổ biến | Vietnix</w:t>
        </w:r>
      </w:hyperlink>
    </w:p>
    <w:p w14:paraId="0731C671" w14:textId="140D324C" w:rsidR="00FF782E" w:rsidRPr="00895178" w:rsidRDefault="00FF782E" w:rsidP="00D40E1B">
      <w:pPr>
        <w:tabs>
          <w:tab w:val="left" w:pos="450"/>
        </w:tabs>
        <w:spacing w:line="360" w:lineRule="auto"/>
        <w:ind w:left="851" w:hanging="567"/>
        <w:jc w:val="both"/>
        <w:rPr>
          <w:b/>
          <w:bCs/>
          <w:sz w:val="26"/>
          <w:szCs w:val="26"/>
        </w:rPr>
      </w:pPr>
      <w:r w:rsidRPr="00895178">
        <w:rPr>
          <w:sz w:val="26"/>
          <w:szCs w:val="26"/>
        </w:rPr>
        <w:t>[</w:t>
      </w:r>
      <w:r w:rsidR="00FD4B12" w:rsidRPr="00895178">
        <w:rPr>
          <w:sz w:val="26"/>
          <w:szCs w:val="26"/>
        </w:rPr>
        <w:t>7</w:t>
      </w:r>
      <w:r w:rsidRPr="00895178">
        <w:rPr>
          <w:sz w:val="26"/>
          <w:szCs w:val="26"/>
        </w:rPr>
        <w:t xml:space="preserve">] </w:t>
      </w:r>
      <w:r w:rsidRPr="00895178">
        <w:rPr>
          <w:sz w:val="26"/>
          <w:szCs w:val="26"/>
        </w:rPr>
        <w:tab/>
      </w:r>
      <w:hyperlink r:id="rId186" w:history="1">
        <w:r w:rsidRPr="00895178">
          <w:rPr>
            <w:rStyle w:val="Hyperlink"/>
            <w:sz w:val="26"/>
            <w:szCs w:val="26"/>
          </w:rPr>
          <w:t>Tìm hiểu về Association rules - Apriori (Khai phá luật kết hợp) (P.1) - Big Data Uni</w:t>
        </w:r>
      </w:hyperlink>
    </w:p>
    <w:p w14:paraId="1B9680DE" w14:textId="4FF10121" w:rsidR="00FF782E" w:rsidRPr="00895178" w:rsidRDefault="00FF782E" w:rsidP="00D40E1B">
      <w:pPr>
        <w:spacing w:line="360" w:lineRule="auto"/>
        <w:ind w:left="851" w:hanging="567"/>
        <w:jc w:val="both"/>
        <w:rPr>
          <w:b/>
          <w:bCs/>
          <w:sz w:val="26"/>
          <w:szCs w:val="26"/>
        </w:rPr>
      </w:pPr>
      <w:r w:rsidRPr="00895178">
        <w:rPr>
          <w:sz w:val="26"/>
          <w:szCs w:val="26"/>
        </w:rPr>
        <w:t>[</w:t>
      </w:r>
      <w:r w:rsidR="00FD4B12" w:rsidRPr="00895178">
        <w:rPr>
          <w:sz w:val="26"/>
          <w:szCs w:val="26"/>
        </w:rPr>
        <w:t>8</w:t>
      </w:r>
      <w:r w:rsidRPr="00895178">
        <w:rPr>
          <w:sz w:val="26"/>
          <w:szCs w:val="26"/>
        </w:rPr>
        <w:t>]</w:t>
      </w:r>
      <w:r w:rsidRPr="00895178">
        <w:rPr>
          <w:sz w:val="26"/>
          <w:szCs w:val="26"/>
        </w:rPr>
        <w:tab/>
      </w:r>
      <w:hyperlink r:id="rId187" w:history="1">
        <w:r w:rsidRPr="00895178">
          <w:rPr>
            <w:rStyle w:val="Hyperlink"/>
            <w:sz w:val="26"/>
            <w:szCs w:val="26"/>
          </w:rPr>
          <w:t>Tìm hiểu về phương pháp Clustering (phân cụm) (P.1) - Big Data Uni</w:t>
        </w:r>
      </w:hyperlink>
    </w:p>
    <w:p w14:paraId="77DA97BE" w14:textId="5F8E3B5B" w:rsidR="00FF782E" w:rsidRPr="00895178" w:rsidRDefault="00FF782E" w:rsidP="00D40E1B">
      <w:pPr>
        <w:spacing w:line="360" w:lineRule="auto"/>
        <w:ind w:left="851" w:hanging="567"/>
        <w:jc w:val="both"/>
        <w:rPr>
          <w:b/>
          <w:bCs/>
          <w:sz w:val="26"/>
          <w:szCs w:val="26"/>
        </w:rPr>
      </w:pPr>
      <w:r w:rsidRPr="00895178">
        <w:rPr>
          <w:sz w:val="26"/>
          <w:szCs w:val="26"/>
        </w:rPr>
        <w:t>[</w:t>
      </w:r>
      <w:r w:rsidR="00FD4B12" w:rsidRPr="00895178">
        <w:rPr>
          <w:sz w:val="26"/>
          <w:szCs w:val="26"/>
        </w:rPr>
        <w:t>9</w:t>
      </w:r>
      <w:r w:rsidRPr="00895178">
        <w:rPr>
          <w:sz w:val="26"/>
          <w:szCs w:val="26"/>
        </w:rPr>
        <w:t xml:space="preserve">] </w:t>
      </w:r>
      <w:r w:rsidRPr="00895178">
        <w:rPr>
          <w:sz w:val="26"/>
          <w:szCs w:val="26"/>
        </w:rPr>
        <w:tab/>
      </w:r>
      <w:hyperlink r:id="rId188" w:history="1">
        <w:r w:rsidRPr="00895178">
          <w:rPr>
            <w:rStyle w:val="Hyperlink"/>
            <w:sz w:val="26"/>
            <w:szCs w:val="26"/>
          </w:rPr>
          <w:t>Thuật toán cây quyết định (P1) - Classification &amp; Regression tree (CR&amp;T) - Big Data Uni</w:t>
        </w:r>
      </w:hyperlink>
    </w:p>
    <w:p w14:paraId="17FC3EB9" w14:textId="110F288A" w:rsidR="00FF782E" w:rsidRPr="00895178" w:rsidRDefault="00FF782E" w:rsidP="00D40E1B">
      <w:pPr>
        <w:spacing w:line="360" w:lineRule="auto"/>
        <w:ind w:left="851" w:hanging="567"/>
        <w:jc w:val="both"/>
        <w:rPr>
          <w:b/>
          <w:bCs/>
          <w:sz w:val="26"/>
          <w:szCs w:val="26"/>
        </w:rPr>
      </w:pPr>
      <w:r w:rsidRPr="00895178">
        <w:rPr>
          <w:sz w:val="26"/>
          <w:szCs w:val="26"/>
        </w:rPr>
        <w:t>[</w:t>
      </w:r>
      <w:r w:rsidR="00FD4B12" w:rsidRPr="00895178">
        <w:rPr>
          <w:sz w:val="26"/>
          <w:szCs w:val="26"/>
        </w:rPr>
        <w:t>10</w:t>
      </w:r>
      <w:r w:rsidRPr="00895178">
        <w:rPr>
          <w:sz w:val="26"/>
          <w:szCs w:val="26"/>
        </w:rPr>
        <w:t xml:space="preserve">] </w:t>
      </w:r>
      <w:r w:rsidRPr="00895178">
        <w:rPr>
          <w:sz w:val="26"/>
          <w:szCs w:val="26"/>
        </w:rPr>
        <w:tab/>
      </w:r>
      <w:hyperlink r:id="rId189" w:history="1">
        <w:r w:rsidRPr="00895178">
          <w:rPr>
            <w:rStyle w:val="Hyperlink"/>
            <w:sz w:val="26"/>
            <w:szCs w:val="26"/>
          </w:rPr>
          <w:t>Thuật toán phân loại Naive Bayes và ứng dụng | WhiteHat.vn</w:t>
        </w:r>
      </w:hyperlink>
    </w:p>
    <w:p w14:paraId="6126F525" w14:textId="1ACB7084" w:rsidR="00FF782E" w:rsidRPr="00895178" w:rsidRDefault="00FF782E" w:rsidP="00D40E1B">
      <w:pPr>
        <w:spacing w:line="360" w:lineRule="auto"/>
        <w:ind w:left="851" w:hanging="567"/>
        <w:jc w:val="both"/>
        <w:rPr>
          <w:b/>
          <w:bCs/>
          <w:sz w:val="26"/>
          <w:szCs w:val="26"/>
        </w:rPr>
      </w:pPr>
      <w:r w:rsidRPr="00895178">
        <w:rPr>
          <w:sz w:val="26"/>
          <w:szCs w:val="26"/>
        </w:rPr>
        <w:t>[</w:t>
      </w:r>
      <w:r w:rsidR="00FD4B12" w:rsidRPr="00895178">
        <w:rPr>
          <w:sz w:val="26"/>
          <w:szCs w:val="26"/>
        </w:rPr>
        <w:t>11</w:t>
      </w:r>
      <w:r w:rsidRPr="00895178">
        <w:rPr>
          <w:sz w:val="26"/>
          <w:szCs w:val="26"/>
        </w:rPr>
        <w:t xml:space="preserve">] </w:t>
      </w:r>
      <w:r w:rsidRPr="00895178">
        <w:rPr>
          <w:sz w:val="26"/>
          <w:szCs w:val="26"/>
        </w:rPr>
        <w:tab/>
      </w:r>
      <w:hyperlink r:id="rId190" w:history="1">
        <w:r w:rsidRPr="00895178">
          <w:rPr>
            <w:rStyle w:val="Hyperlink"/>
            <w:sz w:val="26"/>
            <w:szCs w:val="26"/>
          </w:rPr>
          <w:t>Tổng quan về Neural Network(mạng Nơ Ron nhân tạo) là gì? - Blog ITNavi</w:t>
        </w:r>
      </w:hyperlink>
    </w:p>
    <w:p w14:paraId="2E97848E" w14:textId="134CE73A" w:rsidR="00FF782E" w:rsidRDefault="00895178" w:rsidP="00D40E1B">
      <w:pPr>
        <w:spacing w:line="360" w:lineRule="auto"/>
        <w:ind w:left="851" w:hanging="567"/>
        <w:jc w:val="both"/>
        <w:rPr>
          <w:rStyle w:val="Hyperlink"/>
          <w:sz w:val="26"/>
          <w:szCs w:val="26"/>
        </w:rPr>
      </w:pPr>
      <w:r w:rsidRPr="00895178">
        <w:rPr>
          <w:sz w:val="26"/>
          <w:szCs w:val="26"/>
        </w:rPr>
        <w:t xml:space="preserve">[12]  </w:t>
      </w:r>
      <w:hyperlink r:id="rId191" w:history="1">
        <w:r w:rsidRPr="00895178">
          <w:rPr>
            <w:rStyle w:val="Hyperlink"/>
            <w:sz w:val="26"/>
            <w:szCs w:val="26"/>
          </w:rPr>
          <w:t>Tổng quan về ngôn ngữ truy vấn Kho dữ liệu MDX - BIS</w:t>
        </w:r>
      </w:hyperlink>
    </w:p>
    <w:p w14:paraId="084F60A2" w14:textId="214B0AE8" w:rsidR="00967255" w:rsidRPr="001C5E6C" w:rsidRDefault="00967255" w:rsidP="00D40E1B">
      <w:pPr>
        <w:spacing w:line="360" w:lineRule="auto"/>
        <w:ind w:left="851" w:hanging="567"/>
        <w:jc w:val="both"/>
        <w:rPr>
          <w:sz w:val="26"/>
          <w:szCs w:val="26"/>
        </w:rPr>
      </w:pPr>
      <w:r w:rsidRPr="001C5E6C">
        <w:rPr>
          <w:rStyle w:val="Hyperlink"/>
          <w:color w:val="000000" w:themeColor="text1"/>
          <w:sz w:val="26"/>
          <w:szCs w:val="26"/>
          <w:u w:val="none"/>
        </w:rPr>
        <w:t xml:space="preserve">[13] </w:t>
      </w:r>
      <w:r w:rsidR="001C5E6C">
        <w:rPr>
          <w:rStyle w:val="Hyperlink"/>
          <w:color w:val="000000" w:themeColor="text1"/>
          <w:sz w:val="26"/>
          <w:szCs w:val="26"/>
          <w:u w:val="none"/>
        </w:rPr>
        <w:t xml:space="preserve"> </w:t>
      </w:r>
      <w:r w:rsidR="001C5E6C">
        <w:rPr>
          <w:rStyle w:val="Hyperlink"/>
          <w:sz w:val="26"/>
          <w:szCs w:val="26"/>
        </w:rPr>
        <w:t xml:space="preserve">Tổng quan về </w:t>
      </w:r>
      <w:hyperlink r:id="rId192" w:history="1">
        <w:r w:rsidR="001C5E6C" w:rsidRPr="00383035">
          <w:rPr>
            <w:rStyle w:val="Hyperlink"/>
            <w:sz w:val="26"/>
            <w:szCs w:val="26"/>
          </w:rPr>
          <w:t>Devexpress</w:t>
        </w:r>
      </w:hyperlink>
    </w:p>
    <w:p w14:paraId="05C4F596" w14:textId="77777777" w:rsidR="00FF782E" w:rsidRPr="00055830" w:rsidRDefault="00FF782E" w:rsidP="00837486">
      <w:pPr>
        <w:spacing w:line="360" w:lineRule="auto"/>
        <w:ind w:firstLine="426"/>
        <w:rPr>
          <w:sz w:val="26"/>
          <w:szCs w:val="26"/>
        </w:rPr>
      </w:pPr>
    </w:p>
    <w:p w14:paraId="700E1F3B" w14:textId="77777777" w:rsidR="00FF782E" w:rsidRPr="00055830" w:rsidRDefault="00FF782E" w:rsidP="00837486">
      <w:pPr>
        <w:pStyle w:val="ListParagraph"/>
        <w:spacing w:after="200" w:line="360" w:lineRule="auto"/>
        <w:ind w:left="426"/>
        <w:jc w:val="both"/>
        <w:rPr>
          <w:rFonts w:ascii="Times New Roman" w:hAnsi="Times New Roman"/>
          <w:sz w:val="26"/>
          <w:szCs w:val="26"/>
        </w:rPr>
      </w:pPr>
    </w:p>
    <w:p w14:paraId="68D10CEC" w14:textId="77777777" w:rsidR="00FF782E" w:rsidRPr="00055830" w:rsidRDefault="00FF782E" w:rsidP="00837486">
      <w:pPr>
        <w:widowControl w:val="0"/>
        <w:tabs>
          <w:tab w:val="left" w:pos="1320"/>
        </w:tabs>
        <w:autoSpaceDE w:val="0"/>
        <w:autoSpaceDN w:val="0"/>
        <w:adjustRightInd w:val="0"/>
        <w:spacing w:before="60" w:afterLines="60" w:after="144" w:line="360" w:lineRule="auto"/>
        <w:ind w:right="-4" w:firstLine="284"/>
        <w:rPr>
          <w:sz w:val="26"/>
          <w:szCs w:val="26"/>
        </w:rPr>
      </w:pPr>
    </w:p>
    <w:p w14:paraId="36E9A88E" w14:textId="77777777" w:rsidR="00FF782E" w:rsidRPr="00055830" w:rsidRDefault="00FF782E" w:rsidP="00837486">
      <w:pPr>
        <w:widowControl w:val="0"/>
        <w:tabs>
          <w:tab w:val="left" w:pos="1320"/>
        </w:tabs>
        <w:autoSpaceDE w:val="0"/>
        <w:autoSpaceDN w:val="0"/>
        <w:adjustRightInd w:val="0"/>
        <w:spacing w:before="60" w:afterLines="60" w:after="144" w:line="360" w:lineRule="auto"/>
        <w:ind w:left="426" w:right="-4"/>
        <w:rPr>
          <w:b/>
          <w:sz w:val="26"/>
          <w:szCs w:val="26"/>
          <w:lang w:val="da-DK"/>
        </w:rPr>
      </w:pPr>
    </w:p>
    <w:p w14:paraId="2E5128C9" w14:textId="77777777" w:rsidR="00153B8C" w:rsidRPr="00FF782E" w:rsidRDefault="00153B8C" w:rsidP="00837486">
      <w:pPr>
        <w:spacing w:line="360" w:lineRule="auto"/>
        <w:rPr>
          <w:lang w:val="da-DK"/>
        </w:rPr>
      </w:pPr>
    </w:p>
    <w:sectPr w:rsidR="00153B8C" w:rsidRPr="00FF782E" w:rsidSect="00E25F79">
      <w:pgSz w:w="11906" w:h="16838" w:code="9"/>
      <w:pgMar w:top="1701" w:right="1134" w:bottom="1701" w:left="1985" w:header="720" w:footer="720" w:gutter="0"/>
      <w:pgNumType w:start="2"/>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Welcome" w:date="2021-12-27T20:15:00Z" w:initials="W">
    <w:p w14:paraId="1B767089" w14:textId="1F1D1C22" w:rsidR="006B204F" w:rsidRDefault="006B204F">
      <w:pPr>
        <w:pStyle w:val="CommentText"/>
      </w:pPr>
      <w:r>
        <w:rPr>
          <w:rStyle w:val="CommentReference"/>
        </w:rPr>
        <w:annotationRef/>
      </w:r>
      <w:r>
        <w:t>Canh chỉnh lại (tham khảo mẫu Cô chỉnh)</w:t>
      </w:r>
    </w:p>
  </w:comment>
  <w:comment w:id="11" w:author="Welcome" w:date="2021-12-27T20:26:00Z" w:initials="W">
    <w:p w14:paraId="02347F4A" w14:textId="3CAE05DE" w:rsidR="006B204F" w:rsidRDefault="006B204F">
      <w:pPr>
        <w:pStyle w:val="CommentText"/>
      </w:pPr>
      <w:r>
        <w:rPr>
          <w:rStyle w:val="CommentReference"/>
        </w:rPr>
        <w:annotationRef/>
      </w:r>
      <w:r>
        <w:t>Sửa lại giống trang trên</w:t>
      </w:r>
    </w:p>
  </w:comment>
  <w:comment w:id="27" w:author="Welcome" w:date="2021-12-27T20:15:00Z" w:initials="W">
    <w:p w14:paraId="3580FD32" w14:textId="5D79F1CB" w:rsidR="006B204F" w:rsidRDefault="006B204F">
      <w:pPr>
        <w:pStyle w:val="CommentText"/>
      </w:pPr>
      <w:r>
        <w:rPr>
          <w:rStyle w:val="CommentReference"/>
        </w:rPr>
        <w:annotationRef/>
      </w:r>
      <w:r>
        <w:t>Nhóm chứ ko phải tôi</w:t>
      </w:r>
    </w:p>
  </w:comment>
  <w:comment w:id="62" w:author="Welcome" w:date="2021-12-27T20:17:00Z" w:initials="W">
    <w:p w14:paraId="5A2E3010" w14:textId="65DBD0E5" w:rsidR="006B204F" w:rsidRDefault="006B204F">
      <w:pPr>
        <w:pStyle w:val="CommentText"/>
      </w:pPr>
      <w:r>
        <w:rPr>
          <w:rStyle w:val="CommentReference"/>
        </w:rPr>
        <w:annotationRef/>
      </w:r>
      <w:r>
        <w:t>Công nghệ thông tin</w:t>
      </w:r>
    </w:p>
    <w:p w14:paraId="3CE9DA0D" w14:textId="5469ED17" w:rsidR="006B204F" w:rsidRDefault="006B204F">
      <w:pPr>
        <w:pStyle w:val="CommentText"/>
      </w:pPr>
      <w:r>
        <w:t>(Tên ngành chỉ viết hoa từ đầu tiên)</w:t>
      </w:r>
    </w:p>
  </w:comment>
  <w:comment w:id="69" w:author="Welcome" w:date="2021-12-27T20:16:00Z" w:initials="W">
    <w:p w14:paraId="6C873765" w14:textId="77777777" w:rsidR="006B204F" w:rsidRDefault="006B204F">
      <w:pPr>
        <w:pStyle w:val="CommentText"/>
      </w:pPr>
      <w:r>
        <w:rPr>
          <w:rStyle w:val="CommentReference"/>
        </w:rPr>
        <w:annotationRef/>
      </w:r>
      <w:r>
        <w:t>Đại học Công nghiệp Thực phẩm Tp. Hồ Chí Minh</w:t>
      </w:r>
    </w:p>
    <w:p w14:paraId="4C2B43C3" w14:textId="52027509" w:rsidR="006B204F" w:rsidRDefault="006B204F">
      <w:pPr>
        <w:pStyle w:val="CommentText"/>
      </w:pPr>
      <w:r>
        <w:t>(lưu ý viết hoa cho đúng)</w:t>
      </w:r>
    </w:p>
  </w:comment>
  <w:comment w:id="91" w:author="Welcome" w:date="2021-12-27T20:24:00Z" w:initials="W">
    <w:p w14:paraId="465E92DC" w14:textId="40C44E62" w:rsidR="006B204F" w:rsidRDefault="006B204F">
      <w:pPr>
        <w:pStyle w:val="CommentText"/>
      </w:pPr>
      <w:r>
        <w:rPr>
          <w:rStyle w:val="CommentReference"/>
        </w:rPr>
        <w:annotationRef/>
      </w:r>
      <w:r>
        <w:t>Không dùng từ họ</w:t>
      </w:r>
    </w:p>
  </w:comment>
  <w:comment w:id="119" w:author="Welcome" w:date="2021-12-27T20:19:00Z" w:initials="W">
    <w:p w14:paraId="3EC5361F" w14:textId="6777D8B6" w:rsidR="006B204F" w:rsidRDefault="006B204F">
      <w:pPr>
        <w:pStyle w:val="CommentText"/>
      </w:pPr>
      <w:r>
        <w:rPr>
          <w:rStyle w:val="CommentReference"/>
        </w:rPr>
        <w:annotationRef/>
      </w:r>
      <w:r>
        <w:t>Chỗ này phải nhấn mạnh vào đề tài của mình đó là “các nhà quản lý cần có phân tích chính xác để đưa ra nhữn quyết định đúng đắn” (đề tài của mình là phân tích trực tuyến là chính, tránh trường hợp để người đọc hiểu lầm sang lĩnh vực datamining)</w:t>
      </w:r>
    </w:p>
  </w:comment>
  <w:comment w:id="129" w:author="Welcome" w:date="2021-12-27T20:35:00Z" w:initials="W">
    <w:p w14:paraId="192FB22B" w14:textId="490E8839" w:rsidR="006B204F" w:rsidRDefault="006B204F">
      <w:pPr>
        <w:pStyle w:val="CommentText"/>
      </w:pPr>
      <w:r>
        <w:rPr>
          <w:rStyle w:val="CommentReference"/>
        </w:rPr>
        <w:annotationRef/>
      </w:r>
      <w:r>
        <w:t>Trình bày những chủ đề phân tích</w:t>
      </w:r>
    </w:p>
  </w:comment>
  <w:comment w:id="144" w:author="Welcome" w:date="2021-12-27T20:37:00Z" w:initials="W">
    <w:p w14:paraId="55D8019B" w14:textId="78927D55" w:rsidR="006B204F" w:rsidRDefault="006B204F">
      <w:pPr>
        <w:pStyle w:val="CommentText"/>
      </w:pPr>
      <w:r>
        <w:rPr>
          <w:rStyle w:val="CommentReference"/>
        </w:rPr>
        <w:annotationRef/>
      </w:r>
      <w:r>
        <w:t>Thêm chi tiết</w:t>
      </w:r>
    </w:p>
  </w:comment>
  <w:comment w:id="158" w:author="Welcome" w:date="2021-12-27T20:27:00Z" w:initials="W">
    <w:p w14:paraId="22399D8C" w14:textId="72E6E1AF" w:rsidR="006B204F" w:rsidRDefault="006B204F">
      <w:pPr>
        <w:pStyle w:val="CommentText"/>
      </w:pPr>
      <w:r>
        <w:rPr>
          <w:rStyle w:val="CommentReference"/>
        </w:rPr>
        <w:annotationRef/>
      </w:r>
      <w:r>
        <w:t>Chưa khẳng định đề tài xây dựng để làm gì mà đi vào trình bày nội dung</w:t>
      </w:r>
    </w:p>
  </w:comment>
  <w:comment w:id="171" w:author="Welcome" w:date="2021-12-27T20:39:00Z" w:initials="W">
    <w:p w14:paraId="495E30F9" w14:textId="76416B4F" w:rsidR="006B204F" w:rsidRDefault="006B204F">
      <w:pPr>
        <w:pStyle w:val="CommentText"/>
      </w:pPr>
      <w:r>
        <w:rPr>
          <w:rStyle w:val="CommentReference"/>
        </w:rPr>
        <w:annotationRef/>
      </w:r>
      <w:r>
        <w:t>Không dùng từ nói, hạn chế từ sẽ mà viết thành khẳng định</w:t>
      </w:r>
    </w:p>
  </w:comment>
  <w:comment w:id="180" w:author="Welcome" w:date="2021-12-27T20:40:00Z" w:initials="W">
    <w:p w14:paraId="48869F91" w14:textId="54BA7EEE" w:rsidR="006B204F" w:rsidRDefault="006B204F">
      <w:pPr>
        <w:pStyle w:val="CommentText"/>
      </w:pPr>
      <w:r>
        <w:rPr>
          <w:rStyle w:val="CommentReference"/>
        </w:rPr>
        <w:annotationRef/>
      </w:r>
      <w:r>
        <w:t>Chú ý lặp từ</w:t>
      </w:r>
    </w:p>
  </w:comment>
  <w:comment w:id="185" w:author="Welcome" w:date="2021-12-27T20:43:00Z" w:initials="W">
    <w:p w14:paraId="366AD167" w14:textId="74B38C33" w:rsidR="006B204F" w:rsidRDefault="006B204F">
      <w:pPr>
        <w:pStyle w:val="CommentText"/>
      </w:pPr>
      <w:r>
        <w:rPr>
          <w:rStyle w:val="CommentReference"/>
        </w:rPr>
        <w:annotationRef/>
      </w:r>
      <w:r>
        <w:t>Nội dung hướng dẫn quá trình cài đặt nên tách đưa vào sử dụng trong phần hướng dẫn sử dụng phần mềm để giảm bớt số trang lại.</w:t>
      </w:r>
    </w:p>
  </w:comment>
  <w:comment w:id="197" w:author="Welcome" w:date="2021-12-27T20:47:00Z" w:initials="W">
    <w:p w14:paraId="3017C4AD" w14:textId="77777777" w:rsidR="006B204F" w:rsidRDefault="006B204F">
      <w:pPr>
        <w:pStyle w:val="CommentText"/>
        <w:rPr>
          <w:rStyle w:val="CommentReference"/>
        </w:rPr>
      </w:pPr>
      <w:r>
        <w:rPr>
          <w:rStyle w:val="CommentReference"/>
        </w:rPr>
        <w:annotationRef/>
      </w:r>
      <w:r>
        <w:rPr>
          <w:rStyle w:val="CommentReference"/>
        </w:rPr>
        <w:t>Mục 2.1.4 và mục 2.1.5 cùng tiêu đề?</w:t>
      </w:r>
    </w:p>
    <w:p w14:paraId="74CCE6D0" w14:textId="77777777" w:rsidR="006B204F" w:rsidRDefault="006B204F">
      <w:pPr>
        <w:pStyle w:val="CommentText"/>
        <w:rPr>
          <w:rStyle w:val="CommentReference"/>
        </w:rPr>
      </w:pPr>
    </w:p>
    <w:p w14:paraId="408934B1" w14:textId="665558AC" w:rsidR="006B204F" w:rsidRDefault="006B204F">
      <w:pPr>
        <w:pStyle w:val="CommentText"/>
        <w:rPr>
          <w:rStyle w:val="CommentReference"/>
        </w:rPr>
      </w:pPr>
      <w:r>
        <w:rPr>
          <w:rStyle w:val="CommentReference"/>
        </w:rPr>
        <w:t>Mục 2.2.1 sửa tiêu đề “Công cụ, thiết bị sử dụng”</w:t>
      </w:r>
    </w:p>
    <w:p w14:paraId="36860692" w14:textId="0B2C60C6" w:rsidR="006B204F" w:rsidRDefault="006B204F">
      <w:pPr>
        <w:pStyle w:val="CommentText"/>
        <w:rPr>
          <w:rStyle w:val="CommentReference"/>
        </w:rPr>
      </w:pPr>
      <w:r>
        <w:rPr>
          <w:rStyle w:val="CommentReference"/>
        </w:rPr>
        <w:t>Xem xét mục 2.2.2 hướng dẫn cài đặt nếu dài quá đưa ra file hướng dẫn sử dụng phần mềm</w:t>
      </w:r>
    </w:p>
    <w:p w14:paraId="5F78ED88" w14:textId="2420714E" w:rsidR="006B204F" w:rsidRDefault="006B204F">
      <w:pPr>
        <w:pStyle w:val="CommentText"/>
      </w:pPr>
    </w:p>
  </w:comment>
  <w:comment w:id="680" w:author="Welcome" w:date="2021-12-28T07:53:00Z" w:initials="W">
    <w:p w14:paraId="5082D7A3" w14:textId="20B78998" w:rsidR="006B204F" w:rsidRDefault="006B204F">
      <w:pPr>
        <w:pStyle w:val="CommentText"/>
      </w:pPr>
      <w:r>
        <w:rPr>
          <w:rStyle w:val="CommentReference"/>
        </w:rPr>
        <w:annotationRef/>
      </w:r>
      <w:r>
        <w:t>Xem lại dịch cho chính xác</w:t>
      </w:r>
    </w:p>
    <w:p w14:paraId="3C2653C7" w14:textId="09A87256" w:rsidR="006B204F" w:rsidRDefault="006B204F">
      <w:pPr>
        <w:pStyle w:val="CommentText"/>
      </w:pPr>
      <w:r>
        <w:t>Dịch theo bối cảnh</w:t>
      </w:r>
    </w:p>
    <w:p w14:paraId="1E36F661" w14:textId="46C52985" w:rsidR="006B204F" w:rsidRDefault="006B204F">
      <w:pPr>
        <w:pStyle w:val="CommentText"/>
      </w:pPr>
      <w:r>
        <w:t>Dưới nội dung LOB thì để là: ứng dụng dòng doanh nghiệp?????</w:t>
      </w:r>
    </w:p>
  </w:comment>
  <w:comment w:id="681" w:author="Welcome" w:date="2021-12-27T20:53:00Z" w:initials="W">
    <w:p w14:paraId="462BEE5C" w14:textId="77777777" w:rsidR="006B204F" w:rsidRDefault="006B204F">
      <w:pPr>
        <w:pStyle w:val="CommentText"/>
      </w:pPr>
      <w:r>
        <w:rPr>
          <w:rStyle w:val="CommentReference"/>
        </w:rPr>
        <w:annotationRef/>
      </w:r>
      <w:r>
        <w:t>Sau số thứ tự hình, số thứ tự bảng phải có dấu chấm</w:t>
      </w:r>
    </w:p>
    <w:p w14:paraId="2A2DC010" w14:textId="09B29CFA" w:rsidR="006B204F" w:rsidRDefault="006B204F">
      <w:pPr>
        <w:pStyle w:val="CommentText"/>
      </w:pPr>
      <w:r>
        <w:t>Hình 2.1. Kiến trúc 1 tầng</w:t>
      </w:r>
    </w:p>
  </w:comment>
  <w:comment w:id="877" w:author="Welcome" w:date="2021-12-29T22:01:00Z" w:initials="W">
    <w:p w14:paraId="1854A78D" w14:textId="02AC9BF3" w:rsidR="00910F36" w:rsidRDefault="00910F36">
      <w:pPr>
        <w:pStyle w:val="CommentText"/>
      </w:pPr>
      <w:r>
        <w:rPr>
          <w:rStyle w:val="CommentReference"/>
        </w:rPr>
        <w:annotationRef/>
      </w:r>
    </w:p>
  </w:comment>
  <w:comment w:id="878" w:author="Welcome" w:date="2021-12-29T22:02:00Z" w:initials="W">
    <w:p w14:paraId="3235F005" w14:textId="25756666" w:rsidR="00DE44A9" w:rsidRDefault="00DE44A9">
      <w:pPr>
        <w:pStyle w:val="CommentText"/>
      </w:pPr>
      <w:r>
        <w:rPr>
          <w:rStyle w:val="CommentReference"/>
        </w:rPr>
        <w:annotationRef/>
      </w:r>
      <w:r>
        <w:t>Rà soát lại tất cả theo mẫu Cô đã gửi</w:t>
      </w:r>
    </w:p>
    <w:p w14:paraId="23E62F06" w14:textId="490E4EDA" w:rsidR="00DE44A9" w:rsidRDefault="00DE44A9">
      <w:pPr>
        <w:pStyle w:val="CommentText"/>
      </w:pPr>
      <w:r>
        <w:t>Ngay chương đầu tiên đã không đúng yêu cầu</w:t>
      </w:r>
    </w:p>
    <w:p w14:paraId="44F3EBD1" w14:textId="0AF94B50" w:rsidR="009D2A58" w:rsidRDefault="009D2A58">
      <w:pPr>
        <w:pStyle w:val="CommentText"/>
      </w:pPr>
      <w:r>
        <w:t>Trình bày theo hướng dẫn trong quy định Cô đã gử</w:t>
      </w:r>
    </w:p>
    <w:p w14:paraId="439702FB" w14:textId="77777777" w:rsidR="00DE44A9" w:rsidRDefault="00DE44A9">
      <w:pPr>
        <w:pStyle w:val="CommentText"/>
      </w:pPr>
    </w:p>
  </w:comment>
  <w:comment w:id="889" w:author="Welcome" w:date="2021-12-27T20:54:00Z" w:initials="W">
    <w:p w14:paraId="1897103B" w14:textId="309DB262" w:rsidR="006B204F" w:rsidRDefault="006B204F">
      <w:pPr>
        <w:pStyle w:val="CommentText"/>
      </w:pPr>
      <w:r>
        <w:rPr>
          <w:rStyle w:val="CommentReference"/>
        </w:rPr>
        <w:annotationRef/>
      </w:r>
      <w:r>
        <w:t>Tiêu đề không cần in hoa (có thể linh động so với mẫu)</w:t>
      </w:r>
    </w:p>
  </w:comment>
  <w:comment w:id="897" w:author="Welcome" w:date="2021-12-27T20:55:00Z" w:initials="W">
    <w:p w14:paraId="584B39B3" w14:textId="77777777" w:rsidR="006B204F" w:rsidRDefault="006B204F">
      <w:pPr>
        <w:pStyle w:val="CommentText"/>
      </w:pPr>
      <w:r>
        <w:rPr>
          <w:rStyle w:val="CommentReference"/>
        </w:rPr>
        <w:annotationRef/>
      </w:r>
      <w:r>
        <w:t>Nội dung này trùng với trong lời mở đầu??</w:t>
      </w:r>
    </w:p>
    <w:p w14:paraId="26B0860A" w14:textId="6AB5B770" w:rsidR="006B204F" w:rsidRDefault="006B204F">
      <w:pPr>
        <w:pStyle w:val="CommentText"/>
      </w:pPr>
    </w:p>
  </w:comment>
  <w:comment w:id="898" w:author="Welcome" w:date="2021-12-27T20:57:00Z" w:initials="W">
    <w:p w14:paraId="665B7CCE" w14:textId="3DF09854" w:rsidR="006B204F" w:rsidRDefault="006B204F">
      <w:pPr>
        <w:pStyle w:val="CommentText"/>
      </w:pPr>
      <w:r>
        <w:rPr>
          <w:rStyle w:val="CommentReference"/>
        </w:rPr>
        <w:annotationRef/>
      </w:r>
      <w:r>
        <w:t>Không nên dùng từ ở</w:t>
      </w:r>
    </w:p>
  </w:comment>
  <w:comment w:id="904" w:author="Welcome" w:date="2021-12-27T20:57:00Z" w:initials="W">
    <w:p w14:paraId="22D5FFAC" w14:textId="5384051F" w:rsidR="006B204F" w:rsidRDefault="006B204F">
      <w:pPr>
        <w:pStyle w:val="CommentText"/>
      </w:pPr>
      <w:r>
        <w:rPr>
          <w:rStyle w:val="CommentReference"/>
        </w:rPr>
        <w:annotationRef/>
      </w:r>
      <w:r>
        <w:t>Xem lại cách viết Cô sửa trong lời mở đầu</w:t>
      </w:r>
    </w:p>
  </w:comment>
  <w:comment w:id="947" w:author="Welcome" w:date="2021-12-29T22:04:00Z" w:initials="W">
    <w:p w14:paraId="25C807D8" w14:textId="7A37478C" w:rsidR="0097657A" w:rsidRDefault="0097657A">
      <w:pPr>
        <w:pStyle w:val="CommentText"/>
      </w:pPr>
      <w:r>
        <w:rPr>
          <w:rStyle w:val="CommentReference"/>
        </w:rPr>
        <w:annotationRef/>
      </w:r>
      <w:r>
        <w:t>Khảo sát đề tài phải trình bày chi tiết không thể nào để ngắn gọn như hiện tại</w:t>
      </w:r>
    </w:p>
    <w:p w14:paraId="35C0C217" w14:textId="6CD306E6" w:rsidR="0097657A" w:rsidRDefault="0097657A">
      <w:pPr>
        <w:pStyle w:val="CommentText"/>
      </w:pPr>
      <w:r>
        <w:t>Trình bày theo hướng mình đã phân tích làm: Hệ thống quản lý của công ty gồm nhiều chi nhánh, mỗi chi nhánh vận hành như thế nào, việc quản lý ra làm sao, dữ liệu hiện tại được lưu,………</w:t>
      </w:r>
    </w:p>
  </w:comment>
  <w:comment w:id="952" w:author="Welcome" w:date="2021-12-27T20:59:00Z" w:initials="W">
    <w:p w14:paraId="4AE233DE" w14:textId="555B8C80" w:rsidR="006B204F" w:rsidRDefault="006B204F">
      <w:pPr>
        <w:pStyle w:val="CommentText"/>
      </w:pPr>
      <w:r>
        <w:rPr>
          <w:rStyle w:val="CommentReference"/>
        </w:rPr>
        <w:annotationRef/>
      </w:r>
      <w:r>
        <w:t>Khẳng định được: khóa luận đã khảo sát và sử dụng số liệu kinh doanh của công ty ……</w:t>
      </w:r>
    </w:p>
  </w:comment>
  <w:comment w:id="1000" w:author="Welcome" w:date="2021-12-27T20:58:00Z" w:initials="W">
    <w:p w14:paraId="73F1787F" w14:textId="17A4D2C9" w:rsidR="006B204F" w:rsidRDefault="006B204F">
      <w:pPr>
        <w:pStyle w:val="CommentText"/>
      </w:pPr>
      <w:r>
        <w:rPr>
          <w:rStyle w:val="CommentReference"/>
        </w:rPr>
        <w:annotationRef/>
      </w:r>
      <w:r>
        <w:t>Sửa lại nhóm chúng em thành “khóa luận”</w:t>
      </w:r>
    </w:p>
  </w:comment>
  <w:comment w:id="1011" w:author="Welcome" w:date="2021-12-29T22:03:00Z" w:initials="W">
    <w:p w14:paraId="14C420F4" w14:textId="735C23CF" w:rsidR="00DE44A9" w:rsidRDefault="00DE44A9">
      <w:pPr>
        <w:pStyle w:val="CommentText"/>
      </w:pPr>
      <w:r>
        <w:rPr>
          <w:rStyle w:val="CommentReference"/>
        </w:rPr>
        <w:annotationRef/>
      </w:r>
      <w:r>
        <w:t xml:space="preserve">Nội dung các em trình bày ở </w:t>
      </w:r>
      <w:r w:rsidR="009D2A58">
        <w:t>phần dưới nói nhiều về các công trình nghiên cứu. Xác định rõ phạm vi nghiên cứu là gì????</w:t>
      </w:r>
    </w:p>
  </w:comment>
  <w:comment w:id="1103" w:author="Welcome" w:date="2021-12-28T06:56:00Z" w:initials="W">
    <w:p w14:paraId="30C75867" w14:textId="52D40CE6" w:rsidR="006B204F" w:rsidRDefault="006B204F">
      <w:pPr>
        <w:pStyle w:val="CommentText"/>
      </w:pPr>
      <w:r>
        <w:rPr>
          <w:rStyle w:val="CommentReference"/>
        </w:rPr>
        <w:annotationRef/>
      </w:r>
      <w:r>
        <w:t>Không khi tên cuốn tài liệu mà trình bày thông tin tài liệu trong tài liệu tham khảo sau đó dẫn nguồn vào nội dung [số thứ tự tài liệu]</w:t>
      </w:r>
    </w:p>
  </w:comment>
  <w:comment w:id="1118" w:author="Welcome" w:date="2021-12-28T07:17:00Z" w:initials="W">
    <w:p w14:paraId="47829D12" w14:textId="7B414DEF" w:rsidR="006B204F" w:rsidRDefault="006B204F">
      <w:pPr>
        <w:pStyle w:val="CommentText"/>
      </w:pPr>
      <w:r>
        <w:rPr>
          <w:rStyle w:val="CommentReference"/>
        </w:rPr>
        <w:annotationRef/>
      </w:r>
      <w:r>
        <w:t>Không phải nhiệm vụ dễ dàng là nhiệm vụ gì? =&gt; viết lại</w:t>
      </w:r>
    </w:p>
    <w:p w14:paraId="34348E9B" w14:textId="77777777" w:rsidR="006B204F" w:rsidRDefault="006B204F">
      <w:pPr>
        <w:pStyle w:val="CommentText"/>
      </w:pPr>
    </w:p>
    <w:p w14:paraId="65AA28DB" w14:textId="398B8471" w:rsidR="006B204F" w:rsidRDefault="006B204F">
      <w:pPr>
        <w:pStyle w:val="CommentText"/>
      </w:pPr>
      <w:r>
        <w:t>Câu này viết đọc không xuôi. Khi tham khảo cần phải viết lại theo văn phong của mình (đủ chủ ngữ, vị ngữ), dẫn nguồn tài liệu vào</w:t>
      </w:r>
    </w:p>
    <w:p w14:paraId="3864AC1B" w14:textId="77777777" w:rsidR="006B204F" w:rsidRDefault="006B204F">
      <w:pPr>
        <w:pStyle w:val="CommentText"/>
      </w:pPr>
    </w:p>
    <w:p w14:paraId="5A635632" w14:textId="77777777" w:rsidR="006B204F" w:rsidRDefault="006B204F">
      <w:pPr>
        <w:pStyle w:val="CommentText"/>
      </w:pPr>
    </w:p>
  </w:comment>
  <w:comment w:id="1120" w:author="Welcome" w:date="2021-12-29T19:54:00Z" w:initials="W">
    <w:p w14:paraId="5C35A269" w14:textId="4C0F6EE3" w:rsidR="006B204F" w:rsidRDefault="006B204F">
      <w:pPr>
        <w:pStyle w:val="CommentText"/>
      </w:pPr>
      <w:r>
        <w:rPr>
          <w:rStyle w:val="CommentReference"/>
        </w:rPr>
        <w:annotationRef/>
      </w:r>
      <w:r>
        <w:t>Tài liệu nào nói về nội dung này?</w:t>
      </w:r>
    </w:p>
  </w:comment>
  <w:comment w:id="1130" w:author="Welcome" w:date="2021-12-28T07:42:00Z" w:initials="W">
    <w:p w14:paraId="1EC4829C" w14:textId="587B83EF" w:rsidR="006B204F" w:rsidRDefault="006B204F">
      <w:pPr>
        <w:pStyle w:val="CommentText"/>
      </w:pPr>
      <w:r>
        <w:rPr>
          <w:rStyle w:val="CommentReference"/>
        </w:rPr>
        <w:annotationRef/>
      </w:r>
      <w:r>
        <w:t>Tuyệt đối không dùng từ bạn, nó,…. Không viết dạng văn nói kiểu này</w:t>
      </w:r>
    </w:p>
    <w:p w14:paraId="15814C02" w14:textId="4A024BFC" w:rsidR="006B204F" w:rsidRDefault="006B204F">
      <w:pPr>
        <w:pStyle w:val="CommentText"/>
      </w:pPr>
      <w:r>
        <w:t>Câu này viết cũng không rõ nghĩa, người đọc đọc xong không biết đang nói gì??? Khám phá nơi????? =&gt; viết lại</w:t>
      </w:r>
    </w:p>
    <w:p w14:paraId="3816C533" w14:textId="34BD0A88" w:rsidR="006B204F" w:rsidRDefault="006B204F">
      <w:pPr>
        <w:pStyle w:val="CommentText"/>
      </w:pPr>
      <w:r>
        <w:t>Khi viết văn bản khoa học cần viết câu đơn, dễ hiểu, dạng khẳng định</w:t>
      </w:r>
    </w:p>
  </w:comment>
  <w:comment w:id="1132" w:author="Welcome" w:date="2021-12-28T07:47:00Z" w:initials="W">
    <w:p w14:paraId="3724578F" w14:textId="51C74087" w:rsidR="006B204F" w:rsidRDefault="006B204F">
      <w:pPr>
        <w:pStyle w:val="CommentText"/>
      </w:pPr>
      <w:r>
        <w:rPr>
          <w:rStyle w:val="CommentReference"/>
        </w:rPr>
        <w:annotationRef/>
      </w:r>
      <w:r>
        <w:t>Câu văn các bạn viết không nêu được ý</w:t>
      </w:r>
    </w:p>
    <w:p w14:paraId="64034C30" w14:textId="471F1FF4" w:rsidR="006B204F" w:rsidRDefault="006B204F">
      <w:pPr>
        <w:pStyle w:val="CommentText"/>
      </w:pPr>
      <w:r>
        <w:t>Chất lượng phổ biến là sao????</w:t>
      </w:r>
    </w:p>
  </w:comment>
  <w:comment w:id="1139" w:author="Welcome" w:date="2021-12-29T19:53:00Z" w:initials="W">
    <w:p w14:paraId="4D7C4376" w14:textId="63F1B708" w:rsidR="006B204F" w:rsidRDefault="006B204F">
      <w:pPr>
        <w:pStyle w:val="CommentText"/>
      </w:pPr>
      <w:r>
        <w:rPr>
          <w:rStyle w:val="CommentReference"/>
        </w:rPr>
        <w:annotationRef/>
      </w:r>
      <w:r>
        <w:t>Ứng dụng dòng doanh nghiệp là??????</w:t>
      </w:r>
    </w:p>
  </w:comment>
  <w:comment w:id="1151" w:author="Welcome" w:date="2021-12-29T19:55:00Z" w:initials="W">
    <w:p w14:paraId="2CBBEC8D" w14:textId="60F0FE77" w:rsidR="006B204F" w:rsidRDefault="006B204F">
      <w:pPr>
        <w:pStyle w:val="CommentText"/>
      </w:pPr>
      <w:r>
        <w:rPr>
          <w:rStyle w:val="CommentReference"/>
        </w:rPr>
        <w:annotationRef/>
      </w:r>
      <w:r>
        <w:t>Tuyệt đối ko sử dụng những từ bạn,….</w:t>
      </w:r>
    </w:p>
  </w:comment>
  <w:comment w:id="1164" w:author="Welcome" w:date="2021-12-29T21:50:00Z" w:initials="W">
    <w:p w14:paraId="1FB7FC86" w14:textId="556911DB" w:rsidR="006B204F" w:rsidRDefault="006B204F">
      <w:pPr>
        <w:pStyle w:val="CommentText"/>
      </w:pPr>
      <w:r>
        <w:rPr>
          <w:rStyle w:val="CommentReference"/>
        </w:rPr>
        <w:annotationRef/>
      </w:r>
      <w:r>
        <w:t>Văn bản khoa học không dùng những từ này</w:t>
      </w:r>
    </w:p>
  </w:comment>
  <w:comment w:id="1176" w:author="Welcome" w:date="2021-12-29T21:49:00Z" w:initials="W">
    <w:p w14:paraId="42DB1095" w14:textId="714C6DA1" w:rsidR="006B204F" w:rsidRDefault="006B204F">
      <w:pPr>
        <w:pStyle w:val="CommentText"/>
      </w:pPr>
      <w:r>
        <w:rPr>
          <w:rStyle w:val="CommentReference"/>
        </w:rPr>
        <w:annotationRef/>
      </w:r>
      <w:r>
        <w:t>Rà soát lại tất cả câu, không sử dụng những từ: bạn, nó,… (nội dung copy từ nguồn khác phải viết lại theo đúng chuẩn khoa học)</w:t>
      </w:r>
    </w:p>
    <w:p w14:paraId="1C16AC81" w14:textId="1A1CA735" w:rsidR="006B204F" w:rsidRDefault="006B204F">
      <w:pPr>
        <w:pStyle w:val="CommentText"/>
      </w:pPr>
      <w:r>
        <w:t xml:space="preserve">Đã có dấu phẩy nối câu không dùng từ và,… </w:t>
      </w:r>
    </w:p>
  </w:comment>
  <w:comment w:id="1187" w:author="Welcome" w:date="2021-12-29T21:51:00Z" w:initials="W">
    <w:p w14:paraId="250648F2" w14:textId="48752827" w:rsidR="006B204F" w:rsidRDefault="006B204F">
      <w:pPr>
        <w:pStyle w:val="CommentText"/>
      </w:pPr>
      <w:r>
        <w:rPr>
          <w:rStyle w:val="CommentReference"/>
        </w:rPr>
        <w:annotationRef/>
      </w:r>
      <w:r>
        <w:rPr>
          <w:rStyle w:val="CommentReference"/>
        </w:rPr>
        <w:t>Dấu chấm phẩy xong dấu phẩy luôn thì ko nên. Khi viết câu phải chọn lọc</w:t>
      </w:r>
    </w:p>
  </w:comment>
  <w:comment w:id="1194" w:author="Welcome" w:date="2021-12-29T21:52:00Z" w:initials="W">
    <w:p w14:paraId="20B6E494" w14:textId="235A5FA4" w:rsidR="00BE3EE6" w:rsidRDefault="00BE3EE6">
      <w:pPr>
        <w:pStyle w:val="CommentText"/>
      </w:pPr>
      <w:r>
        <w:rPr>
          <w:rStyle w:val="CommentReference"/>
        </w:rPr>
        <w:annotationRef/>
      </w:r>
      <w:r>
        <w:t>Quét lớn là gì? Các em phải đọc lại bài trước khi gửi Cô</w:t>
      </w:r>
    </w:p>
  </w:comment>
  <w:comment w:id="1207" w:author="Welcome" w:date="2021-12-29T22:34:00Z" w:initials="W">
    <w:p w14:paraId="15F9369C" w14:textId="2CF4EE29" w:rsidR="0020424B" w:rsidRDefault="0020424B">
      <w:pPr>
        <w:pStyle w:val="CommentText"/>
      </w:pPr>
      <w:r>
        <w:rPr>
          <w:rStyle w:val="CommentReference"/>
        </w:rPr>
        <w:annotationRef/>
      </w:r>
      <w:r>
        <w:t>Truy vấn như vậy là truy vấn gì</w:t>
      </w:r>
    </w:p>
  </w:comment>
  <w:comment w:id="1222" w:author="Welcome" w:date="2021-12-29T21:53:00Z" w:initials="W">
    <w:p w14:paraId="4CD5CF9C" w14:textId="44CC5552" w:rsidR="00BE3EE6" w:rsidRDefault="00BE3EE6">
      <w:pPr>
        <w:pStyle w:val="CommentText"/>
      </w:pPr>
      <w:r>
        <w:rPr>
          <w:rStyle w:val="CommentReference"/>
        </w:rPr>
        <w:annotationRef/>
      </w:r>
      <w:r>
        <w:t>Những ngôn ngữ này không phù hợp văn bản khoa học</w:t>
      </w:r>
    </w:p>
  </w:comment>
  <w:comment w:id="1231" w:author="Welcome" w:date="2021-12-29T21:54:00Z" w:initials="W">
    <w:p w14:paraId="7AE1E16B" w14:textId="49A7C787" w:rsidR="00BE3EE6" w:rsidRDefault="00BE3EE6">
      <w:pPr>
        <w:pStyle w:val="CommentText"/>
      </w:pPr>
      <w:r>
        <w:rPr>
          <w:rStyle w:val="CommentReference"/>
        </w:rPr>
        <w:annotationRef/>
      </w:r>
      <w:r>
        <w:t xml:space="preserve">Ai là bạn? </w:t>
      </w:r>
    </w:p>
    <w:p w14:paraId="449E7037" w14:textId="7B0C57AA" w:rsidR="00BE3EE6" w:rsidRDefault="00BE3EE6">
      <w:pPr>
        <w:pStyle w:val="CommentText"/>
      </w:pPr>
      <w:r>
        <w:t xml:space="preserve">Ví dụ đối với câu này nên viết: </w:t>
      </w:r>
      <w:r w:rsidR="001E36E5">
        <w:t>Mặc dù DW thiết kế đơn giản nhưng được dùng trong một số bài toán nâng cao =&gt; chứng minh bằng cách liệt kê các bà toán đó ra</w:t>
      </w:r>
    </w:p>
  </w:comment>
  <w:comment w:id="1239" w:author="Welcome" w:date="2021-12-29T21:58:00Z" w:initials="W">
    <w:p w14:paraId="5347944E" w14:textId="5D81A604" w:rsidR="001E36E5" w:rsidRDefault="001E36E5">
      <w:pPr>
        <w:pStyle w:val="CommentText"/>
      </w:pPr>
      <w:r>
        <w:rPr>
          <w:rStyle w:val="CommentReference"/>
        </w:rPr>
        <w:annotationRef/>
      </w:r>
      <w:r>
        <w:t>Không liệt kê tên tài liệu mà viết tóm tắt nội dung của nghiên cứu (giống nội dung đã góp ý ở trên</w:t>
      </w:r>
    </w:p>
    <w:p w14:paraId="51CAC4E3" w14:textId="2E6A954B" w:rsidR="00910F36" w:rsidRDefault="00910F36">
      <w:pPr>
        <w:pStyle w:val="CommentText"/>
      </w:pPr>
    </w:p>
  </w:comment>
  <w:comment w:id="1243" w:author="Welcome" w:date="2021-12-29T22:06:00Z" w:initials="W">
    <w:p w14:paraId="77E79E49" w14:textId="1B332AEF" w:rsidR="00C91D66" w:rsidRDefault="00C91D66">
      <w:pPr>
        <w:pStyle w:val="CommentText"/>
      </w:pPr>
      <w:r>
        <w:rPr>
          <w:rStyle w:val="CommentReference"/>
        </w:rPr>
        <w:annotationRef/>
      </w:r>
      <w:r>
        <w:t>“khối lượng công việc?????” kho dữ liệu là lưu trữ sao lại là tính như khối lượng công việc được????</w:t>
      </w:r>
    </w:p>
  </w:comment>
  <w:comment w:id="1248" w:author="Welcome" w:date="2021-12-29T22:08:00Z" w:initials="W">
    <w:p w14:paraId="4BFA7185" w14:textId="1A08A712" w:rsidR="00C91D66" w:rsidRDefault="00C91D66">
      <w:pPr>
        <w:pStyle w:val="CommentText"/>
      </w:pPr>
      <w:r>
        <w:rPr>
          <w:rStyle w:val="CommentReference"/>
        </w:rPr>
        <w:annotationRef/>
      </w:r>
      <w:r>
        <w:t>Lặp từ: trong một số tổ chức; trong các tổ chức</w:t>
      </w:r>
    </w:p>
    <w:p w14:paraId="2A58BFCE" w14:textId="77777777" w:rsidR="00C91D66" w:rsidRDefault="00C91D66">
      <w:pPr>
        <w:pStyle w:val="CommentText"/>
      </w:pPr>
    </w:p>
  </w:comment>
  <w:comment w:id="1279" w:author="Welcome" w:date="2021-12-29T22:13:00Z" w:initials="W">
    <w:p w14:paraId="30D2A8D1" w14:textId="31A54660" w:rsidR="00874026" w:rsidRDefault="00874026">
      <w:pPr>
        <w:pStyle w:val="CommentText"/>
      </w:pPr>
      <w:r>
        <w:rPr>
          <w:rStyle w:val="CommentReference"/>
        </w:rPr>
        <w:annotationRef/>
      </w:r>
      <w:r>
        <w:t>Vừa dấu phẩy nối từ vừa từ mà nối từ</w:t>
      </w:r>
    </w:p>
  </w:comment>
  <w:comment w:id="1285" w:author="Welcome" w:date="2021-12-29T22:14:00Z" w:initials="W">
    <w:p w14:paraId="50C6A99A" w14:textId="6DD237A0" w:rsidR="00874026" w:rsidRDefault="00874026">
      <w:pPr>
        <w:pStyle w:val="CommentText"/>
      </w:pPr>
      <w:r>
        <w:rPr>
          <w:rStyle w:val="CommentReference"/>
        </w:rPr>
        <w:annotationRef/>
      </w:r>
      <w:r>
        <w:t>Khi viết câu phải đủ các thành phần chủ ngữ vị ngữ, vừa phẩy xong là từ “đó” không phù hợp</w:t>
      </w:r>
    </w:p>
  </w:comment>
  <w:comment w:id="1295" w:author="Welcome" w:date="2021-12-29T22:19:00Z" w:initials="W">
    <w:p w14:paraId="5027E04F" w14:textId="7FBF7A57" w:rsidR="00AF777B" w:rsidRDefault="00AF777B">
      <w:pPr>
        <w:pStyle w:val="CommentText"/>
      </w:pPr>
      <w:r>
        <w:rPr>
          <w:rStyle w:val="CommentReference"/>
        </w:rPr>
        <w:annotationRef/>
      </w:r>
      <w:r>
        <w:t>Bạn ai??????</w:t>
      </w:r>
    </w:p>
  </w:comment>
  <w:comment w:id="1308" w:author="Welcome" w:date="2021-12-29T22:18:00Z" w:initials="W">
    <w:p w14:paraId="11241797" w14:textId="44D774D0" w:rsidR="00AF777B" w:rsidRDefault="00AF777B">
      <w:pPr>
        <w:pStyle w:val="CommentText"/>
      </w:pPr>
      <w:r>
        <w:rPr>
          <w:rStyle w:val="CommentReference"/>
        </w:rPr>
        <w:annotationRef/>
      </w:r>
      <w:r>
        <w:t>Của mình nào????</w:t>
      </w:r>
    </w:p>
  </w:comment>
  <w:comment w:id="1318" w:author="Welcome" w:date="2021-12-29T22:19:00Z" w:initials="W">
    <w:p w14:paraId="33ADC876" w14:textId="2D250874" w:rsidR="00D62248" w:rsidRDefault="00D62248">
      <w:pPr>
        <w:pStyle w:val="CommentText"/>
      </w:pPr>
      <w:r>
        <w:rPr>
          <w:rStyle w:val="CommentReference"/>
        </w:rPr>
        <w:annotationRef/>
      </w:r>
      <w:r>
        <w:t>Viết hoa không theo quy định</w:t>
      </w:r>
    </w:p>
  </w:comment>
  <w:comment w:id="1325" w:author="Welcome" w:date="2021-12-29T22:20:00Z" w:initials="W">
    <w:p w14:paraId="5D7E5A37" w14:textId="0CB67798" w:rsidR="0080770C" w:rsidRDefault="0080770C">
      <w:pPr>
        <w:pStyle w:val="CommentText"/>
      </w:pPr>
      <w:r>
        <w:rPr>
          <w:rStyle w:val="CommentReference"/>
        </w:rPr>
        <w:annotationRef/>
      </w:r>
      <w:r>
        <w:t>Văn bản khoa học không dùng từ định tính “có thể”</w:t>
      </w:r>
    </w:p>
  </w:comment>
  <w:comment w:id="1341" w:author="Welcome" w:date="2021-12-29T22:21:00Z" w:initials="W">
    <w:p w14:paraId="6A01AEC1" w14:textId="614F90BF" w:rsidR="0080770C" w:rsidRDefault="0080770C">
      <w:pPr>
        <w:pStyle w:val="CommentText"/>
      </w:pPr>
      <w:r>
        <w:rPr>
          <w:rStyle w:val="CommentReference"/>
        </w:rPr>
        <w:annotationRef/>
      </w:r>
      <w:r>
        <w:t>Lặp từ thì nên dùng từ khác để thay thế</w:t>
      </w:r>
      <w:r w:rsidR="00DD2DAA">
        <w:t xml:space="preserve"> hoặc có thể bỏ luôn từ “triển khai”</w:t>
      </w:r>
    </w:p>
  </w:comment>
  <w:comment w:id="1352" w:author="Welcome" w:date="2021-12-29T22:22:00Z" w:initials="W">
    <w:p w14:paraId="4185C67E" w14:textId="596223CF" w:rsidR="000D2A9B" w:rsidRDefault="000D2A9B">
      <w:pPr>
        <w:pStyle w:val="CommentText"/>
      </w:pPr>
      <w:r>
        <w:rPr>
          <w:rStyle w:val="CommentReference"/>
        </w:rPr>
        <w:annotationRef/>
      </w:r>
      <w:r>
        <w:t>Tham khảo cách viết lại</w:t>
      </w:r>
    </w:p>
  </w:comment>
  <w:comment w:id="1379" w:author="Welcome" w:date="2021-12-29T22:23:00Z" w:initials="W">
    <w:p w14:paraId="4B25CD4B" w14:textId="446E48D7" w:rsidR="000D2A9B" w:rsidRDefault="000D2A9B">
      <w:pPr>
        <w:pStyle w:val="CommentText"/>
      </w:pPr>
      <w:r>
        <w:rPr>
          <w:rStyle w:val="CommentReference"/>
        </w:rPr>
        <w:annotationRef/>
      </w:r>
      <w:r>
        <w:t>Tải gì? Nhiệm vụ này là nhiệm vụ gì?????</w:t>
      </w:r>
    </w:p>
  </w:comment>
  <w:comment w:id="1394" w:author="Welcome" w:date="2021-12-29T22:29:00Z" w:initials="W">
    <w:p w14:paraId="4FAF52F7" w14:textId="595E8A8F" w:rsidR="003D4B27" w:rsidRDefault="003D4B27">
      <w:pPr>
        <w:pStyle w:val="CommentText"/>
      </w:pPr>
      <w:r>
        <w:rPr>
          <w:rStyle w:val="CommentReference"/>
        </w:rPr>
        <w:annotationRef/>
      </w:r>
      <w:r>
        <w:t>Không dùng những ngôn ngữ nói trong văn bản khoa học</w:t>
      </w:r>
    </w:p>
  </w:comment>
  <w:comment w:id="1405" w:author="Welcome" w:date="2021-12-29T22:35:00Z" w:initials="W">
    <w:p w14:paraId="42785BCB" w14:textId="5CEA6E13" w:rsidR="0020424B" w:rsidRDefault="0020424B">
      <w:pPr>
        <w:pStyle w:val="CommentText"/>
      </w:pPr>
      <w:r>
        <w:rPr>
          <w:rStyle w:val="CommentReference"/>
        </w:rPr>
        <w:annotationRef/>
      </w:r>
      <w:r>
        <w:t xml:space="preserve">Nội dung thành phần của kho dữ liệu, cách thức hoạt động??? trình bày chỗ nào trong chương 1? </w:t>
      </w:r>
    </w:p>
  </w:comment>
  <w:comment w:id="1444" w:author="Welcome" w:date="2021-12-29T22:31:00Z" w:initials="W">
    <w:p w14:paraId="32D8A8A6" w14:textId="07354B08" w:rsidR="003D4B27" w:rsidRDefault="003D4B27">
      <w:pPr>
        <w:pStyle w:val="CommentText"/>
      </w:pPr>
      <w:r>
        <w:rPr>
          <w:rStyle w:val="CommentReference"/>
        </w:rPr>
        <w:annotationRef/>
      </w:r>
      <w:r>
        <w:t>Hệ thống chi tiết là gì???</w:t>
      </w:r>
    </w:p>
  </w:comment>
  <w:comment w:id="2135" w:author="Welcome" w:date="2021-12-28T07:10:00Z" w:initials="W">
    <w:p w14:paraId="1CE80218" w14:textId="054838B3" w:rsidR="006B204F" w:rsidRDefault="006B204F">
      <w:pPr>
        <w:pStyle w:val="CommentText"/>
      </w:pPr>
      <w:r>
        <w:rPr>
          <w:rStyle w:val="CommentReference"/>
        </w:rPr>
        <w:annotationRef/>
      </w:r>
      <w:r>
        <w:t>Thêm tài liệu tiếng Việt, 1 tài liệu là ít quá</w:t>
      </w:r>
    </w:p>
    <w:p w14:paraId="3EB3E206" w14:textId="5E868204" w:rsidR="006B204F" w:rsidRDefault="006B204F">
      <w:pPr>
        <w:pStyle w:val="CommentText"/>
      </w:pPr>
      <w:r>
        <w:t>Có thể lấy tài liệu tham khảo bên trường Tự nhiên Cô gửi cho các bạnđin</w:t>
      </w:r>
    </w:p>
  </w:comment>
  <w:comment w:id="2146" w:author="Welcome" w:date="2021-12-28T06:58:00Z" w:initials="W">
    <w:p w14:paraId="4EE88069" w14:textId="77777777" w:rsidR="006B204F" w:rsidRDefault="006B204F">
      <w:pPr>
        <w:pStyle w:val="CommentText"/>
      </w:pPr>
      <w:r>
        <w:rPr>
          <w:rStyle w:val="CommentReference"/>
        </w:rPr>
        <w:annotationRef/>
      </w:r>
      <w:r>
        <w:t>Không để tên tài liệu kiểu này</w:t>
      </w:r>
    </w:p>
    <w:p w14:paraId="10E3E38E" w14:textId="463A06E6" w:rsidR="006B204F" w:rsidRDefault="006B204F">
      <w:pPr>
        <w:pStyle w:val="CommentText"/>
      </w:pPr>
      <w:r>
        <w:t>Đinh Thị Mận, Sidle bài giảng</w:t>
      </w:r>
    </w:p>
  </w:comment>
  <w:comment w:id="2150" w:author="Welcome" w:date="2021-12-28T07:01:00Z" w:initials="W">
    <w:p w14:paraId="201F50F9" w14:textId="3896AC93" w:rsidR="006B204F" w:rsidRDefault="006B204F">
      <w:pPr>
        <w:pStyle w:val="CommentText"/>
      </w:pPr>
      <w:r>
        <w:rPr>
          <w:rStyle w:val="CommentReference"/>
        </w:rPr>
        <w:annotationRef/>
      </w:r>
      <w:r>
        <w:t xml:space="preserve">Xem yêu cầu trình bày tài liệu tham khảo cho kỹ lại (không thấy thông tin nhà xuất bản. Có thể tham khảo tài liệu tham khảo trong đề cương Cô gửi) </w:t>
      </w:r>
    </w:p>
  </w:comment>
  <w:comment w:id="2153" w:author="Welcome" w:date="2021-12-28T07:07:00Z" w:initials="W">
    <w:p w14:paraId="5A1ABAF5" w14:textId="1C63CF6B" w:rsidR="006B204F" w:rsidRDefault="006B204F">
      <w:pPr>
        <w:pStyle w:val="CommentText"/>
      </w:pPr>
      <w:r>
        <w:rPr>
          <w:rStyle w:val="CommentReference"/>
        </w:rPr>
        <w:annotationRef/>
      </w:r>
      <w:r>
        <w:t>Ghi rõ tên tiêu đề tài liệu (trong nội dung trình bày phía chương 1 là dẫn nguồn số tài liệu này vào)</w:t>
      </w:r>
    </w:p>
  </w:comment>
  <w:comment w:id="2159" w:author="Welcome" w:date="2021-12-28T07:07:00Z" w:initials="W">
    <w:p w14:paraId="501CF456" w14:textId="086899C4" w:rsidR="006B204F" w:rsidRDefault="006B204F">
      <w:pPr>
        <w:pStyle w:val="CommentText"/>
      </w:pPr>
      <w:r>
        <w:rPr>
          <w:rStyle w:val="CommentReference"/>
        </w:rPr>
        <w:annotationRef/>
      </w:r>
      <w:r>
        <w:t>Những website uy tín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767089" w15:done="0"/>
  <w15:commentEx w15:paraId="02347F4A" w15:done="0"/>
  <w15:commentEx w15:paraId="3580FD32" w15:done="0"/>
  <w15:commentEx w15:paraId="3CE9DA0D" w15:done="0"/>
  <w15:commentEx w15:paraId="4C2B43C3" w15:done="0"/>
  <w15:commentEx w15:paraId="465E92DC" w15:done="0"/>
  <w15:commentEx w15:paraId="3EC5361F" w15:done="0"/>
  <w15:commentEx w15:paraId="192FB22B" w15:done="0"/>
  <w15:commentEx w15:paraId="55D8019B" w15:done="0"/>
  <w15:commentEx w15:paraId="22399D8C" w15:done="0"/>
  <w15:commentEx w15:paraId="495E30F9" w15:done="0"/>
  <w15:commentEx w15:paraId="48869F91" w15:done="0"/>
  <w15:commentEx w15:paraId="366AD167" w15:done="0"/>
  <w15:commentEx w15:paraId="5F78ED88" w15:done="0"/>
  <w15:commentEx w15:paraId="1E36F661" w15:done="0"/>
  <w15:commentEx w15:paraId="2A2DC010" w15:done="0"/>
  <w15:commentEx w15:paraId="1854A78D" w15:done="0"/>
  <w15:commentEx w15:paraId="439702FB" w15:done="0"/>
  <w15:commentEx w15:paraId="1897103B" w15:done="0"/>
  <w15:commentEx w15:paraId="26B0860A" w15:done="0"/>
  <w15:commentEx w15:paraId="665B7CCE" w15:done="0"/>
  <w15:commentEx w15:paraId="22D5FFAC" w15:done="0"/>
  <w15:commentEx w15:paraId="35C0C217" w15:done="0"/>
  <w15:commentEx w15:paraId="4AE233DE" w15:done="0"/>
  <w15:commentEx w15:paraId="73F1787F" w15:done="0"/>
  <w15:commentEx w15:paraId="14C420F4" w15:done="0"/>
  <w15:commentEx w15:paraId="30C75867" w15:done="0"/>
  <w15:commentEx w15:paraId="5A635632" w15:done="0"/>
  <w15:commentEx w15:paraId="5C35A269" w15:done="0"/>
  <w15:commentEx w15:paraId="3816C533" w15:done="0"/>
  <w15:commentEx w15:paraId="64034C30" w15:done="0"/>
  <w15:commentEx w15:paraId="4D7C4376" w15:done="0"/>
  <w15:commentEx w15:paraId="2CBBEC8D" w15:done="0"/>
  <w15:commentEx w15:paraId="1FB7FC86" w15:done="0"/>
  <w15:commentEx w15:paraId="1C16AC81" w15:done="0"/>
  <w15:commentEx w15:paraId="250648F2" w15:done="0"/>
  <w15:commentEx w15:paraId="20B6E494" w15:done="0"/>
  <w15:commentEx w15:paraId="15F9369C" w15:done="0"/>
  <w15:commentEx w15:paraId="4CD5CF9C" w15:done="0"/>
  <w15:commentEx w15:paraId="449E7037" w15:done="0"/>
  <w15:commentEx w15:paraId="51CAC4E3" w15:done="0"/>
  <w15:commentEx w15:paraId="77E79E49" w15:done="0"/>
  <w15:commentEx w15:paraId="2A58BFCE" w15:done="0"/>
  <w15:commentEx w15:paraId="30D2A8D1" w15:done="0"/>
  <w15:commentEx w15:paraId="50C6A99A" w15:done="0"/>
  <w15:commentEx w15:paraId="5027E04F" w15:done="0"/>
  <w15:commentEx w15:paraId="11241797" w15:done="0"/>
  <w15:commentEx w15:paraId="33ADC876" w15:done="0"/>
  <w15:commentEx w15:paraId="5D7E5A37" w15:done="0"/>
  <w15:commentEx w15:paraId="6A01AEC1" w15:done="0"/>
  <w15:commentEx w15:paraId="4185C67E" w15:done="0"/>
  <w15:commentEx w15:paraId="4B25CD4B" w15:done="0"/>
  <w15:commentEx w15:paraId="4FAF52F7" w15:done="0"/>
  <w15:commentEx w15:paraId="42785BCB" w15:done="0"/>
  <w15:commentEx w15:paraId="32D8A8A6" w15:done="0"/>
  <w15:commentEx w15:paraId="3EB3E206" w15:done="0"/>
  <w15:commentEx w15:paraId="10E3E38E" w15:done="0"/>
  <w15:commentEx w15:paraId="201F50F9" w15:done="0"/>
  <w15:commentEx w15:paraId="5A1ABAF5" w15:done="0"/>
  <w15:commentEx w15:paraId="501CF4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7E511" w16cex:dateUtc="2021-12-27T13:15:00Z"/>
  <w16cex:commentExtensible w16cex:durableId="2577E512" w16cex:dateUtc="2021-12-27T13:26:00Z"/>
  <w16cex:commentExtensible w16cex:durableId="2577E513" w16cex:dateUtc="2021-12-27T13:15:00Z"/>
  <w16cex:commentExtensible w16cex:durableId="2577E514" w16cex:dateUtc="2021-12-27T13:17:00Z"/>
  <w16cex:commentExtensible w16cex:durableId="2577E515" w16cex:dateUtc="2021-12-27T13:16:00Z"/>
  <w16cex:commentExtensible w16cex:durableId="2577E516" w16cex:dateUtc="2021-12-27T13:24:00Z"/>
  <w16cex:commentExtensible w16cex:durableId="2577E517" w16cex:dateUtc="2021-12-27T13:19:00Z"/>
  <w16cex:commentExtensible w16cex:durableId="2577E518" w16cex:dateUtc="2021-12-27T13:35:00Z"/>
  <w16cex:commentExtensible w16cex:durableId="2577E519" w16cex:dateUtc="2021-12-27T13:37:00Z"/>
  <w16cex:commentExtensible w16cex:durableId="2577E51A" w16cex:dateUtc="2021-12-27T13:27:00Z"/>
  <w16cex:commentExtensible w16cex:durableId="2577E51B" w16cex:dateUtc="2021-12-27T13:39:00Z"/>
  <w16cex:commentExtensible w16cex:durableId="2577E51C" w16cex:dateUtc="2021-12-27T13:40:00Z"/>
  <w16cex:commentExtensible w16cex:durableId="2577E51D" w16cex:dateUtc="2021-12-27T13:43:00Z"/>
  <w16cex:commentExtensible w16cex:durableId="2577E51F" w16cex:dateUtc="2021-12-27T13:47:00Z"/>
  <w16cex:commentExtensible w16cex:durableId="2577E520" w16cex:dateUtc="2021-12-28T00:53:00Z"/>
  <w16cex:commentExtensible w16cex:durableId="2577E521" w16cex:dateUtc="2021-12-27T13:53:00Z"/>
  <w16cex:commentExtensible w16cex:durableId="2577E522" w16cex:dateUtc="2021-12-29T15:01:00Z"/>
  <w16cex:commentExtensible w16cex:durableId="2577E523" w16cex:dateUtc="2021-12-29T15:02:00Z"/>
  <w16cex:commentExtensible w16cex:durableId="2577E524" w16cex:dateUtc="2021-12-27T13:54:00Z"/>
  <w16cex:commentExtensible w16cex:durableId="2577E525" w16cex:dateUtc="2021-12-27T13:55:00Z"/>
  <w16cex:commentExtensible w16cex:durableId="2577E526" w16cex:dateUtc="2021-12-27T13:57:00Z"/>
  <w16cex:commentExtensible w16cex:durableId="2577E527" w16cex:dateUtc="2021-12-27T13:57:00Z"/>
  <w16cex:commentExtensible w16cex:durableId="2577E528" w16cex:dateUtc="2021-12-29T15:04:00Z"/>
  <w16cex:commentExtensible w16cex:durableId="2577E529" w16cex:dateUtc="2021-12-27T13:59:00Z"/>
  <w16cex:commentExtensible w16cex:durableId="2577E52A" w16cex:dateUtc="2021-12-27T13:58:00Z"/>
  <w16cex:commentExtensible w16cex:durableId="2577E52B" w16cex:dateUtc="2021-12-29T15:03:00Z"/>
  <w16cex:commentExtensible w16cex:durableId="2577E52C" w16cex:dateUtc="2021-12-27T23:56:00Z"/>
  <w16cex:commentExtensible w16cex:durableId="2577E52D" w16cex:dateUtc="2021-12-28T00:17:00Z"/>
  <w16cex:commentExtensible w16cex:durableId="2577E52E" w16cex:dateUtc="2021-12-29T12:54:00Z"/>
  <w16cex:commentExtensible w16cex:durableId="2577E52F" w16cex:dateUtc="2021-12-28T00:42:00Z"/>
  <w16cex:commentExtensible w16cex:durableId="2577E530" w16cex:dateUtc="2021-12-28T00:47:00Z"/>
  <w16cex:commentExtensible w16cex:durableId="2577E531" w16cex:dateUtc="2021-12-29T12:53:00Z"/>
  <w16cex:commentExtensible w16cex:durableId="2577E532" w16cex:dateUtc="2021-12-29T12:55:00Z"/>
  <w16cex:commentExtensible w16cex:durableId="2577E533" w16cex:dateUtc="2021-12-29T14:50:00Z"/>
  <w16cex:commentExtensible w16cex:durableId="2577E534" w16cex:dateUtc="2021-12-29T14:49:00Z"/>
  <w16cex:commentExtensible w16cex:durableId="2577E535" w16cex:dateUtc="2021-12-29T14:51:00Z"/>
  <w16cex:commentExtensible w16cex:durableId="2577E536" w16cex:dateUtc="2021-12-29T14:52:00Z"/>
  <w16cex:commentExtensible w16cex:durableId="2577E537" w16cex:dateUtc="2021-12-29T15:34:00Z"/>
  <w16cex:commentExtensible w16cex:durableId="2577E538" w16cex:dateUtc="2021-12-29T14:53:00Z"/>
  <w16cex:commentExtensible w16cex:durableId="2577E539" w16cex:dateUtc="2021-12-29T14:54:00Z"/>
  <w16cex:commentExtensible w16cex:durableId="2577E53A" w16cex:dateUtc="2021-12-29T14:58:00Z"/>
  <w16cex:commentExtensible w16cex:durableId="2577E53B" w16cex:dateUtc="2021-12-29T15:06:00Z"/>
  <w16cex:commentExtensible w16cex:durableId="2577E53C" w16cex:dateUtc="2021-12-29T15:08:00Z"/>
  <w16cex:commentExtensible w16cex:durableId="2577E53D" w16cex:dateUtc="2021-12-29T15:13:00Z"/>
  <w16cex:commentExtensible w16cex:durableId="2577E53E" w16cex:dateUtc="2021-12-29T15:14:00Z"/>
  <w16cex:commentExtensible w16cex:durableId="2577E53F" w16cex:dateUtc="2021-12-29T15:19:00Z"/>
  <w16cex:commentExtensible w16cex:durableId="2577E540" w16cex:dateUtc="2021-12-29T15:18:00Z"/>
  <w16cex:commentExtensible w16cex:durableId="2577E541" w16cex:dateUtc="2021-12-29T15:19:00Z"/>
  <w16cex:commentExtensible w16cex:durableId="2577E542" w16cex:dateUtc="2021-12-29T15:20:00Z"/>
  <w16cex:commentExtensible w16cex:durableId="2577E543" w16cex:dateUtc="2021-12-29T15:21:00Z"/>
  <w16cex:commentExtensible w16cex:durableId="2577E544" w16cex:dateUtc="2021-12-29T15:22:00Z"/>
  <w16cex:commentExtensible w16cex:durableId="2577E545" w16cex:dateUtc="2021-12-29T15:23:00Z"/>
  <w16cex:commentExtensible w16cex:durableId="2577E546" w16cex:dateUtc="2021-12-29T15:29:00Z"/>
  <w16cex:commentExtensible w16cex:durableId="2577E547" w16cex:dateUtc="2021-12-29T15:35:00Z"/>
  <w16cex:commentExtensible w16cex:durableId="2577E548" w16cex:dateUtc="2021-12-29T15:31:00Z"/>
  <w16cex:commentExtensible w16cex:durableId="2577E549" w16cex:dateUtc="2021-12-28T00:10:00Z"/>
  <w16cex:commentExtensible w16cex:durableId="2577E54A" w16cex:dateUtc="2021-12-27T23:58:00Z"/>
  <w16cex:commentExtensible w16cex:durableId="2577E54B" w16cex:dateUtc="2021-12-28T00:01:00Z"/>
  <w16cex:commentExtensible w16cex:durableId="2577E54C" w16cex:dateUtc="2021-12-28T00:07:00Z"/>
  <w16cex:commentExtensible w16cex:durableId="2577E54D" w16cex:dateUtc="2021-12-28T00: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767089" w16cid:durableId="2577E511"/>
  <w16cid:commentId w16cid:paraId="02347F4A" w16cid:durableId="2577E512"/>
  <w16cid:commentId w16cid:paraId="3580FD32" w16cid:durableId="2577E513"/>
  <w16cid:commentId w16cid:paraId="3CE9DA0D" w16cid:durableId="2577E514"/>
  <w16cid:commentId w16cid:paraId="4C2B43C3" w16cid:durableId="2577E515"/>
  <w16cid:commentId w16cid:paraId="465E92DC" w16cid:durableId="2577E516"/>
  <w16cid:commentId w16cid:paraId="3EC5361F" w16cid:durableId="2577E517"/>
  <w16cid:commentId w16cid:paraId="192FB22B" w16cid:durableId="2577E518"/>
  <w16cid:commentId w16cid:paraId="55D8019B" w16cid:durableId="2577E519"/>
  <w16cid:commentId w16cid:paraId="22399D8C" w16cid:durableId="2577E51A"/>
  <w16cid:commentId w16cid:paraId="495E30F9" w16cid:durableId="2577E51B"/>
  <w16cid:commentId w16cid:paraId="48869F91" w16cid:durableId="2577E51C"/>
  <w16cid:commentId w16cid:paraId="366AD167" w16cid:durableId="2577E51D"/>
  <w16cid:commentId w16cid:paraId="5F78ED88" w16cid:durableId="2577E51F"/>
  <w16cid:commentId w16cid:paraId="1E36F661" w16cid:durableId="2577E520"/>
  <w16cid:commentId w16cid:paraId="2A2DC010" w16cid:durableId="2577E521"/>
  <w16cid:commentId w16cid:paraId="1854A78D" w16cid:durableId="2577E522"/>
  <w16cid:commentId w16cid:paraId="439702FB" w16cid:durableId="2577E523"/>
  <w16cid:commentId w16cid:paraId="1897103B" w16cid:durableId="2577E524"/>
  <w16cid:commentId w16cid:paraId="26B0860A" w16cid:durableId="2577E525"/>
  <w16cid:commentId w16cid:paraId="665B7CCE" w16cid:durableId="2577E526"/>
  <w16cid:commentId w16cid:paraId="22D5FFAC" w16cid:durableId="2577E527"/>
  <w16cid:commentId w16cid:paraId="35C0C217" w16cid:durableId="2577E528"/>
  <w16cid:commentId w16cid:paraId="4AE233DE" w16cid:durableId="2577E529"/>
  <w16cid:commentId w16cid:paraId="73F1787F" w16cid:durableId="2577E52A"/>
  <w16cid:commentId w16cid:paraId="14C420F4" w16cid:durableId="2577E52B"/>
  <w16cid:commentId w16cid:paraId="30C75867" w16cid:durableId="2577E52C"/>
  <w16cid:commentId w16cid:paraId="5A635632" w16cid:durableId="2577E52D"/>
  <w16cid:commentId w16cid:paraId="5C35A269" w16cid:durableId="2577E52E"/>
  <w16cid:commentId w16cid:paraId="3816C533" w16cid:durableId="2577E52F"/>
  <w16cid:commentId w16cid:paraId="64034C30" w16cid:durableId="2577E530"/>
  <w16cid:commentId w16cid:paraId="4D7C4376" w16cid:durableId="2577E531"/>
  <w16cid:commentId w16cid:paraId="2CBBEC8D" w16cid:durableId="2577E532"/>
  <w16cid:commentId w16cid:paraId="1FB7FC86" w16cid:durableId="2577E533"/>
  <w16cid:commentId w16cid:paraId="1C16AC81" w16cid:durableId="2577E534"/>
  <w16cid:commentId w16cid:paraId="250648F2" w16cid:durableId="2577E535"/>
  <w16cid:commentId w16cid:paraId="20B6E494" w16cid:durableId="2577E536"/>
  <w16cid:commentId w16cid:paraId="15F9369C" w16cid:durableId="2577E537"/>
  <w16cid:commentId w16cid:paraId="4CD5CF9C" w16cid:durableId="2577E538"/>
  <w16cid:commentId w16cid:paraId="449E7037" w16cid:durableId="2577E539"/>
  <w16cid:commentId w16cid:paraId="51CAC4E3" w16cid:durableId="2577E53A"/>
  <w16cid:commentId w16cid:paraId="77E79E49" w16cid:durableId="2577E53B"/>
  <w16cid:commentId w16cid:paraId="2A58BFCE" w16cid:durableId="2577E53C"/>
  <w16cid:commentId w16cid:paraId="30D2A8D1" w16cid:durableId="2577E53D"/>
  <w16cid:commentId w16cid:paraId="50C6A99A" w16cid:durableId="2577E53E"/>
  <w16cid:commentId w16cid:paraId="5027E04F" w16cid:durableId="2577E53F"/>
  <w16cid:commentId w16cid:paraId="11241797" w16cid:durableId="2577E540"/>
  <w16cid:commentId w16cid:paraId="33ADC876" w16cid:durableId="2577E541"/>
  <w16cid:commentId w16cid:paraId="5D7E5A37" w16cid:durableId="2577E542"/>
  <w16cid:commentId w16cid:paraId="6A01AEC1" w16cid:durableId="2577E543"/>
  <w16cid:commentId w16cid:paraId="4185C67E" w16cid:durableId="2577E544"/>
  <w16cid:commentId w16cid:paraId="4B25CD4B" w16cid:durableId="2577E545"/>
  <w16cid:commentId w16cid:paraId="4FAF52F7" w16cid:durableId="2577E546"/>
  <w16cid:commentId w16cid:paraId="42785BCB" w16cid:durableId="2577E547"/>
  <w16cid:commentId w16cid:paraId="32D8A8A6" w16cid:durableId="2577E548"/>
  <w16cid:commentId w16cid:paraId="3EB3E206" w16cid:durableId="2577E549"/>
  <w16cid:commentId w16cid:paraId="10E3E38E" w16cid:durableId="2577E54A"/>
  <w16cid:commentId w16cid:paraId="201F50F9" w16cid:durableId="2577E54B"/>
  <w16cid:commentId w16cid:paraId="5A1ABAF5" w16cid:durableId="2577E54C"/>
  <w16cid:commentId w16cid:paraId="501CF456" w16cid:durableId="2577E5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B9406" w14:textId="77777777" w:rsidR="00DA4708" w:rsidRDefault="00DA4708">
      <w:r>
        <w:separator/>
      </w:r>
    </w:p>
  </w:endnote>
  <w:endnote w:type="continuationSeparator" w:id="0">
    <w:p w14:paraId="611D9A59" w14:textId="77777777" w:rsidR="00DA4708" w:rsidRDefault="00DA47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3766D" w14:textId="77777777" w:rsidR="00B4731A" w:rsidRDefault="00B4731A" w:rsidP="0019182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5431CF3" w14:textId="77777777" w:rsidR="00B4731A" w:rsidRDefault="00B473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5692F" w14:textId="77777777" w:rsidR="00B4731A" w:rsidRDefault="00B4731A">
    <w:pPr>
      <w:pStyle w:val="Footer"/>
      <w:jc w:val="right"/>
    </w:pPr>
  </w:p>
  <w:p w14:paraId="4100D8C3" w14:textId="77777777" w:rsidR="00B4731A" w:rsidRDefault="00B4731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41BDD" w14:textId="77777777" w:rsidR="006B204F" w:rsidRDefault="006B204F" w:rsidP="0019182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BDDC3AD" w14:textId="77777777" w:rsidR="006B204F" w:rsidRDefault="006B204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45AF" w14:textId="75491765" w:rsidR="006B204F" w:rsidRDefault="006B204F">
    <w:pPr>
      <w:pStyle w:val="Footer"/>
      <w:jc w:val="right"/>
    </w:pPr>
  </w:p>
  <w:p w14:paraId="347753DA" w14:textId="77777777" w:rsidR="006B204F" w:rsidRDefault="006B204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4044107"/>
      <w:docPartObj>
        <w:docPartGallery w:val="Page Numbers (Bottom of Page)"/>
        <w:docPartUnique/>
      </w:docPartObj>
    </w:sdtPr>
    <w:sdtEndPr>
      <w:rPr>
        <w:noProof/>
      </w:rPr>
    </w:sdtEndPr>
    <w:sdtContent>
      <w:p w14:paraId="0AB49B2F" w14:textId="7470CB7B" w:rsidR="006B204F" w:rsidRDefault="006B204F">
        <w:pPr>
          <w:pStyle w:val="Footer"/>
          <w:jc w:val="right"/>
        </w:pPr>
        <w:r>
          <w:fldChar w:fldCharType="begin"/>
        </w:r>
        <w:r>
          <w:instrText xml:space="preserve"> PAGE   \* MERGEFORMAT </w:instrText>
        </w:r>
        <w:r>
          <w:fldChar w:fldCharType="separate"/>
        </w:r>
        <w:r w:rsidR="0020424B">
          <w:rPr>
            <w:noProof/>
          </w:rPr>
          <w:t>26</w:t>
        </w:r>
        <w:r>
          <w:rPr>
            <w:noProof/>
          </w:rPr>
          <w:fldChar w:fldCharType="end"/>
        </w:r>
      </w:p>
    </w:sdtContent>
  </w:sdt>
  <w:p w14:paraId="4592B439" w14:textId="77777777" w:rsidR="006B204F" w:rsidRDefault="006B20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25D79" w14:textId="77777777" w:rsidR="00DA4708" w:rsidRDefault="00DA4708">
      <w:r>
        <w:separator/>
      </w:r>
    </w:p>
  </w:footnote>
  <w:footnote w:type="continuationSeparator" w:id="0">
    <w:p w14:paraId="6E322BF4" w14:textId="77777777" w:rsidR="00DA4708" w:rsidRDefault="00DA47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E7671"/>
    <w:multiLevelType w:val="hybridMultilevel"/>
    <w:tmpl w:val="406AB60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E6F78F0"/>
    <w:multiLevelType w:val="multilevel"/>
    <w:tmpl w:val="E09A18A0"/>
    <w:lvl w:ilvl="0">
      <w:start w:val="1"/>
      <w:numFmt w:val="decimal"/>
      <w:lvlText w:val="%1."/>
      <w:lvlJc w:val="left"/>
      <w:pPr>
        <w:ind w:left="1080" w:hanging="360"/>
      </w:pPr>
    </w:lvl>
    <w:lvl w:ilvl="1">
      <w:start w:val="6"/>
      <w:numFmt w:val="decimal"/>
      <w:isLgl/>
      <w:lvlText w:val="%1.%2"/>
      <w:lvlJc w:val="left"/>
      <w:pPr>
        <w:ind w:left="1310" w:hanging="525"/>
      </w:pPr>
      <w:rPr>
        <w:rFonts w:hint="default"/>
      </w:rPr>
    </w:lvl>
    <w:lvl w:ilvl="2">
      <w:start w:val="2"/>
      <w:numFmt w:val="decimal"/>
      <w:isLgl/>
      <w:lvlText w:val="%1.%2.%3"/>
      <w:lvlJc w:val="left"/>
      <w:pPr>
        <w:ind w:left="1570" w:hanging="720"/>
      </w:pPr>
      <w:rPr>
        <w:rFonts w:hint="default"/>
      </w:rPr>
    </w:lvl>
    <w:lvl w:ilvl="3">
      <w:start w:val="1"/>
      <w:numFmt w:val="decimal"/>
      <w:isLgl/>
      <w:lvlText w:val="%1.%2.%3.%4"/>
      <w:lvlJc w:val="left"/>
      <w:pPr>
        <w:ind w:left="1635" w:hanging="720"/>
      </w:pPr>
      <w:rPr>
        <w:rFonts w:hint="default"/>
      </w:rPr>
    </w:lvl>
    <w:lvl w:ilvl="4">
      <w:start w:val="1"/>
      <w:numFmt w:val="decimal"/>
      <w:isLgl/>
      <w:lvlText w:val="%1.%2.%3.%4.%5"/>
      <w:lvlJc w:val="left"/>
      <w:pPr>
        <w:ind w:left="2060" w:hanging="1080"/>
      </w:pPr>
      <w:rPr>
        <w:rFonts w:hint="default"/>
      </w:rPr>
    </w:lvl>
    <w:lvl w:ilvl="5">
      <w:start w:val="1"/>
      <w:numFmt w:val="decimal"/>
      <w:isLgl/>
      <w:lvlText w:val="%1.%2.%3.%4.%5.%6"/>
      <w:lvlJc w:val="left"/>
      <w:pPr>
        <w:ind w:left="2485" w:hanging="144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975" w:hanging="1800"/>
      </w:pPr>
      <w:rPr>
        <w:rFonts w:hint="default"/>
      </w:rPr>
    </w:lvl>
    <w:lvl w:ilvl="8">
      <w:start w:val="1"/>
      <w:numFmt w:val="decimal"/>
      <w:isLgl/>
      <w:lvlText w:val="%1.%2.%3.%4.%5.%6.%7.%8.%9"/>
      <w:lvlJc w:val="left"/>
      <w:pPr>
        <w:ind w:left="3040" w:hanging="1800"/>
      </w:pPr>
      <w:rPr>
        <w:rFonts w:hint="default"/>
      </w:rPr>
    </w:lvl>
  </w:abstractNum>
  <w:abstractNum w:abstractNumId="2" w15:restartNumberingAfterBreak="0">
    <w:nsid w:val="15755AEC"/>
    <w:multiLevelType w:val="hybridMultilevel"/>
    <w:tmpl w:val="B60C7D3A"/>
    <w:lvl w:ilvl="0" w:tplc="7BB43C82">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 w15:restartNumberingAfterBreak="0">
    <w:nsid w:val="1F9B2F07"/>
    <w:multiLevelType w:val="multilevel"/>
    <w:tmpl w:val="A4FCF43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1561326"/>
    <w:multiLevelType w:val="hybridMultilevel"/>
    <w:tmpl w:val="A8EC0E54"/>
    <w:lvl w:ilvl="0" w:tplc="0409000F">
      <w:start w:val="1"/>
      <w:numFmt w:val="decimal"/>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5" w15:restartNumberingAfterBreak="0">
    <w:nsid w:val="2DAC6681"/>
    <w:multiLevelType w:val="multilevel"/>
    <w:tmpl w:val="60086A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47A718E0"/>
    <w:multiLevelType w:val="multilevel"/>
    <w:tmpl w:val="414EDA66"/>
    <w:lvl w:ilvl="0">
      <w:start w:val="1"/>
      <w:numFmt w:val="decimal"/>
      <w:lvlText w:val="%1."/>
      <w:lvlJc w:val="left"/>
      <w:pPr>
        <w:ind w:left="5760" w:hanging="360"/>
      </w:pPr>
      <w:rPr>
        <w:rFonts w:hint="default"/>
      </w:rPr>
    </w:lvl>
    <w:lvl w:ilvl="1">
      <w:start w:val="1"/>
      <w:numFmt w:val="decimal"/>
      <w:isLgl/>
      <w:lvlText w:val="%1.%2"/>
      <w:lvlJc w:val="left"/>
      <w:pPr>
        <w:ind w:left="570" w:hanging="39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6120" w:hanging="720"/>
      </w:pPr>
      <w:rPr>
        <w:rFonts w:hint="default"/>
      </w:rPr>
    </w:lvl>
    <w:lvl w:ilvl="4">
      <w:start w:val="1"/>
      <w:numFmt w:val="decimal"/>
      <w:isLgl/>
      <w:lvlText w:val="%1.%2.%3.%4.%5"/>
      <w:lvlJc w:val="left"/>
      <w:pPr>
        <w:ind w:left="6480" w:hanging="1080"/>
      </w:pPr>
      <w:rPr>
        <w:rFonts w:hint="default"/>
      </w:rPr>
    </w:lvl>
    <w:lvl w:ilvl="5">
      <w:start w:val="1"/>
      <w:numFmt w:val="decimal"/>
      <w:isLgl/>
      <w:lvlText w:val="%1.%2.%3.%4.%5.%6"/>
      <w:lvlJc w:val="left"/>
      <w:pPr>
        <w:ind w:left="6480" w:hanging="1080"/>
      </w:pPr>
      <w:rPr>
        <w:rFonts w:hint="default"/>
      </w:rPr>
    </w:lvl>
    <w:lvl w:ilvl="6">
      <w:start w:val="1"/>
      <w:numFmt w:val="decimal"/>
      <w:isLgl/>
      <w:lvlText w:val="%1.%2.%3.%4.%5.%6.%7"/>
      <w:lvlJc w:val="left"/>
      <w:pPr>
        <w:ind w:left="684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200" w:hanging="1800"/>
      </w:pPr>
      <w:rPr>
        <w:rFonts w:hint="default"/>
      </w:rPr>
    </w:lvl>
  </w:abstractNum>
  <w:abstractNum w:abstractNumId="7" w15:restartNumberingAfterBreak="0">
    <w:nsid w:val="53B343C3"/>
    <w:multiLevelType w:val="multilevel"/>
    <w:tmpl w:val="BDA26E60"/>
    <w:lvl w:ilvl="0">
      <w:start w:val="1"/>
      <w:numFmt w:val="decimal"/>
      <w:lvlText w:val="%1."/>
      <w:lvlJc w:val="left"/>
      <w:pPr>
        <w:ind w:left="1440" w:hanging="360"/>
      </w:pPr>
      <w:rPr>
        <w:rFonts w:hint="default"/>
        <w:color w:val="auto"/>
      </w:rPr>
    </w:lvl>
    <w:lvl w:ilvl="1">
      <w:start w:val="8"/>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 w15:restartNumberingAfterBreak="0">
    <w:nsid w:val="54CC6196"/>
    <w:multiLevelType w:val="multilevel"/>
    <w:tmpl w:val="1C544036"/>
    <w:lvl w:ilvl="0">
      <w:start w:val="2"/>
      <w:numFmt w:val="decimal"/>
      <w:lvlText w:val="%1"/>
      <w:lvlJc w:val="left"/>
      <w:pPr>
        <w:ind w:left="360" w:hanging="360"/>
      </w:pPr>
      <w:rPr>
        <w:rFonts w:hint="default"/>
      </w:rPr>
    </w:lvl>
    <w:lvl w:ilvl="1">
      <w:start w:val="1"/>
      <w:numFmt w:val="decimal"/>
      <w:lvlText w:val="%1.%2"/>
      <w:lvlJc w:val="left"/>
      <w:pPr>
        <w:ind w:left="720" w:hanging="360"/>
      </w:pPr>
      <w:rPr>
        <w:rFonts w:ascii="Times New Roman" w:hAnsi="Times New Roman" w:cs="Times New Roman" w:hint="default"/>
        <w:i w:val="0"/>
        <w:color w:val="auto"/>
      </w:rPr>
    </w:lvl>
    <w:lvl w:ilvl="2">
      <w:start w:val="1"/>
      <w:numFmt w:val="decimal"/>
      <w:lvlText w:val="%1.%2.%3"/>
      <w:lvlJc w:val="left"/>
      <w:pPr>
        <w:ind w:left="990" w:hanging="720"/>
      </w:pPr>
      <w:rPr>
        <w:rFonts w:hint="default"/>
        <w:color w:val="auto"/>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5D9D2893"/>
    <w:multiLevelType w:val="multilevel"/>
    <w:tmpl w:val="C67403B6"/>
    <w:lvl w:ilvl="0">
      <w:start w:val="1"/>
      <w:numFmt w:val="decimal"/>
      <w:lvlText w:val="%1."/>
      <w:lvlJc w:val="left"/>
      <w:pPr>
        <w:ind w:left="5760" w:hanging="360"/>
      </w:pPr>
      <w:rPr>
        <w:rFonts w:hint="default"/>
      </w:rPr>
    </w:lvl>
    <w:lvl w:ilvl="1">
      <w:start w:val="1"/>
      <w:numFmt w:val="decimal"/>
      <w:isLgl/>
      <w:lvlText w:val="%1.%2"/>
      <w:lvlJc w:val="left"/>
      <w:pPr>
        <w:ind w:left="570" w:hanging="39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6120" w:hanging="720"/>
      </w:pPr>
      <w:rPr>
        <w:rFonts w:hint="default"/>
      </w:rPr>
    </w:lvl>
    <w:lvl w:ilvl="4">
      <w:start w:val="1"/>
      <w:numFmt w:val="decimal"/>
      <w:isLgl/>
      <w:lvlText w:val="%1.%2.%3.%4.%5"/>
      <w:lvlJc w:val="left"/>
      <w:pPr>
        <w:ind w:left="6480" w:hanging="1080"/>
      </w:pPr>
      <w:rPr>
        <w:rFonts w:hint="default"/>
      </w:rPr>
    </w:lvl>
    <w:lvl w:ilvl="5">
      <w:start w:val="1"/>
      <w:numFmt w:val="decimal"/>
      <w:isLgl/>
      <w:lvlText w:val="%1.%2.%3.%4.%5.%6"/>
      <w:lvlJc w:val="left"/>
      <w:pPr>
        <w:ind w:left="6480" w:hanging="1080"/>
      </w:pPr>
      <w:rPr>
        <w:rFonts w:hint="default"/>
      </w:rPr>
    </w:lvl>
    <w:lvl w:ilvl="6">
      <w:start w:val="1"/>
      <w:numFmt w:val="decimal"/>
      <w:isLgl/>
      <w:lvlText w:val="%1.%2.%3.%4.%5.%6.%7"/>
      <w:lvlJc w:val="left"/>
      <w:pPr>
        <w:ind w:left="684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200" w:hanging="1800"/>
      </w:pPr>
      <w:rPr>
        <w:rFonts w:hint="default"/>
      </w:rPr>
    </w:lvl>
  </w:abstractNum>
  <w:abstractNum w:abstractNumId="10" w15:restartNumberingAfterBreak="0">
    <w:nsid w:val="607E08F8"/>
    <w:multiLevelType w:val="multilevel"/>
    <w:tmpl w:val="6CD0DEB8"/>
    <w:lvl w:ilvl="0">
      <w:start w:val="3"/>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655F40E2"/>
    <w:multiLevelType w:val="hybridMultilevel"/>
    <w:tmpl w:val="DC94C8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8183D71"/>
    <w:multiLevelType w:val="hybridMultilevel"/>
    <w:tmpl w:val="B3622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FC27C4"/>
    <w:multiLevelType w:val="multilevel"/>
    <w:tmpl w:val="34BC5B9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D314F82"/>
    <w:multiLevelType w:val="multilevel"/>
    <w:tmpl w:val="CE7E5C5C"/>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color w:val="auto"/>
      </w:rPr>
    </w:lvl>
    <w:lvl w:ilvl="2">
      <w:start w:val="1"/>
      <w:numFmt w:val="decimal"/>
      <w:isLgl/>
      <w:lvlText w:val="%1.%2.%3"/>
      <w:lvlJc w:val="left"/>
      <w:pPr>
        <w:ind w:left="1800" w:hanging="720"/>
      </w:pPr>
      <w:rPr>
        <w:rFonts w:hint="default"/>
        <w:color w:val="auto"/>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num w:numId="1">
    <w:abstractNumId w:val="6"/>
  </w:num>
  <w:num w:numId="2">
    <w:abstractNumId w:val="13"/>
  </w:num>
  <w:num w:numId="3">
    <w:abstractNumId w:val="7"/>
  </w:num>
  <w:num w:numId="4">
    <w:abstractNumId w:val="8"/>
  </w:num>
  <w:num w:numId="5">
    <w:abstractNumId w:val="14"/>
  </w:num>
  <w:num w:numId="6">
    <w:abstractNumId w:val="1"/>
  </w:num>
  <w:num w:numId="7">
    <w:abstractNumId w:val="0"/>
  </w:num>
  <w:num w:numId="8">
    <w:abstractNumId w:val="11"/>
  </w:num>
  <w:num w:numId="9">
    <w:abstractNumId w:val="9"/>
  </w:num>
  <w:num w:numId="10">
    <w:abstractNumId w:val="5"/>
  </w:num>
  <w:num w:numId="11">
    <w:abstractNumId w:val="3"/>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4"/>
  </w:num>
  <w:num w:numId="16">
    <w:abstractNumId w:val="2"/>
  </w:num>
  <w:num w:numId="17">
    <w:abstractNumId w:val="12"/>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novo">
    <w15:presenceInfo w15:providerId="None" w15:userId="lenovo"/>
  </w15:person>
  <w15:person w15:author="Welcome">
    <w15:presenceInfo w15:providerId="None" w15:userId="Welcome"/>
  </w15:person>
  <w15:person w15:author="Quang Nguyễn Thanh">
    <w15:presenceInfo w15:providerId="Windows Live" w15:userId="e7cea0fa870957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3AD9"/>
    <w:rsid w:val="00002EEE"/>
    <w:rsid w:val="00006BF3"/>
    <w:rsid w:val="00011D89"/>
    <w:rsid w:val="00011FBE"/>
    <w:rsid w:val="00012AE4"/>
    <w:rsid w:val="00015661"/>
    <w:rsid w:val="00015B04"/>
    <w:rsid w:val="000217AA"/>
    <w:rsid w:val="00023588"/>
    <w:rsid w:val="00027A7B"/>
    <w:rsid w:val="00031530"/>
    <w:rsid w:val="00041170"/>
    <w:rsid w:val="00041EEA"/>
    <w:rsid w:val="000438A9"/>
    <w:rsid w:val="00043D69"/>
    <w:rsid w:val="00046D79"/>
    <w:rsid w:val="000521C4"/>
    <w:rsid w:val="0005305D"/>
    <w:rsid w:val="000545E0"/>
    <w:rsid w:val="000554AC"/>
    <w:rsid w:val="0005727F"/>
    <w:rsid w:val="0005732C"/>
    <w:rsid w:val="00062E75"/>
    <w:rsid w:val="00064410"/>
    <w:rsid w:val="00064E04"/>
    <w:rsid w:val="00073636"/>
    <w:rsid w:val="00094F2A"/>
    <w:rsid w:val="000976F1"/>
    <w:rsid w:val="000A34CE"/>
    <w:rsid w:val="000A60D2"/>
    <w:rsid w:val="000A7175"/>
    <w:rsid w:val="000B32E7"/>
    <w:rsid w:val="000B3F36"/>
    <w:rsid w:val="000B55DF"/>
    <w:rsid w:val="000B5B86"/>
    <w:rsid w:val="000B5CF6"/>
    <w:rsid w:val="000B666F"/>
    <w:rsid w:val="000C2621"/>
    <w:rsid w:val="000C4952"/>
    <w:rsid w:val="000C58B7"/>
    <w:rsid w:val="000C7C8F"/>
    <w:rsid w:val="000D2A9B"/>
    <w:rsid w:val="000D5C70"/>
    <w:rsid w:val="000E0699"/>
    <w:rsid w:val="000E189C"/>
    <w:rsid w:val="000E337C"/>
    <w:rsid w:val="000E64CC"/>
    <w:rsid w:val="000E7054"/>
    <w:rsid w:val="000E7EB6"/>
    <w:rsid w:val="000F3B74"/>
    <w:rsid w:val="000F664C"/>
    <w:rsid w:val="000F67FE"/>
    <w:rsid w:val="00101004"/>
    <w:rsid w:val="00101543"/>
    <w:rsid w:val="00101EE6"/>
    <w:rsid w:val="00103A2B"/>
    <w:rsid w:val="00103CE6"/>
    <w:rsid w:val="00107809"/>
    <w:rsid w:val="001129C6"/>
    <w:rsid w:val="00115BD9"/>
    <w:rsid w:val="00120372"/>
    <w:rsid w:val="00124166"/>
    <w:rsid w:val="001256DC"/>
    <w:rsid w:val="00126886"/>
    <w:rsid w:val="00135234"/>
    <w:rsid w:val="00135F8E"/>
    <w:rsid w:val="001411AF"/>
    <w:rsid w:val="00141344"/>
    <w:rsid w:val="0015230A"/>
    <w:rsid w:val="00153794"/>
    <w:rsid w:val="00153B8C"/>
    <w:rsid w:val="00154A89"/>
    <w:rsid w:val="00157623"/>
    <w:rsid w:val="00157B26"/>
    <w:rsid w:val="00180DCC"/>
    <w:rsid w:val="0018275A"/>
    <w:rsid w:val="00182D3C"/>
    <w:rsid w:val="00183E60"/>
    <w:rsid w:val="00183FD1"/>
    <w:rsid w:val="00190C44"/>
    <w:rsid w:val="00191822"/>
    <w:rsid w:val="001925E9"/>
    <w:rsid w:val="001931C5"/>
    <w:rsid w:val="00197165"/>
    <w:rsid w:val="001A00A5"/>
    <w:rsid w:val="001A226A"/>
    <w:rsid w:val="001A3138"/>
    <w:rsid w:val="001B1AE1"/>
    <w:rsid w:val="001B2D7D"/>
    <w:rsid w:val="001C2E60"/>
    <w:rsid w:val="001C5E6C"/>
    <w:rsid w:val="001C6548"/>
    <w:rsid w:val="001D4CD4"/>
    <w:rsid w:val="001D5AA7"/>
    <w:rsid w:val="001E0728"/>
    <w:rsid w:val="001E0A53"/>
    <w:rsid w:val="001E306B"/>
    <w:rsid w:val="001E3130"/>
    <w:rsid w:val="001E36E5"/>
    <w:rsid w:val="001E416D"/>
    <w:rsid w:val="001E6269"/>
    <w:rsid w:val="001F1B53"/>
    <w:rsid w:val="001F2D08"/>
    <w:rsid w:val="001F4855"/>
    <w:rsid w:val="001F4948"/>
    <w:rsid w:val="001F5E0D"/>
    <w:rsid w:val="002005A8"/>
    <w:rsid w:val="00202771"/>
    <w:rsid w:val="00203885"/>
    <w:rsid w:val="00203A2D"/>
    <w:rsid w:val="0020424B"/>
    <w:rsid w:val="002054D0"/>
    <w:rsid w:val="00211A17"/>
    <w:rsid w:val="00213CA4"/>
    <w:rsid w:val="00220F30"/>
    <w:rsid w:val="0022420B"/>
    <w:rsid w:val="00224B41"/>
    <w:rsid w:val="002255A4"/>
    <w:rsid w:val="00225939"/>
    <w:rsid w:val="00232693"/>
    <w:rsid w:val="00236496"/>
    <w:rsid w:val="00237556"/>
    <w:rsid w:val="00237AAC"/>
    <w:rsid w:val="002413AA"/>
    <w:rsid w:val="002437F0"/>
    <w:rsid w:val="00244E7D"/>
    <w:rsid w:val="00244F12"/>
    <w:rsid w:val="00252E96"/>
    <w:rsid w:val="002549BD"/>
    <w:rsid w:val="0026099B"/>
    <w:rsid w:val="0026177D"/>
    <w:rsid w:val="00262611"/>
    <w:rsid w:val="00264742"/>
    <w:rsid w:val="00264F52"/>
    <w:rsid w:val="00270867"/>
    <w:rsid w:val="00270A9B"/>
    <w:rsid w:val="00272234"/>
    <w:rsid w:val="0027760A"/>
    <w:rsid w:val="00284AB7"/>
    <w:rsid w:val="002907E0"/>
    <w:rsid w:val="00292138"/>
    <w:rsid w:val="002925C3"/>
    <w:rsid w:val="0029403E"/>
    <w:rsid w:val="002943AB"/>
    <w:rsid w:val="002A0EA5"/>
    <w:rsid w:val="002A1D66"/>
    <w:rsid w:val="002A3D65"/>
    <w:rsid w:val="002A7C3B"/>
    <w:rsid w:val="002B0AFB"/>
    <w:rsid w:val="002B12DC"/>
    <w:rsid w:val="002B3114"/>
    <w:rsid w:val="002C1774"/>
    <w:rsid w:val="002C5CC3"/>
    <w:rsid w:val="002D1799"/>
    <w:rsid w:val="002D4A1E"/>
    <w:rsid w:val="002E3924"/>
    <w:rsid w:val="002E43F9"/>
    <w:rsid w:val="002E4A2A"/>
    <w:rsid w:val="002E59EC"/>
    <w:rsid w:val="002F146E"/>
    <w:rsid w:val="002F3BD7"/>
    <w:rsid w:val="002F56A8"/>
    <w:rsid w:val="002F7421"/>
    <w:rsid w:val="002F7F43"/>
    <w:rsid w:val="003051C7"/>
    <w:rsid w:val="00306FCA"/>
    <w:rsid w:val="003078D7"/>
    <w:rsid w:val="003113A9"/>
    <w:rsid w:val="0031684F"/>
    <w:rsid w:val="00317D00"/>
    <w:rsid w:val="00327A11"/>
    <w:rsid w:val="003350C8"/>
    <w:rsid w:val="00337022"/>
    <w:rsid w:val="0034522E"/>
    <w:rsid w:val="00351C4F"/>
    <w:rsid w:val="00352062"/>
    <w:rsid w:val="00353395"/>
    <w:rsid w:val="00360784"/>
    <w:rsid w:val="0036628E"/>
    <w:rsid w:val="003771C8"/>
    <w:rsid w:val="00383035"/>
    <w:rsid w:val="00386532"/>
    <w:rsid w:val="00387321"/>
    <w:rsid w:val="00387CB8"/>
    <w:rsid w:val="00390888"/>
    <w:rsid w:val="00390C70"/>
    <w:rsid w:val="00390D1F"/>
    <w:rsid w:val="00391058"/>
    <w:rsid w:val="003B05EC"/>
    <w:rsid w:val="003B1D23"/>
    <w:rsid w:val="003B33FE"/>
    <w:rsid w:val="003C3845"/>
    <w:rsid w:val="003C55B9"/>
    <w:rsid w:val="003C56F8"/>
    <w:rsid w:val="003D0A7F"/>
    <w:rsid w:val="003D4B27"/>
    <w:rsid w:val="003D5EEE"/>
    <w:rsid w:val="003D7533"/>
    <w:rsid w:val="003E234F"/>
    <w:rsid w:val="003E2B7A"/>
    <w:rsid w:val="003E37F1"/>
    <w:rsid w:val="003E4F6B"/>
    <w:rsid w:val="003F3F32"/>
    <w:rsid w:val="003F414F"/>
    <w:rsid w:val="004018C3"/>
    <w:rsid w:val="004030CF"/>
    <w:rsid w:val="00406B2A"/>
    <w:rsid w:val="00410D71"/>
    <w:rsid w:val="00413588"/>
    <w:rsid w:val="004168DC"/>
    <w:rsid w:val="00416D5E"/>
    <w:rsid w:val="00416DA2"/>
    <w:rsid w:val="004206BE"/>
    <w:rsid w:val="004213C1"/>
    <w:rsid w:val="0042189D"/>
    <w:rsid w:val="00430DE3"/>
    <w:rsid w:val="00432E18"/>
    <w:rsid w:val="00443648"/>
    <w:rsid w:val="00451253"/>
    <w:rsid w:val="00451B03"/>
    <w:rsid w:val="00454026"/>
    <w:rsid w:val="004557EE"/>
    <w:rsid w:val="00455CBB"/>
    <w:rsid w:val="00461DA0"/>
    <w:rsid w:val="0046248B"/>
    <w:rsid w:val="00463170"/>
    <w:rsid w:val="00467A3F"/>
    <w:rsid w:val="004723DD"/>
    <w:rsid w:val="0047300A"/>
    <w:rsid w:val="0047609E"/>
    <w:rsid w:val="00486B6D"/>
    <w:rsid w:val="0048732E"/>
    <w:rsid w:val="00491C9B"/>
    <w:rsid w:val="00492F7C"/>
    <w:rsid w:val="004950A3"/>
    <w:rsid w:val="004961C8"/>
    <w:rsid w:val="0049707A"/>
    <w:rsid w:val="00497286"/>
    <w:rsid w:val="00497CF2"/>
    <w:rsid w:val="004A03A2"/>
    <w:rsid w:val="004A6B44"/>
    <w:rsid w:val="004B0090"/>
    <w:rsid w:val="004C0AAF"/>
    <w:rsid w:val="004C38FE"/>
    <w:rsid w:val="004C522E"/>
    <w:rsid w:val="004D4BAD"/>
    <w:rsid w:val="004D5D76"/>
    <w:rsid w:val="004D60BF"/>
    <w:rsid w:val="004D6CA4"/>
    <w:rsid w:val="004D7871"/>
    <w:rsid w:val="004D7D28"/>
    <w:rsid w:val="004E1597"/>
    <w:rsid w:val="004E229C"/>
    <w:rsid w:val="004E4C96"/>
    <w:rsid w:val="004E6013"/>
    <w:rsid w:val="004E70D8"/>
    <w:rsid w:val="004F105E"/>
    <w:rsid w:val="004F348C"/>
    <w:rsid w:val="0050027C"/>
    <w:rsid w:val="0050265D"/>
    <w:rsid w:val="00504E14"/>
    <w:rsid w:val="0050593F"/>
    <w:rsid w:val="00506787"/>
    <w:rsid w:val="00506E4E"/>
    <w:rsid w:val="005173F4"/>
    <w:rsid w:val="0052064B"/>
    <w:rsid w:val="00521D13"/>
    <w:rsid w:val="0052325B"/>
    <w:rsid w:val="00523341"/>
    <w:rsid w:val="005246F6"/>
    <w:rsid w:val="00526354"/>
    <w:rsid w:val="005302D9"/>
    <w:rsid w:val="00532108"/>
    <w:rsid w:val="00533182"/>
    <w:rsid w:val="005357D9"/>
    <w:rsid w:val="005415EC"/>
    <w:rsid w:val="005425D9"/>
    <w:rsid w:val="005440B0"/>
    <w:rsid w:val="00551281"/>
    <w:rsid w:val="00554B5A"/>
    <w:rsid w:val="005604A3"/>
    <w:rsid w:val="00564696"/>
    <w:rsid w:val="00564C68"/>
    <w:rsid w:val="00567A38"/>
    <w:rsid w:val="00584A9B"/>
    <w:rsid w:val="00592B0E"/>
    <w:rsid w:val="00592DC3"/>
    <w:rsid w:val="00592E40"/>
    <w:rsid w:val="005932A8"/>
    <w:rsid w:val="00594E91"/>
    <w:rsid w:val="005953C4"/>
    <w:rsid w:val="005957E0"/>
    <w:rsid w:val="005A3B4A"/>
    <w:rsid w:val="005A435D"/>
    <w:rsid w:val="005A5CFF"/>
    <w:rsid w:val="005A6360"/>
    <w:rsid w:val="005A7C07"/>
    <w:rsid w:val="005B4795"/>
    <w:rsid w:val="005B6E3D"/>
    <w:rsid w:val="005C258F"/>
    <w:rsid w:val="005C4B53"/>
    <w:rsid w:val="005C5F64"/>
    <w:rsid w:val="005C5F65"/>
    <w:rsid w:val="005D0769"/>
    <w:rsid w:val="005D4908"/>
    <w:rsid w:val="005D4CC1"/>
    <w:rsid w:val="005D5124"/>
    <w:rsid w:val="005E2633"/>
    <w:rsid w:val="005E546F"/>
    <w:rsid w:val="005F3F4D"/>
    <w:rsid w:val="005F5C76"/>
    <w:rsid w:val="005F659E"/>
    <w:rsid w:val="00602D43"/>
    <w:rsid w:val="00604376"/>
    <w:rsid w:val="006126CC"/>
    <w:rsid w:val="00613588"/>
    <w:rsid w:val="0062151E"/>
    <w:rsid w:val="006228C4"/>
    <w:rsid w:val="00635235"/>
    <w:rsid w:val="00640298"/>
    <w:rsid w:val="00641BBB"/>
    <w:rsid w:val="0064337F"/>
    <w:rsid w:val="00643897"/>
    <w:rsid w:val="00644AF9"/>
    <w:rsid w:val="006526FB"/>
    <w:rsid w:val="006539B0"/>
    <w:rsid w:val="00656DD8"/>
    <w:rsid w:val="006616C5"/>
    <w:rsid w:val="00663C16"/>
    <w:rsid w:val="0066627E"/>
    <w:rsid w:val="006663B1"/>
    <w:rsid w:val="006701AC"/>
    <w:rsid w:val="0067192A"/>
    <w:rsid w:val="0067215A"/>
    <w:rsid w:val="00674184"/>
    <w:rsid w:val="00675E4F"/>
    <w:rsid w:val="00676412"/>
    <w:rsid w:val="006771B8"/>
    <w:rsid w:val="00681F29"/>
    <w:rsid w:val="00683655"/>
    <w:rsid w:val="00684D38"/>
    <w:rsid w:val="00685ABB"/>
    <w:rsid w:val="00686D5E"/>
    <w:rsid w:val="00687239"/>
    <w:rsid w:val="00691C9B"/>
    <w:rsid w:val="00693E10"/>
    <w:rsid w:val="00695A74"/>
    <w:rsid w:val="006A2E36"/>
    <w:rsid w:val="006A4A9F"/>
    <w:rsid w:val="006A65CC"/>
    <w:rsid w:val="006B204F"/>
    <w:rsid w:val="006B3636"/>
    <w:rsid w:val="006B37F0"/>
    <w:rsid w:val="006B3BE3"/>
    <w:rsid w:val="006B7599"/>
    <w:rsid w:val="006B7777"/>
    <w:rsid w:val="006B7B2E"/>
    <w:rsid w:val="006C1C62"/>
    <w:rsid w:val="006C211D"/>
    <w:rsid w:val="006C56EA"/>
    <w:rsid w:val="006C6D45"/>
    <w:rsid w:val="006C7D7A"/>
    <w:rsid w:val="006E1432"/>
    <w:rsid w:val="006E33C4"/>
    <w:rsid w:val="006E6C02"/>
    <w:rsid w:val="006E709A"/>
    <w:rsid w:val="006E7C88"/>
    <w:rsid w:val="006F02F1"/>
    <w:rsid w:val="006F0AA1"/>
    <w:rsid w:val="006F281C"/>
    <w:rsid w:val="006F44F5"/>
    <w:rsid w:val="00704AFE"/>
    <w:rsid w:val="00711D71"/>
    <w:rsid w:val="00714C4F"/>
    <w:rsid w:val="00714DAD"/>
    <w:rsid w:val="00720421"/>
    <w:rsid w:val="007230DA"/>
    <w:rsid w:val="00723FCE"/>
    <w:rsid w:val="0073011B"/>
    <w:rsid w:val="00741406"/>
    <w:rsid w:val="00741FDB"/>
    <w:rsid w:val="007429CD"/>
    <w:rsid w:val="00744162"/>
    <w:rsid w:val="007453F5"/>
    <w:rsid w:val="007454A8"/>
    <w:rsid w:val="00751EFE"/>
    <w:rsid w:val="00753FFF"/>
    <w:rsid w:val="0076635B"/>
    <w:rsid w:val="00767F83"/>
    <w:rsid w:val="00770F0A"/>
    <w:rsid w:val="00770FB0"/>
    <w:rsid w:val="0077521C"/>
    <w:rsid w:val="00775672"/>
    <w:rsid w:val="007778D7"/>
    <w:rsid w:val="00780121"/>
    <w:rsid w:val="007801AD"/>
    <w:rsid w:val="007801BF"/>
    <w:rsid w:val="0078639B"/>
    <w:rsid w:val="00791A14"/>
    <w:rsid w:val="0079228A"/>
    <w:rsid w:val="00793E8E"/>
    <w:rsid w:val="00795C88"/>
    <w:rsid w:val="007B77FC"/>
    <w:rsid w:val="007C42BA"/>
    <w:rsid w:val="007C5DFB"/>
    <w:rsid w:val="007C6714"/>
    <w:rsid w:val="007C6CF3"/>
    <w:rsid w:val="007C6EB4"/>
    <w:rsid w:val="007C7DD3"/>
    <w:rsid w:val="007D045D"/>
    <w:rsid w:val="007D0B73"/>
    <w:rsid w:val="007D0FD4"/>
    <w:rsid w:val="007D2D8E"/>
    <w:rsid w:val="007D5371"/>
    <w:rsid w:val="007D566A"/>
    <w:rsid w:val="007D7DDF"/>
    <w:rsid w:val="007E1698"/>
    <w:rsid w:val="007F13D3"/>
    <w:rsid w:val="007F2082"/>
    <w:rsid w:val="007F3710"/>
    <w:rsid w:val="008051E3"/>
    <w:rsid w:val="00806340"/>
    <w:rsid w:val="00806AA2"/>
    <w:rsid w:val="0080770C"/>
    <w:rsid w:val="00813472"/>
    <w:rsid w:val="00813889"/>
    <w:rsid w:val="00813D39"/>
    <w:rsid w:val="00820668"/>
    <w:rsid w:val="008207F1"/>
    <w:rsid w:val="0082217C"/>
    <w:rsid w:val="00822FE7"/>
    <w:rsid w:val="00824E43"/>
    <w:rsid w:val="00825473"/>
    <w:rsid w:val="008256E4"/>
    <w:rsid w:val="00825ABC"/>
    <w:rsid w:val="00827A33"/>
    <w:rsid w:val="00833C00"/>
    <w:rsid w:val="0083414F"/>
    <w:rsid w:val="008353C1"/>
    <w:rsid w:val="008371BD"/>
    <w:rsid w:val="00837486"/>
    <w:rsid w:val="008378BD"/>
    <w:rsid w:val="00840B90"/>
    <w:rsid w:val="00843C48"/>
    <w:rsid w:val="0084456C"/>
    <w:rsid w:val="00846B21"/>
    <w:rsid w:val="00854C15"/>
    <w:rsid w:val="0085540D"/>
    <w:rsid w:val="008606AA"/>
    <w:rsid w:val="0086199F"/>
    <w:rsid w:val="00862E44"/>
    <w:rsid w:val="00863F35"/>
    <w:rsid w:val="00865197"/>
    <w:rsid w:val="008678D3"/>
    <w:rsid w:val="00867FDD"/>
    <w:rsid w:val="00873DE5"/>
    <w:rsid w:val="00874026"/>
    <w:rsid w:val="00880ECF"/>
    <w:rsid w:val="008901DA"/>
    <w:rsid w:val="00891F24"/>
    <w:rsid w:val="00895178"/>
    <w:rsid w:val="00896A06"/>
    <w:rsid w:val="008A0408"/>
    <w:rsid w:val="008A1289"/>
    <w:rsid w:val="008A1A49"/>
    <w:rsid w:val="008A351E"/>
    <w:rsid w:val="008A56DF"/>
    <w:rsid w:val="008B113A"/>
    <w:rsid w:val="008B3A88"/>
    <w:rsid w:val="008B3AD9"/>
    <w:rsid w:val="008B4B2F"/>
    <w:rsid w:val="008B5C56"/>
    <w:rsid w:val="008B707B"/>
    <w:rsid w:val="008B745C"/>
    <w:rsid w:val="008C62EB"/>
    <w:rsid w:val="008D2351"/>
    <w:rsid w:val="008D415F"/>
    <w:rsid w:val="008D5D2B"/>
    <w:rsid w:val="008D78B6"/>
    <w:rsid w:val="008E26C9"/>
    <w:rsid w:val="008E35B6"/>
    <w:rsid w:val="008E3A7A"/>
    <w:rsid w:val="008E3B03"/>
    <w:rsid w:val="008E6A74"/>
    <w:rsid w:val="008F043B"/>
    <w:rsid w:val="008F0F64"/>
    <w:rsid w:val="008F13F2"/>
    <w:rsid w:val="008F1E2C"/>
    <w:rsid w:val="008F3593"/>
    <w:rsid w:val="008F4C11"/>
    <w:rsid w:val="008F50AE"/>
    <w:rsid w:val="008F739A"/>
    <w:rsid w:val="008F7AA0"/>
    <w:rsid w:val="0090081F"/>
    <w:rsid w:val="0090112F"/>
    <w:rsid w:val="00906244"/>
    <w:rsid w:val="009078D3"/>
    <w:rsid w:val="00910F36"/>
    <w:rsid w:val="00916AD5"/>
    <w:rsid w:val="00917A94"/>
    <w:rsid w:val="00922EA2"/>
    <w:rsid w:val="00923AC6"/>
    <w:rsid w:val="00925CEE"/>
    <w:rsid w:val="00932597"/>
    <w:rsid w:val="00933B36"/>
    <w:rsid w:val="00935E51"/>
    <w:rsid w:val="0093663E"/>
    <w:rsid w:val="0094515D"/>
    <w:rsid w:val="00945DBF"/>
    <w:rsid w:val="0094697F"/>
    <w:rsid w:val="00950485"/>
    <w:rsid w:val="00952504"/>
    <w:rsid w:val="009569D0"/>
    <w:rsid w:val="00957247"/>
    <w:rsid w:val="00967255"/>
    <w:rsid w:val="00971B1E"/>
    <w:rsid w:val="00971D74"/>
    <w:rsid w:val="00972917"/>
    <w:rsid w:val="00973B83"/>
    <w:rsid w:val="0097657A"/>
    <w:rsid w:val="0098090C"/>
    <w:rsid w:val="00982F8E"/>
    <w:rsid w:val="00985E98"/>
    <w:rsid w:val="00986257"/>
    <w:rsid w:val="00997A1F"/>
    <w:rsid w:val="009A0384"/>
    <w:rsid w:val="009A2AAF"/>
    <w:rsid w:val="009A30CC"/>
    <w:rsid w:val="009A349B"/>
    <w:rsid w:val="009A79FB"/>
    <w:rsid w:val="009A7EC9"/>
    <w:rsid w:val="009B0036"/>
    <w:rsid w:val="009B1E77"/>
    <w:rsid w:val="009B3E16"/>
    <w:rsid w:val="009B5D6D"/>
    <w:rsid w:val="009B616A"/>
    <w:rsid w:val="009C294E"/>
    <w:rsid w:val="009C30AA"/>
    <w:rsid w:val="009C3DF4"/>
    <w:rsid w:val="009D2A58"/>
    <w:rsid w:val="009D2D59"/>
    <w:rsid w:val="009D5967"/>
    <w:rsid w:val="009D65C1"/>
    <w:rsid w:val="009E2198"/>
    <w:rsid w:val="009F10F8"/>
    <w:rsid w:val="009F36F7"/>
    <w:rsid w:val="009F4893"/>
    <w:rsid w:val="00A1236F"/>
    <w:rsid w:val="00A13261"/>
    <w:rsid w:val="00A132DD"/>
    <w:rsid w:val="00A1359D"/>
    <w:rsid w:val="00A137B5"/>
    <w:rsid w:val="00A156A0"/>
    <w:rsid w:val="00A15E73"/>
    <w:rsid w:val="00A20A2D"/>
    <w:rsid w:val="00A25631"/>
    <w:rsid w:val="00A323B0"/>
    <w:rsid w:val="00A34A3B"/>
    <w:rsid w:val="00A375BB"/>
    <w:rsid w:val="00A402FF"/>
    <w:rsid w:val="00A42211"/>
    <w:rsid w:val="00A42ADF"/>
    <w:rsid w:val="00A42EAB"/>
    <w:rsid w:val="00A464F8"/>
    <w:rsid w:val="00A465A1"/>
    <w:rsid w:val="00A54B9D"/>
    <w:rsid w:val="00A54FDC"/>
    <w:rsid w:val="00A576EC"/>
    <w:rsid w:val="00A62966"/>
    <w:rsid w:val="00A633A0"/>
    <w:rsid w:val="00A65632"/>
    <w:rsid w:val="00A74B26"/>
    <w:rsid w:val="00A76A86"/>
    <w:rsid w:val="00A845D4"/>
    <w:rsid w:val="00A85403"/>
    <w:rsid w:val="00A9076B"/>
    <w:rsid w:val="00A90CB7"/>
    <w:rsid w:val="00A92B25"/>
    <w:rsid w:val="00A93EA5"/>
    <w:rsid w:val="00A96CF3"/>
    <w:rsid w:val="00A9734F"/>
    <w:rsid w:val="00AA03D6"/>
    <w:rsid w:val="00AA290B"/>
    <w:rsid w:val="00AA6A70"/>
    <w:rsid w:val="00AA6BE7"/>
    <w:rsid w:val="00AB49D4"/>
    <w:rsid w:val="00AB537A"/>
    <w:rsid w:val="00AC2465"/>
    <w:rsid w:val="00AC2C61"/>
    <w:rsid w:val="00AC36C8"/>
    <w:rsid w:val="00AC38C2"/>
    <w:rsid w:val="00AC4105"/>
    <w:rsid w:val="00AD64D4"/>
    <w:rsid w:val="00AE0108"/>
    <w:rsid w:val="00AE4F09"/>
    <w:rsid w:val="00AF598F"/>
    <w:rsid w:val="00AF777B"/>
    <w:rsid w:val="00B158BE"/>
    <w:rsid w:val="00B15CCB"/>
    <w:rsid w:val="00B166AB"/>
    <w:rsid w:val="00B21503"/>
    <w:rsid w:val="00B23478"/>
    <w:rsid w:val="00B23536"/>
    <w:rsid w:val="00B242E9"/>
    <w:rsid w:val="00B25503"/>
    <w:rsid w:val="00B26289"/>
    <w:rsid w:val="00B33AB6"/>
    <w:rsid w:val="00B34AD4"/>
    <w:rsid w:val="00B35EA7"/>
    <w:rsid w:val="00B4498F"/>
    <w:rsid w:val="00B45B0D"/>
    <w:rsid w:val="00B4731A"/>
    <w:rsid w:val="00B53102"/>
    <w:rsid w:val="00B5617B"/>
    <w:rsid w:val="00B57D28"/>
    <w:rsid w:val="00B60B2D"/>
    <w:rsid w:val="00B717E3"/>
    <w:rsid w:val="00B76FF4"/>
    <w:rsid w:val="00B921D6"/>
    <w:rsid w:val="00B93309"/>
    <w:rsid w:val="00B9378C"/>
    <w:rsid w:val="00B95478"/>
    <w:rsid w:val="00BA060F"/>
    <w:rsid w:val="00BA0D69"/>
    <w:rsid w:val="00BA50B6"/>
    <w:rsid w:val="00BA7C57"/>
    <w:rsid w:val="00BB1144"/>
    <w:rsid w:val="00BB1BFD"/>
    <w:rsid w:val="00BB37E8"/>
    <w:rsid w:val="00BB505D"/>
    <w:rsid w:val="00BB6E30"/>
    <w:rsid w:val="00BC145B"/>
    <w:rsid w:val="00BC6465"/>
    <w:rsid w:val="00BD0B63"/>
    <w:rsid w:val="00BD2536"/>
    <w:rsid w:val="00BD5D17"/>
    <w:rsid w:val="00BD68A7"/>
    <w:rsid w:val="00BE3101"/>
    <w:rsid w:val="00BE3EE6"/>
    <w:rsid w:val="00BE5AE2"/>
    <w:rsid w:val="00BE6610"/>
    <w:rsid w:val="00BF55D2"/>
    <w:rsid w:val="00BF7B6E"/>
    <w:rsid w:val="00BF7F4E"/>
    <w:rsid w:val="00C01E09"/>
    <w:rsid w:val="00C02E0D"/>
    <w:rsid w:val="00C03860"/>
    <w:rsid w:val="00C0575B"/>
    <w:rsid w:val="00C15C69"/>
    <w:rsid w:val="00C20C02"/>
    <w:rsid w:val="00C22E7C"/>
    <w:rsid w:val="00C23FCB"/>
    <w:rsid w:val="00C2428E"/>
    <w:rsid w:val="00C25E74"/>
    <w:rsid w:val="00C322DB"/>
    <w:rsid w:val="00C336AD"/>
    <w:rsid w:val="00C3405F"/>
    <w:rsid w:val="00C361FA"/>
    <w:rsid w:val="00C42CC5"/>
    <w:rsid w:val="00C44E34"/>
    <w:rsid w:val="00C45ADD"/>
    <w:rsid w:val="00C47FAC"/>
    <w:rsid w:val="00C50F9A"/>
    <w:rsid w:val="00C52D98"/>
    <w:rsid w:val="00C52DF5"/>
    <w:rsid w:val="00C55AF6"/>
    <w:rsid w:val="00C575BA"/>
    <w:rsid w:val="00C57812"/>
    <w:rsid w:val="00C578CB"/>
    <w:rsid w:val="00C61A3F"/>
    <w:rsid w:val="00C64B5F"/>
    <w:rsid w:val="00C660E4"/>
    <w:rsid w:val="00C679A7"/>
    <w:rsid w:val="00C70252"/>
    <w:rsid w:val="00C705B4"/>
    <w:rsid w:val="00C70B5D"/>
    <w:rsid w:val="00C76042"/>
    <w:rsid w:val="00C90845"/>
    <w:rsid w:val="00C91D66"/>
    <w:rsid w:val="00C940FA"/>
    <w:rsid w:val="00C967E4"/>
    <w:rsid w:val="00C97E2D"/>
    <w:rsid w:val="00CA2876"/>
    <w:rsid w:val="00CB4DC3"/>
    <w:rsid w:val="00CC25AE"/>
    <w:rsid w:val="00CC327B"/>
    <w:rsid w:val="00CC67F3"/>
    <w:rsid w:val="00CD07C9"/>
    <w:rsid w:val="00CD1883"/>
    <w:rsid w:val="00CD5DA4"/>
    <w:rsid w:val="00CD5EB1"/>
    <w:rsid w:val="00CE274D"/>
    <w:rsid w:val="00CE603F"/>
    <w:rsid w:val="00CF0B25"/>
    <w:rsid w:val="00CF1459"/>
    <w:rsid w:val="00CF207E"/>
    <w:rsid w:val="00CF3EA4"/>
    <w:rsid w:val="00D001A5"/>
    <w:rsid w:val="00D045A5"/>
    <w:rsid w:val="00D06D40"/>
    <w:rsid w:val="00D07E9C"/>
    <w:rsid w:val="00D11108"/>
    <w:rsid w:val="00D120C8"/>
    <w:rsid w:val="00D13088"/>
    <w:rsid w:val="00D15931"/>
    <w:rsid w:val="00D16DEB"/>
    <w:rsid w:val="00D23D7C"/>
    <w:rsid w:val="00D25118"/>
    <w:rsid w:val="00D309D9"/>
    <w:rsid w:val="00D312FC"/>
    <w:rsid w:val="00D32ADD"/>
    <w:rsid w:val="00D37737"/>
    <w:rsid w:val="00D40E1B"/>
    <w:rsid w:val="00D4273D"/>
    <w:rsid w:val="00D456CC"/>
    <w:rsid w:val="00D5210D"/>
    <w:rsid w:val="00D52C7C"/>
    <w:rsid w:val="00D534C2"/>
    <w:rsid w:val="00D62248"/>
    <w:rsid w:val="00D6262E"/>
    <w:rsid w:val="00D629C0"/>
    <w:rsid w:val="00D63605"/>
    <w:rsid w:val="00D66348"/>
    <w:rsid w:val="00D70F55"/>
    <w:rsid w:val="00D719D0"/>
    <w:rsid w:val="00D71F70"/>
    <w:rsid w:val="00D72D3C"/>
    <w:rsid w:val="00D72FBE"/>
    <w:rsid w:val="00D74F47"/>
    <w:rsid w:val="00D80B89"/>
    <w:rsid w:val="00D81AE8"/>
    <w:rsid w:val="00D90935"/>
    <w:rsid w:val="00D90EB7"/>
    <w:rsid w:val="00D92898"/>
    <w:rsid w:val="00D958FB"/>
    <w:rsid w:val="00DA1D14"/>
    <w:rsid w:val="00DA24FD"/>
    <w:rsid w:val="00DA3198"/>
    <w:rsid w:val="00DA4033"/>
    <w:rsid w:val="00DA4708"/>
    <w:rsid w:val="00DA502F"/>
    <w:rsid w:val="00DB4A72"/>
    <w:rsid w:val="00DB6A96"/>
    <w:rsid w:val="00DC2015"/>
    <w:rsid w:val="00DD1967"/>
    <w:rsid w:val="00DD1E0C"/>
    <w:rsid w:val="00DD2DAA"/>
    <w:rsid w:val="00DE08CD"/>
    <w:rsid w:val="00DE44A9"/>
    <w:rsid w:val="00DE5FC4"/>
    <w:rsid w:val="00DE68B8"/>
    <w:rsid w:val="00DF0E6A"/>
    <w:rsid w:val="00DF2608"/>
    <w:rsid w:val="00DF38AF"/>
    <w:rsid w:val="00DF4F1B"/>
    <w:rsid w:val="00DF653A"/>
    <w:rsid w:val="00DF79D2"/>
    <w:rsid w:val="00DF7A56"/>
    <w:rsid w:val="00E0240E"/>
    <w:rsid w:val="00E05E19"/>
    <w:rsid w:val="00E13BC5"/>
    <w:rsid w:val="00E17F88"/>
    <w:rsid w:val="00E24A45"/>
    <w:rsid w:val="00E25F79"/>
    <w:rsid w:val="00E2714A"/>
    <w:rsid w:val="00E2759E"/>
    <w:rsid w:val="00E478AB"/>
    <w:rsid w:val="00E5041C"/>
    <w:rsid w:val="00E5106B"/>
    <w:rsid w:val="00E518E5"/>
    <w:rsid w:val="00E562EA"/>
    <w:rsid w:val="00E60A14"/>
    <w:rsid w:val="00E62787"/>
    <w:rsid w:val="00E74B09"/>
    <w:rsid w:val="00E75EF6"/>
    <w:rsid w:val="00E80954"/>
    <w:rsid w:val="00E836C5"/>
    <w:rsid w:val="00E85896"/>
    <w:rsid w:val="00E91210"/>
    <w:rsid w:val="00E9697D"/>
    <w:rsid w:val="00EA002A"/>
    <w:rsid w:val="00EA1A3B"/>
    <w:rsid w:val="00EA3880"/>
    <w:rsid w:val="00EA3C78"/>
    <w:rsid w:val="00EA673F"/>
    <w:rsid w:val="00EA7CF0"/>
    <w:rsid w:val="00EB51F1"/>
    <w:rsid w:val="00EC6923"/>
    <w:rsid w:val="00ED3EA1"/>
    <w:rsid w:val="00ED4743"/>
    <w:rsid w:val="00ED78B6"/>
    <w:rsid w:val="00EE0EB8"/>
    <w:rsid w:val="00EE2070"/>
    <w:rsid w:val="00EE523F"/>
    <w:rsid w:val="00EF00E0"/>
    <w:rsid w:val="00EF12B8"/>
    <w:rsid w:val="00EF6B1B"/>
    <w:rsid w:val="00F03CB1"/>
    <w:rsid w:val="00F07BA3"/>
    <w:rsid w:val="00F103F4"/>
    <w:rsid w:val="00F1335D"/>
    <w:rsid w:val="00F226C4"/>
    <w:rsid w:val="00F255E3"/>
    <w:rsid w:val="00F260EA"/>
    <w:rsid w:val="00F3050E"/>
    <w:rsid w:val="00F374FA"/>
    <w:rsid w:val="00F37DD9"/>
    <w:rsid w:val="00F40130"/>
    <w:rsid w:val="00F408AF"/>
    <w:rsid w:val="00F4140D"/>
    <w:rsid w:val="00F4190D"/>
    <w:rsid w:val="00F419D8"/>
    <w:rsid w:val="00F43C82"/>
    <w:rsid w:val="00F4458B"/>
    <w:rsid w:val="00F50467"/>
    <w:rsid w:val="00F52431"/>
    <w:rsid w:val="00F5463A"/>
    <w:rsid w:val="00F6133A"/>
    <w:rsid w:val="00F62920"/>
    <w:rsid w:val="00F65559"/>
    <w:rsid w:val="00F65959"/>
    <w:rsid w:val="00F65CB8"/>
    <w:rsid w:val="00F6606F"/>
    <w:rsid w:val="00F67887"/>
    <w:rsid w:val="00F67CF9"/>
    <w:rsid w:val="00F7038E"/>
    <w:rsid w:val="00F70438"/>
    <w:rsid w:val="00F70A17"/>
    <w:rsid w:val="00F7497B"/>
    <w:rsid w:val="00F76BAE"/>
    <w:rsid w:val="00F82519"/>
    <w:rsid w:val="00F8260E"/>
    <w:rsid w:val="00F84B94"/>
    <w:rsid w:val="00F852C5"/>
    <w:rsid w:val="00F863F4"/>
    <w:rsid w:val="00F86543"/>
    <w:rsid w:val="00F8659A"/>
    <w:rsid w:val="00F86CAE"/>
    <w:rsid w:val="00F915CF"/>
    <w:rsid w:val="00F91D8F"/>
    <w:rsid w:val="00F92F0D"/>
    <w:rsid w:val="00FA0471"/>
    <w:rsid w:val="00FA05EE"/>
    <w:rsid w:val="00FA140C"/>
    <w:rsid w:val="00FA1E67"/>
    <w:rsid w:val="00FA5203"/>
    <w:rsid w:val="00FA770A"/>
    <w:rsid w:val="00FA7CFD"/>
    <w:rsid w:val="00FB0B20"/>
    <w:rsid w:val="00FB3A5B"/>
    <w:rsid w:val="00FB76C5"/>
    <w:rsid w:val="00FC0485"/>
    <w:rsid w:val="00FC242D"/>
    <w:rsid w:val="00FC2ABC"/>
    <w:rsid w:val="00FC36CC"/>
    <w:rsid w:val="00FC39DD"/>
    <w:rsid w:val="00FC75E0"/>
    <w:rsid w:val="00FD38F9"/>
    <w:rsid w:val="00FD4B12"/>
    <w:rsid w:val="00FD7700"/>
    <w:rsid w:val="00FE12AA"/>
    <w:rsid w:val="00FE39AE"/>
    <w:rsid w:val="00FE6F76"/>
    <w:rsid w:val="00FE7CE4"/>
    <w:rsid w:val="00FF7132"/>
    <w:rsid w:val="00FF782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5CF39"/>
  <w15:chartTrackingRefBased/>
  <w15:docId w15:val="{26B93C0B-57A7-4B9C-A98C-DB5B87748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700"/>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qFormat/>
    <w:rsid w:val="00FF782E"/>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nhideWhenUsed/>
    <w:qFormat/>
    <w:rsid w:val="00FF782E"/>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nhideWhenUsed/>
    <w:qFormat/>
    <w:rsid w:val="00FF782E"/>
    <w:pPr>
      <w:keepNext/>
      <w:spacing w:before="240" w:after="60"/>
      <w:outlineLvl w:val="2"/>
    </w:pPr>
    <w:rPr>
      <w:rFonts w:ascii="Calibri Light"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F782E"/>
    <w:rPr>
      <w:rFonts w:ascii="Calibri Light" w:eastAsia="Times New Roman" w:hAnsi="Calibri Light" w:cs="Times New Roman"/>
      <w:b/>
      <w:bCs/>
      <w:kern w:val="32"/>
      <w:sz w:val="32"/>
      <w:szCs w:val="32"/>
      <w:lang w:eastAsia="en-US"/>
    </w:rPr>
  </w:style>
  <w:style w:type="character" w:customStyle="1" w:styleId="Heading2Char">
    <w:name w:val="Heading 2 Char"/>
    <w:basedOn w:val="DefaultParagraphFont"/>
    <w:link w:val="Heading2"/>
    <w:rsid w:val="00FF782E"/>
    <w:rPr>
      <w:rFonts w:ascii="Calibri Light" w:eastAsia="Times New Roman" w:hAnsi="Calibri Light" w:cs="Times New Roman"/>
      <w:b/>
      <w:bCs/>
      <w:i/>
      <w:iCs/>
      <w:sz w:val="28"/>
      <w:szCs w:val="28"/>
      <w:lang w:eastAsia="en-US"/>
    </w:rPr>
  </w:style>
  <w:style w:type="character" w:customStyle="1" w:styleId="Heading3Char">
    <w:name w:val="Heading 3 Char"/>
    <w:basedOn w:val="DefaultParagraphFont"/>
    <w:link w:val="Heading3"/>
    <w:rsid w:val="00FF782E"/>
    <w:rPr>
      <w:rFonts w:ascii="Calibri Light" w:eastAsia="Times New Roman" w:hAnsi="Calibri Light" w:cs="Times New Roman"/>
      <w:b/>
      <w:bCs/>
      <w:sz w:val="26"/>
      <w:szCs w:val="26"/>
      <w:lang w:eastAsia="en-US"/>
    </w:rPr>
  </w:style>
  <w:style w:type="paragraph" w:customStyle="1" w:styleId="Char">
    <w:name w:val="Char"/>
    <w:basedOn w:val="Normal"/>
    <w:rsid w:val="00FF782E"/>
    <w:pPr>
      <w:spacing w:after="160" w:line="240" w:lineRule="exact"/>
    </w:pPr>
    <w:rPr>
      <w:rFonts w:ascii="Verdana" w:hAnsi="Verdana"/>
      <w:sz w:val="20"/>
      <w:szCs w:val="20"/>
    </w:rPr>
  </w:style>
  <w:style w:type="character" w:styleId="Hyperlink">
    <w:name w:val="Hyperlink"/>
    <w:uiPriority w:val="99"/>
    <w:rsid w:val="00FF782E"/>
    <w:rPr>
      <w:color w:val="0000FF"/>
      <w:u w:val="single"/>
    </w:rPr>
  </w:style>
  <w:style w:type="table" w:styleId="TableGrid">
    <w:name w:val="Table Grid"/>
    <w:basedOn w:val="TableNormal"/>
    <w:uiPriority w:val="39"/>
    <w:rsid w:val="00FF782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FF782E"/>
    <w:pPr>
      <w:tabs>
        <w:tab w:val="center" w:pos="4320"/>
        <w:tab w:val="right" w:pos="8640"/>
      </w:tabs>
    </w:pPr>
  </w:style>
  <w:style w:type="character" w:customStyle="1" w:styleId="FooterChar">
    <w:name w:val="Footer Char"/>
    <w:basedOn w:val="DefaultParagraphFont"/>
    <w:link w:val="Footer"/>
    <w:uiPriority w:val="99"/>
    <w:rsid w:val="00FF782E"/>
    <w:rPr>
      <w:rFonts w:ascii="Times New Roman" w:eastAsia="Times New Roman" w:hAnsi="Times New Roman" w:cs="Times New Roman"/>
      <w:sz w:val="24"/>
      <w:szCs w:val="24"/>
      <w:lang w:eastAsia="en-US"/>
    </w:rPr>
  </w:style>
  <w:style w:type="character" w:styleId="PageNumber">
    <w:name w:val="page number"/>
    <w:basedOn w:val="DefaultParagraphFont"/>
    <w:rsid w:val="00FF782E"/>
  </w:style>
  <w:style w:type="paragraph" w:styleId="Header">
    <w:name w:val="header"/>
    <w:basedOn w:val="Normal"/>
    <w:link w:val="HeaderChar"/>
    <w:rsid w:val="00FF782E"/>
    <w:pPr>
      <w:tabs>
        <w:tab w:val="center" w:pos="4320"/>
        <w:tab w:val="right" w:pos="8640"/>
      </w:tabs>
    </w:pPr>
  </w:style>
  <w:style w:type="character" w:customStyle="1" w:styleId="HeaderChar">
    <w:name w:val="Header Char"/>
    <w:basedOn w:val="DefaultParagraphFont"/>
    <w:link w:val="Header"/>
    <w:rsid w:val="00FF782E"/>
    <w:rPr>
      <w:rFonts w:ascii="Times New Roman" w:eastAsia="Times New Roman" w:hAnsi="Times New Roman" w:cs="Times New Roman"/>
      <w:sz w:val="24"/>
      <w:szCs w:val="24"/>
      <w:lang w:eastAsia="en-US"/>
    </w:rPr>
  </w:style>
  <w:style w:type="paragraph" w:styleId="ListParagraph">
    <w:name w:val="List Paragraph"/>
    <w:basedOn w:val="Normal"/>
    <w:uiPriority w:val="34"/>
    <w:qFormat/>
    <w:rsid w:val="00FF782E"/>
    <w:pPr>
      <w:spacing w:after="160" w:line="259" w:lineRule="auto"/>
      <w:ind w:left="720"/>
      <w:contextualSpacing/>
    </w:pPr>
    <w:rPr>
      <w:rFonts w:ascii="Calibri" w:eastAsia="Calibri" w:hAnsi="Calibri"/>
      <w:sz w:val="22"/>
      <w:szCs w:val="22"/>
    </w:rPr>
  </w:style>
  <w:style w:type="character" w:styleId="Strong">
    <w:name w:val="Strong"/>
    <w:uiPriority w:val="22"/>
    <w:qFormat/>
    <w:rsid w:val="00FF782E"/>
    <w:rPr>
      <w:b/>
      <w:bCs/>
    </w:rPr>
  </w:style>
  <w:style w:type="paragraph" w:styleId="NormalWeb">
    <w:name w:val="Normal (Web)"/>
    <w:basedOn w:val="Normal"/>
    <w:uiPriority w:val="99"/>
    <w:unhideWhenUsed/>
    <w:rsid w:val="00FF782E"/>
    <w:pPr>
      <w:spacing w:before="100" w:beforeAutospacing="1" w:after="100" w:afterAutospacing="1"/>
    </w:pPr>
  </w:style>
  <w:style w:type="paragraph" w:styleId="TOCHeading">
    <w:name w:val="TOC Heading"/>
    <w:basedOn w:val="Heading1"/>
    <w:next w:val="Normal"/>
    <w:uiPriority w:val="39"/>
    <w:unhideWhenUsed/>
    <w:qFormat/>
    <w:rsid w:val="00FF782E"/>
    <w:pPr>
      <w:keepLines/>
      <w:spacing w:after="0" w:line="259" w:lineRule="auto"/>
      <w:outlineLvl w:val="9"/>
    </w:pPr>
    <w:rPr>
      <w:b w:val="0"/>
      <w:bCs w:val="0"/>
      <w:color w:val="2E74B5"/>
      <w:kern w:val="0"/>
    </w:rPr>
  </w:style>
  <w:style w:type="paragraph" w:styleId="TOC1">
    <w:name w:val="toc 1"/>
    <w:basedOn w:val="Normal"/>
    <w:next w:val="Normal"/>
    <w:autoRedefine/>
    <w:uiPriority w:val="39"/>
    <w:rsid w:val="00AC38C2"/>
    <w:pPr>
      <w:tabs>
        <w:tab w:val="right" w:leader="dot" w:pos="9106"/>
      </w:tabs>
      <w:spacing w:line="360" w:lineRule="auto"/>
      <w:jc w:val="both"/>
      <w:pPrChange w:id="0" w:author="lenovo" w:date="2022-01-07T08:14:00Z">
        <w:pPr>
          <w:tabs>
            <w:tab w:val="right" w:leader="dot" w:pos="9106"/>
          </w:tabs>
          <w:spacing w:line="360" w:lineRule="auto"/>
          <w:jc w:val="both"/>
        </w:pPr>
      </w:pPrChange>
    </w:pPr>
    <w:rPr>
      <w:b/>
      <w:noProof/>
      <w:sz w:val="28"/>
      <w:szCs w:val="28"/>
      <w:lang w:val="da-DK"/>
      <w:rPrChange w:id="0" w:author="lenovo" w:date="2022-01-07T08:14:00Z">
        <w:rPr>
          <w:b/>
          <w:noProof/>
          <w:sz w:val="28"/>
          <w:szCs w:val="28"/>
          <w:lang w:val="da-DK" w:eastAsia="en-US" w:bidi="ar-SA"/>
        </w:rPr>
      </w:rPrChange>
    </w:rPr>
  </w:style>
  <w:style w:type="paragraph" w:styleId="TOC2">
    <w:name w:val="toc 2"/>
    <w:basedOn w:val="Normal"/>
    <w:next w:val="Normal"/>
    <w:autoRedefine/>
    <w:uiPriority w:val="39"/>
    <w:rsid w:val="00AC38C2"/>
    <w:pPr>
      <w:tabs>
        <w:tab w:val="left" w:pos="880"/>
        <w:tab w:val="right" w:leader="dot" w:pos="9196"/>
      </w:tabs>
      <w:spacing w:before="60" w:afterLines="60" w:after="144" w:line="26" w:lineRule="atLeast"/>
      <w:ind w:left="240"/>
      <w:pPrChange w:id="1" w:author="lenovo" w:date="2022-01-07T08:18:00Z">
        <w:pPr>
          <w:ind w:left="240"/>
        </w:pPr>
      </w:pPrChange>
    </w:pPr>
    <w:rPr>
      <w:noProof/>
      <w:lang w:val="da-DK"/>
      <w:rPrChange w:id="1" w:author="lenovo" w:date="2022-01-07T08:18:00Z">
        <w:rPr>
          <w:sz w:val="24"/>
          <w:szCs w:val="24"/>
          <w:lang w:val="en-US" w:eastAsia="en-US" w:bidi="ar-SA"/>
        </w:rPr>
      </w:rPrChange>
    </w:rPr>
  </w:style>
  <w:style w:type="paragraph" w:styleId="TOC3">
    <w:name w:val="toc 3"/>
    <w:basedOn w:val="Normal"/>
    <w:next w:val="Normal"/>
    <w:autoRedefine/>
    <w:uiPriority w:val="39"/>
    <w:rsid w:val="00AC38C2"/>
    <w:pPr>
      <w:tabs>
        <w:tab w:val="left" w:pos="1320"/>
        <w:tab w:val="right" w:leader="dot" w:pos="9196"/>
      </w:tabs>
      <w:spacing w:before="60" w:afterLines="60" w:after="144" w:line="26" w:lineRule="atLeast"/>
      <w:ind w:left="480"/>
      <w:pPrChange w:id="2" w:author="lenovo" w:date="2022-01-07T08:12:00Z">
        <w:pPr>
          <w:tabs>
            <w:tab w:val="left" w:pos="1320"/>
            <w:tab w:val="right" w:leader="dot" w:pos="9196"/>
          </w:tabs>
          <w:spacing w:line="360" w:lineRule="auto"/>
          <w:ind w:left="480"/>
        </w:pPr>
      </w:pPrChange>
    </w:pPr>
    <w:rPr>
      <w:rPrChange w:id="2" w:author="lenovo" w:date="2022-01-07T08:12:00Z">
        <w:rPr>
          <w:sz w:val="24"/>
          <w:szCs w:val="24"/>
          <w:lang w:val="en-US" w:eastAsia="en-US" w:bidi="ar-SA"/>
        </w:rPr>
      </w:rPrChange>
    </w:rPr>
  </w:style>
  <w:style w:type="character" w:styleId="Emphasis">
    <w:name w:val="Emphasis"/>
    <w:uiPriority w:val="20"/>
    <w:qFormat/>
    <w:rsid w:val="00FF782E"/>
    <w:rPr>
      <w:i/>
      <w:iCs/>
    </w:rPr>
  </w:style>
  <w:style w:type="character" w:styleId="FollowedHyperlink">
    <w:name w:val="FollowedHyperlink"/>
    <w:rsid w:val="00FF782E"/>
    <w:rPr>
      <w:color w:val="954F72"/>
      <w:u w:val="single"/>
    </w:rPr>
  </w:style>
  <w:style w:type="character" w:customStyle="1" w:styleId="UnresolvedMention1">
    <w:name w:val="Unresolved Mention1"/>
    <w:uiPriority w:val="99"/>
    <w:semiHidden/>
    <w:unhideWhenUsed/>
    <w:rsid w:val="00FF782E"/>
    <w:rPr>
      <w:color w:val="605E5C"/>
      <w:shd w:val="clear" w:color="auto" w:fill="E1DFDD"/>
    </w:rPr>
  </w:style>
  <w:style w:type="character" w:styleId="PlaceholderText">
    <w:name w:val="Placeholder Text"/>
    <w:basedOn w:val="DefaultParagraphFont"/>
    <w:uiPriority w:val="99"/>
    <w:semiHidden/>
    <w:rsid w:val="000C2621"/>
    <w:rPr>
      <w:color w:val="808080"/>
    </w:rPr>
  </w:style>
  <w:style w:type="paragraph" w:customStyle="1" w:styleId="noidung">
    <w:name w:val="noidung"/>
    <w:basedOn w:val="Normal"/>
    <w:link w:val="noidungChar"/>
    <w:rsid w:val="0084456C"/>
    <w:pPr>
      <w:spacing w:line="360" w:lineRule="auto"/>
      <w:jc w:val="both"/>
    </w:pPr>
    <w:rPr>
      <w:sz w:val="26"/>
      <w:szCs w:val="26"/>
    </w:rPr>
  </w:style>
  <w:style w:type="character" w:customStyle="1" w:styleId="noidungChar">
    <w:name w:val="noidung Char"/>
    <w:link w:val="noidung"/>
    <w:rsid w:val="0084456C"/>
    <w:rPr>
      <w:rFonts w:ascii="Times New Roman" w:eastAsia="Times New Roman" w:hAnsi="Times New Roman" w:cs="Times New Roman"/>
      <w:sz w:val="26"/>
      <w:szCs w:val="26"/>
      <w:lang w:eastAsia="en-US"/>
    </w:rPr>
  </w:style>
  <w:style w:type="character" w:styleId="CommentReference">
    <w:name w:val="annotation reference"/>
    <w:basedOn w:val="DefaultParagraphFont"/>
    <w:uiPriority w:val="99"/>
    <w:semiHidden/>
    <w:unhideWhenUsed/>
    <w:rsid w:val="001F4948"/>
    <w:rPr>
      <w:sz w:val="16"/>
      <w:szCs w:val="16"/>
    </w:rPr>
  </w:style>
  <w:style w:type="paragraph" w:styleId="CommentText">
    <w:name w:val="annotation text"/>
    <w:basedOn w:val="Normal"/>
    <w:link w:val="CommentTextChar"/>
    <w:uiPriority w:val="99"/>
    <w:semiHidden/>
    <w:unhideWhenUsed/>
    <w:rsid w:val="001F4948"/>
    <w:rPr>
      <w:sz w:val="20"/>
      <w:szCs w:val="20"/>
    </w:rPr>
  </w:style>
  <w:style w:type="character" w:customStyle="1" w:styleId="CommentTextChar">
    <w:name w:val="Comment Text Char"/>
    <w:basedOn w:val="DefaultParagraphFont"/>
    <w:link w:val="CommentText"/>
    <w:uiPriority w:val="99"/>
    <w:semiHidden/>
    <w:rsid w:val="001F4948"/>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rsid w:val="001F4948"/>
    <w:rPr>
      <w:b/>
      <w:bCs/>
    </w:rPr>
  </w:style>
  <w:style w:type="character" w:customStyle="1" w:styleId="CommentSubjectChar">
    <w:name w:val="Comment Subject Char"/>
    <w:basedOn w:val="CommentTextChar"/>
    <w:link w:val="CommentSubject"/>
    <w:uiPriority w:val="99"/>
    <w:semiHidden/>
    <w:rsid w:val="001F4948"/>
    <w:rPr>
      <w:rFonts w:ascii="Times New Roman" w:eastAsia="Times New Roman" w:hAnsi="Times New Roman" w:cs="Times New Roman"/>
      <w:b/>
      <w:bCs/>
      <w:sz w:val="20"/>
      <w:szCs w:val="20"/>
      <w:lang w:eastAsia="en-US"/>
    </w:rPr>
  </w:style>
  <w:style w:type="paragraph" w:styleId="Caption">
    <w:name w:val="caption"/>
    <w:basedOn w:val="Normal"/>
    <w:next w:val="Normal"/>
    <w:uiPriority w:val="35"/>
    <w:unhideWhenUsed/>
    <w:qFormat/>
    <w:rsid w:val="00F65CB8"/>
    <w:pPr>
      <w:spacing w:after="200"/>
    </w:pPr>
    <w:rPr>
      <w:i/>
      <w:iCs/>
      <w:color w:val="44546A" w:themeColor="text2"/>
      <w:sz w:val="18"/>
      <w:szCs w:val="18"/>
    </w:rPr>
  </w:style>
  <w:style w:type="paragraph" w:styleId="TableofFigures">
    <w:name w:val="table of figures"/>
    <w:basedOn w:val="Normal"/>
    <w:next w:val="Normal"/>
    <w:uiPriority w:val="99"/>
    <w:unhideWhenUsed/>
    <w:rsid w:val="00244E7D"/>
  </w:style>
  <w:style w:type="character" w:customStyle="1" w:styleId="UnresolvedMention2">
    <w:name w:val="Unresolved Mention2"/>
    <w:basedOn w:val="DefaultParagraphFont"/>
    <w:uiPriority w:val="99"/>
    <w:semiHidden/>
    <w:unhideWhenUsed/>
    <w:rsid w:val="00923AC6"/>
    <w:rPr>
      <w:color w:val="605E5C"/>
      <w:shd w:val="clear" w:color="auto" w:fill="E1DFDD"/>
    </w:rPr>
  </w:style>
  <w:style w:type="paragraph" w:styleId="Revision">
    <w:name w:val="Revision"/>
    <w:hidden/>
    <w:uiPriority w:val="99"/>
    <w:semiHidden/>
    <w:rsid w:val="00971B1E"/>
    <w:pPr>
      <w:spacing w:after="0" w:line="240" w:lineRule="auto"/>
    </w:pPr>
    <w:rPr>
      <w:rFonts w:ascii="Times New Roman" w:eastAsia="Times New Roman" w:hAnsi="Times New Roman" w:cs="Times New Roman"/>
      <w:sz w:val="24"/>
      <w:szCs w:val="24"/>
      <w:lang w:eastAsia="en-US"/>
    </w:rPr>
  </w:style>
  <w:style w:type="paragraph" w:styleId="BalloonText">
    <w:name w:val="Balloon Text"/>
    <w:basedOn w:val="Normal"/>
    <w:link w:val="BalloonTextChar"/>
    <w:uiPriority w:val="99"/>
    <w:semiHidden/>
    <w:unhideWhenUsed/>
    <w:rsid w:val="0023649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6496"/>
    <w:rPr>
      <w:rFonts w:ascii="Segoe UI" w:eastAsia="Times New Roman"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052">
      <w:bodyDiv w:val="1"/>
      <w:marLeft w:val="0"/>
      <w:marRight w:val="0"/>
      <w:marTop w:val="0"/>
      <w:marBottom w:val="0"/>
      <w:divBdr>
        <w:top w:val="none" w:sz="0" w:space="0" w:color="auto"/>
        <w:left w:val="none" w:sz="0" w:space="0" w:color="auto"/>
        <w:bottom w:val="none" w:sz="0" w:space="0" w:color="auto"/>
        <w:right w:val="none" w:sz="0" w:space="0" w:color="auto"/>
      </w:divBdr>
    </w:div>
    <w:div w:id="8603744">
      <w:bodyDiv w:val="1"/>
      <w:marLeft w:val="0"/>
      <w:marRight w:val="0"/>
      <w:marTop w:val="0"/>
      <w:marBottom w:val="0"/>
      <w:divBdr>
        <w:top w:val="none" w:sz="0" w:space="0" w:color="auto"/>
        <w:left w:val="none" w:sz="0" w:space="0" w:color="auto"/>
        <w:bottom w:val="none" w:sz="0" w:space="0" w:color="auto"/>
        <w:right w:val="none" w:sz="0" w:space="0" w:color="auto"/>
      </w:divBdr>
    </w:div>
    <w:div w:id="11877726">
      <w:bodyDiv w:val="1"/>
      <w:marLeft w:val="0"/>
      <w:marRight w:val="0"/>
      <w:marTop w:val="0"/>
      <w:marBottom w:val="0"/>
      <w:divBdr>
        <w:top w:val="none" w:sz="0" w:space="0" w:color="auto"/>
        <w:left w:val="none" w:sz="0" w:space="0" w:color="auto"/>
        <w:bottom w:val="none" w:sz="0" w:space="0" w:color="auto"/>
        <w:right w:val="none" w:sz="0" w:space="0" w:color="auto"/>
      </w:divBdr>
    </w:div>
    <w:div w:id="13003477">
      <w:bodyDiv w:val="1"/>
      <w:marLeft w:val="0"/>
      <w:marRight w:val="0"/>
      <w:marTop w:val="0"/>
      <w:marBottom w:val="0"/>
      <w:divBdr>
        <w:top w:val="none" w:sz="0" w:space="0" w:color="auto"/>
        <w:left w:val="none" w:sz="0" w:space="0" w:color="auto"/>
        <w:bottom w:val="none" w:sz="0" w:space="0" w:color="auto"/>
        <w:right w:val="none" w:sz="0" w:space="0" w:color="auto"/>
      </w:divBdr>
    </w:div>
    <w:div w:id="13772849">
      <w:bodyDiv w:val="1"/>
      <w:marLeft w:val="0"/>
      <w:marRight w:val="0"/>
      <w:marTop w:val="0"/>
      <w:marBottom w:val="0"/>
      <w:divBdr>
        <w:top w:val="none" w:sz="0" w:space="0" w:color="auto"/>
        <w:left w:val="none" w:sz="0" w:space="0" w:color="auto"/>
        <w:bottom w:val="none" w:sz="0" w:space="0" w:color="auto"/>
        <w:right w:val="none" w:sz="0" w:space="0" w:color="auto"/>
      </w:divBdr>
    </w:div>
    <w:div w:id="21975395">
      <w:bodyDiv w:val="1"/>
      <w:marLeft w:val="0"/>
      <w:marRight w:val="0"/>
      <w:marTop w:val="0"/>
      <w:marBottom w:val="0"/>
      <w:divBdr>
        <w:top w:val="none" w:sz="0" w:space="0" w:color="auto"/>
        <w:left w:val="none" w:sz="0" w:space="0" w:color="auto"/>
        <w:bottom w:val="none" w:sz="0" w:space="0" w:color="auto"/>
        <w:right w:val="none" w:sz="0" w:space="0" w:color="auto"/>
      </w:divBdr>
    </w:div>
    <w:div w:id="22555193">
      <w:bodyDiv w:val="1"/>
      <w:marLeft w:val="0"/>
      <w:marRight w:val="0"/>
      <w:marTop w:val="0"/>
      <w:marBottom w:val="0"/>
      <w:divBdr>
        <w:top w:val="none" w:sz="0" w:space="0" w:color="auto"/>
        <w:left w:val="none" w:sz="0" w:space="0" w:color="auto"/>
        <w:bottom w:val="none" w:sz="0" w:space="0" w:color="auto"/>
        <w:right w:val="none" w:sz="0" w:space="0" w:color="auto"/>
      </w:divBdr>
    </w:div>
    <w:div w:id="34501069">
      <w:bodyDiv w:val="1"/>
      <w:marLeft w:val="0"/>
      <w:marRight w:val="0"/>
      <w:marTop w:val="0"/>
      <w:marBottom w:val="0"/>
      <w:divBdr>
        <w:top w:val="none" w:sz="0" w:space="0" w:color="auto"/>
        <w:left w:val="none" w:sz="0" w:space="0" w:color="auto"/>
        <w:bottom w:val="none" w:sz="0" w:space="0" w:color="auto"/>
        <w:right w:val="none" w:sz="0" w:space="0" w:color="auto"/>
      </w:divBdr>
    </w:div>
    <w:div w:id="36398805">
      <w:bodyDiv w:val="1"/>
      <w:marLeft w:val="0"/>
      <w:marRight w:val="0"/>
      <w:marTop w:val="0"/>
      <w:marBottom w:val="0"/>
      <w:divBdr>
        <w:top w:val="none" w:sz="0" w:space="0" w:color="auto"/>
        <w:left w:val="none" w:sz="0" w:space="0" w:color="auto"/>
        <w:bottom w:val="none" w:sz="0" w:space="0" w:color="auto"/>
        <w:right w:val="none" w:sz="0" w:space="0" w:color="auto"/>
      </w:divBdr>
    </w:div>
    <w:div w:id="49501682">
      <w:bodyDiv w:val="1"/>
      <w:marLeft w:val="0"/>
      <w:marRight w:val="0"/>
      <w:marTop w:val="0"/>
      <w:marBottom w:val="0"/>
      <w:divBdr>
        <w:top w:val="none" w:sz="0" w:space="0" w:color="auto"/>
        <w:left w:val="none" w:sz="0" w:space="0" w:color="auto"/>
        <w:bottom w:val="none" w:sz="0" w:space="0" w:color="auto"/>
        <w:right w:val="none" w:sz="0" w:space="0" w:color="auto"/>
      </w:divBdr>
    </w:div>
    <w:div w:id="58091386">
      <w:bodyDiv w:val="1"/>
      <w:marLeft w:val="0"/>
      <w:marRight w:val="0"/>
      <w:marTop w:val="0"/>
      <w:marBottom w:val="0"/>
      <w:divBdr>
        <w:top w:val="none" w:sz="0" w:space="0" w:color="auto"/>
        <w:left w:val="none" w:sz="0" w:space="0" w:color="auto"/>
        <w:bottom w:val="none" w:sz="0" w:space="0" w:color="auto"/>
        <w:right w:val="none" w:sz="0" w:space="0" w:color="auto"/>
      </w:divBdr>
    </w:div>
    <w:div w:id="77557947">
      <w:bodyDiv w:val="1"/>
      <w:marLeft w:val="0"/>
      <w:marRight w:val="0"/>
      <w:marTop w:val="0"/>
      <w:marBottom w:val="0"/>
      <w:divBdr>
        <w:top w:val="none" w:sz="0" w:space="0" w:color="auto"/>
        <w:left w:val="none" w:sz="0" w:space="0" w:color="auto"/>
        <w:bottom w:val="none" w:sz="0" w:space="0" w:color="auto"/>
        <w:right w:val="none" w:sz="0" w:space="0" w:color="auto"/>
      </w:divBdr>
    </w:div>
    <w:div w:id="90780585">
      <w:bodyDiv w:val="1"/>
      <w:marLeft w:val="0"/>
      <w:marRight w:val="0"/>
      <w:marTop w:val="0"/>
      <w:marBottom w:val="0"/>
      <w:divBdr>
        <w:top w:val="none" w:sz="0" w:space="0" w:color="auto"/>
        <w:left w:val="none" w:sz="0" w:space="0" w:color="auto"/>
        <w:bottom w:val="none" w:sz="0" w:space="0" w:color="auto"/>
        <w:right w:val="none" w:sz="0" w:space="0" w:color="auto"/>
      </w:divBdr>
    </w:div>
    <w:div w:id="108748490">
      <w:bodyDiv w:val="1"/>
      <w:marLeft w:val="0"/>
      <w:marRight w:val="0"/>
      <w:marTop w:val="0"/>
      <w:marBottom w:val="0"/>
      <w:divBdr>
        <w:top w:val="none" w:sz="0" w:space="0" w:color="auto"/>
        <w:left w:val="none" w:sz="0" w:space="0" w:color="auto"/>
        <w:bottom w:val="none" w:sz="0" w:space="0" w:color="auto"/>
        <w:right w:val="none" w:sz="0" w:space="0" w:color="auto"/>
      </w:divBdr>
    </w:div>
    <w:div w:id="154154025">
      <w:bodyDiv w:val="1"/>
      <w:marLeft w:val="0"/>
      <w:marRight w:val="0"/>
      <w:marTop w:val="0"/>
      <w:marBottom w:val="0"/>
      <w:divBdr>
        <w:top w:val="none" w:sz="0" w:space="0" w:color="auto"/>
        <w:left w:val="none" w:sz="0" w:space="0" w:color="auto"/>
        <w:bottom w:val="none" w:sz="0" w:space="0" w:color="auto"/>
        <w:right w:val="none" w:sz="0" w:space="0" w:color="auto"/>
      </w:divBdr>
    </w:div>
    <w:div w:id="165554815">
      <w:bodyDiv w:val="1"/>
      <w:marLeft w:val="0"/>
      <w:marRight w:val="0"/>
      <w:marTop w:val="0"/>
      <w:marBottom w:val="0"/>
      <w:divBdr>
        <w:top w:val="none" w:sz="0" w:space="0" w:color="auto"/>
        <w:left w:val="none" w:sz="0" w:space="0" w:color="auto"/>
        <w:bottom w:val="none" w:sz="0" w:space="0" w:color="auto"/>
        <w:right w:val="none" w:sz="0" w:space="0" w:color="auto"/>
      </w:divBdr>
    </w:div>
    <w:div w:id="183400460">
      <w:bodyDiv w:val="1"/>
      <w:marLeft w:val="0"/>
      <w:marRight w:val="0"/>
      <w:marTop w:val="0"/>
      <w:marBottom w:val="0"/>
      <w:divBdr>
        <w:top w:val="none" w:sz="0" w:space="0" w:color="auto"/>
        <w:left w:val="none" w:sz="0" w:space="0" w:color="auto"/>
        <w:bottom w:val="none" w:sz="0" w:space="0" w:color="auto"/>
        <w:right w:val="none" w:sz="0" w:space="0" w:color="auto"/>
      </w:divBdr>
    </w:div>
    <w:div w:id="193811970">
      <w:bodyDiv w:val="1"/>
      <w:marLeft w:val="0"/>
      <w:marRight w:val="0"/>
      <w:marTop w:val="0"/>
      <w:marBottom w:val="0"/>
      <w:divBdr>
        <w:top w:val="none" w:sz="0" w:space="0" w:color="auto"/>
        <w:left w:val="none" w:sz="0" w:space="0" w:color="auto"/>
        <w:bottom w:val="none" w:sz="0" w:space="0" w:color="auto"/>
        <w:right w:val="none" w:sz="0" w:space="0" w:color="auto"/>
      </w:divBdr>
    </w:div>
    <w:div w:id="219904826">
      <w:bodyDiv w:val="1"/>
      <w:marLeft w:val="0"/>
      <w:marRight w:val="0"/>
      <w:marTop w:val="0"/>
      <w:marBottom w:val="0"/>
      <w:divBdr>
        <w:top w:val="none" w:sz="0" w:space="0" w:color="auto"/>
        <w:left w:val="none" w:sz="0" w:space="0" w:color="auto"/>
        <w:bottom w:val="none" w:sz="0" w:space="0" w:color="auto"/>
        <w:right w:val="none" w:sz="0" w:space="0" w:color="auto"/>
      </w:divBdr>
    </w:div>
    <w:div w:id="220598489">
      <w:bodyDiv w:val="1"/>
      <w:marLeft w:val="0"/>
      <w:marRight w:val="0"/>
      <w:marTop w:val="0"/>
      <w:marBottom w:val="0"/>
      <w:divBdr>
        <w:top w:val="none" w:sz="0" w:space="0" w:color="auto"/>
        <w:left w:val="none" w:sz="0" w:space="0" w:color="auto"/>
        <w:bottom w:val="none" w:sz="0" w:space="0" w:color="auto"/>
        <w:right w:val="none" w:sz="0" w:space="0" w:color="auto"/>
      </w:divBdr>
    </w:div>
    <w:div w:id="233131192">
      <w:bodyDiv w:val="1"/>
      <w:marLeft w:val="0"/>
      <w:marRight w:val="0"/>
      <w:marTop w:val="0"/>
      <w:marBottom w:val="0"/>
      <w:divBdr>
        <w:top w:val="none" w:sz="0" w:space="0" w:color="auto"/>
        <w:left w:val="none" w:sz="0" w:space="0" w:color="auto"/>
        <w:bottom w:val="none" w:sz="0" w:space="0" w:color="auto"/>
        <w:right w:val="none" w:sz="0" w:space="0" w:color="auto"/>
      </w:divBdr>
    </w:div>
    <w:div w:id="236482481">
      <w:bodyDiv w:val="1"/>
      <w:marLeft w:val="0"/>
      <w:marRight w:val="0"/>
      <w:marTop w:val="0"/>
      <w:marBottom w:val="0"/>
      <w:divBdr>
        <w:top w:val="none" w:sz="0" w:space="0" w:color="auto"/>
        <w:left w:val="none" w:sz="0" w:space="0" w:color="auto"/>
        <w:bottom w:val="none" w:sz="0" w:space="0" w:color="auto"/>
        <w:right w:val="none" w:sz="0" w:space="0" w:color="auto"/>
      </w:divBdr>
    </w:div>
    <w:div w:id="302853489">
      <w:bodyDiv w:val="1"/>
      <w:marLeft w:val="0"/>
      <w:marRight w:val="0"/>
      <w:marTop w:val="0"/>
      <w:marBottom w:val="0"/>
      <w:divBdr>
        <w:top w:val="none" w:sz="0" w:space="0" w:color="auto"/>
        <w:left w:val="none" w:sz="0" w:space="0" w:color="auto"/>
        <w:bottom w:val="none" w:sz="0" w:space="0" w:color="auto"/>
        <w:right w:val="none" w:sz="0" w:space="0" w:color="auto"/>
      </w:divBdr>
    </w:div>
    <w:div w:id="307318662">
      <w:bodyDiv w:val="1"/>
      <w:marLeft w:val="0"/>
      <w:marRight w:val="0"/>
      <w:marTop w:val="0"/>
      <w:marBottom w:val="0"/>
      <w:divBdr>
        <w:top w:val="none" w:sz="0" w:space="0" w:color="auto"/>
        <w:left w:val="none" w:sz="0" w:space="0" w:color="auto"/>
        <w:bottom w:val="none" w:sz="0" w:space="0" w:color="auto"/>
        <w:right w:val="none" w:sz="0" w:space="0" w:color="auto"/>
      </w:divBdr>
    </w:div>
    <w:div w:id="315568790">
      <w:bodyDiv w:val="1"/>
      <w:marLeft w:val="0"/>
      <w:marRight w:val="0"/>
      <w:marTop w:val="0"/>
      <w:marBottom w:val="0"/>
      <w:divBdr>
        <w:top w:val="none" w:sz="0" w:space="0" w:color="auto"/>
        <w:left w:val="none" w:sz="0" w:space="0" w:color="auto"/>
        <w:bottom w:val="none" w:sz="0" w:space="0" w:color="auto"/>
        <w:right w:val="none" w:sz="0" w:space="0" w:color="auto"/>
      </w:divBdr>
    </w:div>
    <w:div w:id="328992475">
      <w:bodyDiv w:val="1"/>
      <w:marLeft w:val="0"/>
      <w:marRight w:val="0"/>
      <w:marTop w:val="0"/>
      <w:marBottom w:val="0"/>
      <w:divBdr>
        <w:top w:val="none" w:sz="0" w:space="0" w:color="auto"/>
        <w:left w:val="none" w:sz="0" w:space="0" w:color="auto"/>
        <w:bottom w:val="none" w:sz="0" w:space="0" w:color="auto"/>
        <w:right w:val="none" w:sz="0" w:space="0" w:color="auto"/>
      </w:divBdr>
    </w:div>
    <w:div w:id="364713636">
      <w:bodyDiv w:val="1"/>
      <w:marLeft w:val="0"/>
      <w:marRight w:val="0"/>
      <w:marTop w:val="0"/>
      <w:marBottom w:val="0"/>
      <w:divBdr>
        <w:top w:val="none" w:sz="0" w:space="0" w:color="auto"/>
        <w:left w:val="none" w:sz="0" w:space="0" w:color="auto"/>
        <w:bottom w:val="none" w:sz="0" w:space="0" w:color="auto"/>
        <w:right w:val="none" w:sz="0" w:space="0" w:color="auto"/>
      </w:divBdr>
    </w:div>
    <w:div w:id="379598533">
      <w:bodyDiv w:val="1"/>
      <w:marLeft w:val="0"/>
      <w:marRight w:val="0"/>
      <w:marTop w:val="0"/>
      <w:marBottom w:val="0"/>
      <w:divBdr>
        <w:top w:val="none" w:sz="0" w:space="0" w:color="auto"/>
        <w:left w:val="none" w:sz="0" w:space="0" w:color="auto"/>
        <w:bottom w:val="none" w:sz="0" w:space="0" w:color="auto"/>
        <w:right w:val="none" w:sz="0" w:space="0" w:color="auto"/>
      </w:divBdr>
    </w:div>
    <w:div w:id="380708730">
      <w:bodyDiv w:val="1"/>
      <w:marLeft w:val="0"/>
      <w:marRight w:val="0"/>
      <w:marTop w:val="0"/>
      <w:marBottom w:val="0"/>
      <w:divBdr>
        <w:top w:val="none" w:sz="0" w:space="0" w:color="auto"/>
        <w:left w:val="none" w:sz="0" w:space="0" w:color="auto"/>
        <w:bottom w:val="none" w:sz="0" w:space="0" w:color="auto"/>
        <w:right w:val="none" w:sz="0" w:space="0" w:color="auto"/>
      </w:divBdr>
    </w:div>
    <w:div w:id="382103569">
      <w:bodyDiv w:val="1"/>
      <w:marLeft w:val="0"/>
      <w:marRight w:val="0"/>
      <w:marTop w:val="0"/>
      <w:marBottom w:val="0"/>
      <w:divBdr>
        <w:top w:val="none" w:sz="0" w:space="0" w:color="auto"/>
        <w:left w:val="none" w:sz="0" w:space="0" w:color="auto"/>
        <w:bottom w:val="none" w:sz="0" w:space="0" w:color="auto"/>
        <w:right w:val="none" w:sz="0" w:space="0" w:color="auto"/>
      </w:divBdr>
    </w:div>
    <w:div w:id="398289643">
      <w:bodyDiv w:val="1"/>
      <w:marLeft w:val="0"/>
      <w:marRight w:val="0"/>
      <w:marTop w:val="0"/>
      <w:marBottom w:val="0"/>
      <w:divBdr>
        <w:top w:val="none" w:sz="0" w:space="0" w:color="auto"/>
        <w:left w:val="none" w:sz="0" w:space="0" w:color="auto"/>
        <w:bottom w:val="none" w:sz="0" w:space="0" w:color="auto"/>
        <w:right w:val="none" w:sz="0" w:space="0" w:color="auto"/>
      </w:divBdr>
    </w:div>
    <w:div w:id="416707294">
      <w:bodyDiv w:val="1"/>
      <w:marLeft w:val="0"/>
      <w:marRight w:val="0"/>
      <w:marTop w:val="0"/>
      <w:marBottom w:val="0"/>
      <w:divBdr>
        <w:top w:val="none" w:sz="0" w:space="0" w:color="auto"/>
        <w:left w:val="none" w:sz="0" w:space="0" w:color="auto"/>
        <w:bottom w:val="none" w:sz="0" w:space="0" w:color="auto"/>
        <w:right w:val="none" w:sz="0" w:space="0" w:color="auto"/>
      </w:divBdr>
    </w:div>
    <w:div w:id="461390606">
      <w:bodyDiv w:val="1"/>
      <w:marLeft w:val="0"/>
      <w:marRight w:val="0"/>
      <w:marTop w:val="0"/>
      <w:marBottom w:val="0"/>
      <w:divBdr>
        <w:top w:val="none" w:sz="0" w:space="0" w:color="auto"/>
        <w:left w:val="none" w:sz="0" w:space="0" w:color="auto"/>
        <w:bottom w:val="none" w:sz="0" w:space="0" w:color="auto"/>
        <w:right w:val="none" w:sz="0" w:space="0" w:color="auto"/>
      </w:divBdr>
    </w:div>
    <w:div w:id="482159527">
      <w:bodyDiv w:val="1"/>
      <w:marLeft w:val="0"/>
      <w:marRight w:val="0"/>
      <w:marTop w:val="0"/>
      <w:marBottom w:val="0"/>
      <w:divBdr>
        <w:top w:val="none" w:sz="0" w:space="0" w:color="auto"/>
        <w:left w:val="none" w:sz="0" w:space="0" w:color="auto"/>
        <w:bottom w:val="none" w:sz="0" w:space="0" w:color="auto"/>
        <w:right w:val="none" w:sz="0" w:space="0" w:color="auto"/>
      </w:divBdr>
    </w:div>
    <w:div w:id="492110631">
      <w:bodyDiv w:val="1"/>
      <w:marLeft w:val="0"/>
      <w:marRight w:val="0"/>
      <w:marTop w:val="0"/>
      <w:marBottom w:val="0"/>
      <w:divBdr>
        <w:top w:val="none" w:sz="0" w:space="0" w:color="auto"/>
        <w:left w:val="none" w:sz="0" w:space="0" w:color="auto"/>
        <w:bottom w:val="none" w:sz="0" w:space="0" w:color="auto"/>
        <w:right w:val="none" w:sz="0" w:space="0" w:color="auto"/>
      </w:divBdr>
    </w:div>
    <w:div w:id="530537155">
      <w:bodyDiv w:val="1"/>
      <w:marLeft w:val="0"/>
      <w:marRight w:val="0"/>
      <w:marTop w:val="0"/>
      <w:marBottom w:val="0"/>
      <w:divBdr>
        <w:top w:val="none" w:sz="0" w:space="0" w:color="auto"/>
        <w:left w:val="none" w:sz="0" w:space="0" w:color="auto"/>
        <w:bottom w:val="none" w:sz="0" w:space="0" w:color="auto"/>
        <w:right w:val="none" w:sz="0" w:space="0" w:color="auto"/>
      </w:divBdr>
    </w:div>
    <w:div w:id="565845113">
      <w:bodyDiv w:val="1"/>
      <w:marLeft w:val="0"/>
      <w:marRight w:val="0"/>
      <w:marTop w:val="0"/>
      <w:marBottom w:val="0"/>
      <w:divBdr>
        <w:top w:val="none" w:sz="0" w:space="0" w:color="auto"/>
        <w:left w:val="none" w:sz="0" w:space="0" w:color="auto"/>
        <w:bottom w:val="none" w:sz="0" w:space="0" w:color="auto"/>
        <w:right w:val="none" w:sz="0" w:space="0" w:color="auto"/>
      </w:divBdr>
    </w:div>
    <w:div w:id="568270579">
      <w:bodyDiv w:val="1"/>
      <w:marLeft w:val="0"/>
      <w:marRight w:val="0"/>
      <w:marTop w:val="0"/>
      <w:marBottom w:val="0"/>
      <w:divBdr>
        <w:top w:val="none" w:sz="0" w:space="0" w:color="auto"/>
        <w:left w:val="none" w:sz="0" w:space="0" w:color="auto"/>
        <w:bottom w:val="none" w:sz="0" w:space="0" w:color="auto"/>
        <w:right w:val="none" w:sz="0" w:space="0" w:color="auto"/>
      </w:divBdr>
    </w:div>
    <w:div w:id="575094983">
      <w:bodyDiv w:val="1"/>
      <w:marLeft w:val="0"/>
      <w:marRight w:val="0"/>
      <w:marTop w:val="0"/>
      <w:marBottom w:val="0"/>
      <w:divBdr>
        <w:top w:val="none" w:sz="0" w:space="0" w:color="auto"/>
        <w:left w:val="none" w:sz="0" w:space="0" w:color="auto"/>
        <w:bottom w:val="none" w:sz="0" w:space="0" w:color="auto"/>
        <w:right w:val="none" w:sz="0" w:space="0" w:color="auto"/>
      </w:divBdr>
    </w:div>
    <w:div w:id="610473211">
      <w:bodyDiv w:val="1"/>
      <w:marLeft w:val="0"/>
      <w:marRight w:val="0"/>
      <w:marTop w:val="0"/>
      <w:marBottom w:val="0"/>
      <w:divBdr>
        <w:top w:val="none" w:sz="0" w:space="0" w:color="auto"/>
        <w:left w:val="none" w:sz="0" w:space="0" w:color="auto"/>
        <w:bottom w:val="none" w:sz="0" w:space="0" w:color="auto"/>
        <w:right w:val="none" w:sz="0" w:space="0" w:color="auto"/>
      </w:divBdr>
    </w:div>
    <w:div w:id="624120693">
      <w:bodyDiv w:val="1"/>
      <w:marLeft w:val="0"/>
      <w:marRight w:val="0"/>
      <w:marTop w:val="0"/>
      <w:marBottom w:val="0"/>
      <w:divBdr>
        <w:top w:val="none" w:sz="0" w:space="0" w:color="auto"/>
        <w:left w:val="none" w:sz="0" w:space="0" w:color="auto"/>
        <w:bottom w:val="none" w:sz="0" w:space="0" w:color="auto"/>
        <w:right w:val="none" w:sz="0" w:space="0" w:color="auto"/>
      </w:divBdr>
    </w:div>
    <w:div w:id="630481050">
      <w:bodyDiv w:val="1"/>
      <w:marLeft w:val="0"/>
      <w:marRight w:val="0"/>
      <w:marTop w:val="0"/>
      <w:marBottom w:val="0"/>
      <w:divBdr>
        <w:top w:val="none" w:sz="0" w:space="0" w:color="auto"/>
        <w:left w:val="none" w:sz="0" w:space="0" w:color="auto"/>
        <w:bottom w:val="none" w:sz="0" w:space="0" w:color="auto"/>
        <w:right w:val="none" w:sz="0" w:space="0" w:color="auto"/>
      </w:divBdr>
    </w:div>
    <w:div w:id="636303990">
      <w:bodyDiv w:val="1"/>
      <w:marLeft w:val="0"/>
      <w:marRight w:val="0"/>
      <w:marTop w:val="0"/>
      <w:marBottom w:val="0"/>
      <w:divBdr>
        <w:top w:val="none" w:sz="0" w:space="0" w:color="auto"/>
        <w:left w:val="none" w:sz="0" w:space="0" w:color="auto"/>
        <w:bottom w:val="none" w:sz="0" w:space="0" w:color="auto"/>
        <w:right w:val="none" w:sz="0" w:space="0" w:color="auto"/>
      </w:divBdr>
    </w:div>
    <w:div w:id="645015774">
      <w:bodyDiv w:val="1"/>
      <w:marLeft w:val="0"/>
      <w:marRight w:val="0"/>
      <w:marTop w:val="0"/>
      <w:marBottom w:val="0"/>
      <w:divBdr>
        <w:top w:val="none" w:sz="0" w:space="0" w:color="auto"/>
        <w:left w:val="none" w:sz="0" w:space="0" w:color="auto"/>
        <w:bottom w:val="none" w:sz="0" w:space="0" w:color="auto"/>
        <w:right w:val="none" w:sz="0" w:space="0" w:color="auto"/>
      </w:divBdr>
    </w:div>
    <w:div w:id="648167234">
      <w:bodyDiv w:val="1"/>
      <w:marLeft w:val="0"/>
      <w:marRight w:val="0"/>
      <w:marTop w:val="0"/>
      <w:marBottom w:val="0"/>
      <w:divBdr>
        <w:top w:val="none" w:sz="0" w:space="0" w:color="auto"/>
        <w:left w:val="none" w:sz="0" w:space="0" w:color="auto"/>
        <w:bottom w:val="none" w:sz="0" w:space="0" w:color="auto"/>
        <w:right w:val="none" w:sz="0" w:space="0" w:color="auto"/>
      </w:divBdr>
    </w:div>
    <w:div w:id="649678279">
      <w:bodyDiv w:val="1"/>
      <w:marLeft w:val="0"/>
      <w:marRight w:val="0"/>
      <w:marTop w:val="0"/>
      <w:marBottom w:val="0"/>
      <w:divBdr>
        <w:top w:val="none" w:sz="0" w:space="0" w:color="auto"/>
        <w:left w:val="none" w:sz="0" w:space="0" w:color="auto"/>
        <w:bottom w:val="none" w:sz="0" w:space="0" w:color="auto"/>
        <w:right w:val="none" w:sz="0" w:space="0" w:color="auto"/>
      </w:divBdr>
    </w:div>
    <w:div w:id="650401683">
      <w:bodyDiv w:val="1"/>
      <w:marLeft w:val="0"/>
      <w:marRight w:val="0"/>
      <w:marTop w:val="0"/>
      <w:marBottom w:val="0"/>
      <w:divBdr>
        <w:top w:val="none" w:sz="0" w:space="0" w:color="auto"/>
        <w:left w:val="none" w:sz="0" w:space="0" w:color="auto"/>
        <w:bottom w:val="none" w:sz="0" w:space="0" w:color="auto"/>
        <w:right w:val="none" w:sz="0" w:space="0" w:color="auto"/>
      </w:divBdr>
    </w:div>
    <w:div w:id="658729176">
      <w:bodyDiv w:val="1"/>
      <w:marLeft w:val="0"/>
      <w:marRight w:val="0"/>
      <w:marTop w:val="0"/>
      <w:marBottom w:val="0"/>
      <w:divBdr>
        <w:top w:val="none" w:sz="0" w:space="0" w:color="auto"/>
        <w:left w:val="none" w:sz="0" w:space="0" w:color="auto"/>
        <w:bottom w:val="none" w:sz="0" w:space="0" w:color="auto"/>
        <w:right w:val="none" w:sz="0" w:space="0" w:color="auto"/>
      </w:divBdr>
    </w:div>
    <w:div w:id="671639246">
      <w:bodyDiv w:val="1"/>
      <w:marLeft w:val="0"/>
      <w:marRight w:val="0"/>
      <w:marTop w:val="0"/>
      <w:marBottom w:val="0"/>
      <w:divBdr>
        <w:top w:val="none" w:sz="0" w:space="0" w:color="auto"/>
        <w:left w:val="none" w:sz="0" w:space="0" w:color="auto"/>
        <w:bottom w:val="none" w:sz="0" w:space="0" w:color="auto"/>
        <w:right w:val="none" w:sz="0" w:space="0" w:color="auto"/>
      </w:divBdr>
    </w:div>
    <w:div w:id="689330706">
      <w:bodyDiv w:val="1"/>
      <w:marLeft w:val="0"/>
      <w:marRight w:val="0"/>
      <w:marTop w:val="0"/>
      <w:marBottom w:val="0"/>
      <w:divBdr>
        <w:top w:val="none" w:sz="0" w:space="0" w:color="auto"/>
        <w:left w:val="none" w:sz="0" w:space="0" w:color="auto"/>
        <w:bottom w:val="none" w:sz="0" w:space="0" w:color="auto"/>
        <w:right w:val="none" w:sz="0" w:space="0" w:color="auto"/>
      </w:divBdr>
    </w:div>
    <w:div w:id="704210628">
      <w:bodyDiv w:val="1"/>
      <w:marLeft w:val="0"/>
      <w:marRight w:val="0"/>
      <w:marTop w:val="0"/>
      <w:marBottom w:val="0"/>
      <w:divBdr>
        <w:top w:val="none" w:sz="0" w:space="0" w:color="auto"/>
        <w:left w:val="none" w:sz="0" w:space="0" w:color="auto"/>
        <w:bottom w:val="none" w:sz="0" w:space="0" w:color="auto"/>
        <w:right w:val="none" w:sz="0" w:space="0" w:color="auto"/>
      </w:divBdr>
    </w:div>
    <w:div w:id="719862868">
      <w:bodyDiv w:val="1"/>
      <w:marLeft w:val="0"/>
      <w:marRight w:val="0"/>
      <w:marTop w:val="0"/>
      <w:marBottom w:val="0"/>
      <w:divBdr>
        <w:top w:val="none" w:sz="0" w:space="0" w:color="auto"/>
        <w:left w:val="none" w:sz="0" w:space="0" w:color="auto"/>
        <w:bottom w:val="none" w:sz="0" w:space="0" w:color="auto"/>
        <w:right w:val="none" w:sz="0" w:space="0" w:color="auto"/>
      </w:divBdr>
    </w:div>
    <w:div w:id="722412475">
      <w:bodyDiv w:val="1"/>
      <w:marLeft w:val="0"/>
      <w:marRight w:val="0"/>
      <w:marTop w:val="0"/>
      <w:marBottom w:val="0"/>
      <w:divBdr>
        <w:top w:val="none" w:sz="0" w:space="0" w:color="auto"/>
        <w:left w:val="none" w:sz="0" w:space="0" w:color="auto"/>
        <w:bottom w:val="none" w:sz="0" w:space="0" w:color="auto"/>
        <w:right w:val="none" w:sz="0" w:space="0" w:color="auto"/>
      </w:divBdr>
    </w:div>
    <w:div w:id="750348891">
      <w:bodyDiv w:val="1"/>
      <w:marLeft w:val="0"/>
      <w:marRight w:val="0"/>
      <w:marTop w:val="0"/>
      <w:marBottom w:val="0"/>
      <w:divBdr>
        <w:top w:val="none" w:sz="0" w:space="0" w:color="auto"/>
        <w:left w:val="none" w:sz="0" w:space="0" w:color="auto"/>
        <w:bottom w:val="none" w:sz="0" w:space="0" w:color="auto"/>
        <w:right w:val="none" w:sz="0" w:space="0" w:color="auto"/>
      </w:divBdr>
    </w:div>
    <w:div w:id="752816685">
      <w:bodyDiv w:val="1"/>
      <w:marLeft w:val="0"/>
      <w:marRight w:val="0"/>
      <w:marTop w:val="0"/>
      <w:marBottom w:val="0"/>
      <w:divBdr>
        <w:top w:val="none" w:sz="0" w:space="0" w:color="auto"/>
        <w:left w:val="none" w:sz="0" w:space="0" w:color="auto"/>
        <w:bottom w:val="none" w:sz="0" w:space="0" w:color="auto"/>
        <w:right w:val="none" w:sz="0" w:space="0" w:color="auto"/>
      </w:divBdr>
    </w:div>
    <w:div w:id="774060988">
      <w:bodyDiv w:val="1"/>
      <w:marLeft w:val="0"/>
      <w:marRight w:val="0"/>
      <w:marTop w:val="0"/>
      <w:marBottom w:val="0"/>
      <w:divBdr>
        <w:top w:val="none" w:sz="0" w:space="0" w:color="auto"/>
        <w:left w:val="none" w:sz="0" w:space="0" w:color="auto"/>
        <w:bottom w:val="none" w:sz="0" w:space="0" w:color="auto"/>
        <w:right w:val="none" w:sz="0" w:space="0" w:color="auto"/>
      </w:divBdr>
    </w:div>
    <w:div w:id="829829937">
      <w:bodyDiv w:val="1"/>
      <w:marLeft w:val="0"/>
      <w:marRight w:val="0"/>
      <w:marTop w:val="0"/>
      <w:marBottom w:val="0"/>
      <w:divBdr>
        <w:top w:val="none" w:sz="0" w:space="0" w:color="auto"/>
        <w:left w:val="none" w:sz="0" w:space="0" w:color="auto"/>
        <w:bottom w:val="none" w:sz="0" w:space="0" w:color="auto"/>
        <w:right w:val="none" w:sz="0" w:space="0" w:color="auto"/>
      </w:divBdr>
    </w:div>
    <w:div w:id="839659582">
      <w:bodyDiv w:val="1"/>
      <w:marLeft w:val="0"/>
      <w:marRight w:val="0"/>
      <w:marTop w:val="0"/>
      <w:marBottom w:val="0"/>
      <w:divBdr>
        <w:top w:val="none" w:sz="0" w:space="0" w:color="auto"/>
        <w:left w:val="none" w:sz="0" w:space="0" w:color="auto"/>
        <w:bottom w:val="none" w:sz="0" w:space="0" w:color="auto"/>
        <w:right w:val="none" w:sz="0" w:space="0" w:color="auto"/>
      </w:divBdr>
    </w:div>
    <w:div w:id="867183244">
      <w:bodyDiv w:val="1"/>
      <w:marLeft w:val="0"/>
      <w:marRight w:val="0"/>
      <w:marTop w:val="0"/>
      <w:marBottom w:val="0"/>
      <w:divBdr>
        <w:top w:val="none" w:sz="0" w:space="0" w:color="auto"/>
        <w:left w:val="none" w:sz="0" w:space="0" w:color="auto"/>
        <w:bottom w:val="none" w:sz="0" w:space="0" w:color="auto"/>
        <w:right w:val="none" w:sz="0" w:space="0" w:color="auto"/>
      </w:divBdr>
    </w:div>
    <w:div w:id="871576028">
      <w:bodyDiv w:val="1"/>
      <w:marLeft w:val="0"/>
      <w:marRight w:val="0"/>
      <w:marTop w:val="0"/>
      <w:marBottom w:val="0"/>
      <w:divBdr>
        <w:top w:val="none" w:sz="0" w:space="0" w:color="auto"/>
        <w:left w:val="none" w:sz="0" w:space="0" w:color="auto"/>
        <w:bottom w:val="none" w:sz="0" w:space="0" w:color="auto"/>
        <w:right w:val="none" w:sz="0" w:space="0" w:color="auto"/>
      </w:divBdr>
    </w:div>
    <w:div w:id="876041338">
      <w:bodyDiv w:val="1"/>
      <w:marLeft w:val="0"/>
      <w:marRight w:val="0"/>
      <w:marTop w:val="0"/>
      <w:marBottom w:val="0"/>
      <w:divBdr>
        <w:top w:val="none" w:sz="0" w:space="0" w:color="auto"/>
        <w:left w:val="none" w:sz="0" w:space="0" w:color="auto"/>
        <w:bottom w:val="none" w:sz="0" w:space="0" w:color="auto"/>
        <w:right w:val="none" w:sz="0" w:space="0" w:color="auto"/>
      </w:divBdr>
    </w:div>
    <w:div w:id="882063222">
      <w:bodyDiv w:val="1"/>
      <w:marLeft w:val="0"/>
      <w:marRight w:val="0"/>
      <w:marTop w:val="0"/>
      <w:marBottom w:val="0"/>
      <w:divBdr>
        <w:top w:val="none" w:sz="0" w:space="0" w:color="auto"/>
        <w:left w:val="none" w:sz="0" w:space="0" w:color="auto"/>
        <w:bottom w:val="none" w:sz="0" w:space="0" w:color="auto"/>
        <w:right w:val="none" w:sz="0" w:space="0" w:color="auto"/>
      </w:divBdr>
    </w:div>
    <w:div w:id="885332838">
      <w:bodyDiv w:val="1"/>
      <w:marLeft w:val="0"/>
      <w:marRight w:val="0"/>
      <w:marTop w:val="0"/>
      <w:marBottom w:val="0"/>
      <w:divBdr>
        <w:top w:val="none" w:sz="0" w:space="0" w:color="auto"/>
        <w:left w:val="none" w:sz="0" w:space="0" w:color="auto"/>
        <w:bottom w:val="none" w:sz="0" w:space="0" w:color="auto"/>
        <w:right w:val="none" w:sz="0" w:space="0" w:color="auto"/>
      </w:divBdr>
    </w:div>
    <w:div w:id="887255394">
      <w:bodyDiv w:val="1"/>
      <w:marLeft w:val="0"/>
      <w:marRight w:val="0"/>
      <w:marTop w:val="0"/>
      <w:marBottom w:val="0"/>
      <w:divBdr>
        <w:top w:val="none" w:sz="0" w:space="0" w:color="auto"/>
        <w:left w:val="none" w:sz="0" w:space="0" w:color="auto"/>
        <w:bottom w:val="none" w:sz="0" w:space="0" w:color="auto"/>
        <w:right w:val="none" w:sz="0" w:space="0" w:color="auto"/>
      </w:divBdr>
    </w:div>
    <w:div w:id="902717666">
      <w:bodyDiv w:val="1"/>
      <w:marLeft w:val="0"/>
      <w:marRight w:val="0"/>
      <w:marTop w:val="0"/>
      <w:marBottom w:val="0"/>
      <w:divBdr>
        <w:top w:val="none" w:sz="0" w:space="0" w:color="auto"/>
        <w:left w:val="none" w:sz="0" w:space="0" w:color="auto"/>
        <w:bottom w:val="none" w:sz="0" w:space="0" w:color="auto"/>
        <w:right w:val="none" w:sz="0" w:space="0" w:color="auto"/>
      </w:divBdr>
    </w:div>
    <w:div w:id="947275047">
      <w:bodyDiv w:val="1"/>
      <w:marLeft w:val="0"/>
      <w:marRight w:val="0"/>
      <w:marTop w:val="0"/>
      <w:marBottom w:val="0"/>
      <w:divBdr>
        <w:top w:val="none" w:sz="0" w:space="0" w:color="auto"/>
        <w:left w:val="none" w:sz="0" w:space="0" w:color="auto"/>
        <w:bottom w:val="none" w:sz="0" w:space="0" w:color="auto"/>
        <w:right w:val="none" w:sz="0" w:space="0" w:color="auto"/>
      </w:divBdr>
    </w:div>
    <w:div w:id="975718069">
      <w:bodyDiv w:val="1"/>
      <w:marLeft w:val="0"/>
      <w:marRight w:val="0"/>
      <w:marTop w:val="0"/>
      <w:marBottom w:val="0"/>
      <w:divBdr>
        <w:top w:val="none" w:sz="0" w:space="0" w:color="auto"/>
        <w:left w:val="none" w:sz="0" w:space="0" w:color="auto"/>
        <w:bottom w:val="none" w:sz="0" w:space="0" w:color="auto"/>
        <w:right w:val="none" w:sz="0" w:space="0" w:color="auto"/>
      </w:divBdr>
    </w:div>
    <w:div w:id="982735517">
      <w:bodyDiv w:val="1"/>
      <w:marLeft w:val="0"/>
      <w:marRight w:val="0"/>
      <w:marTop w:val="0"/>
      <w:marBottom w:val="0"/>
      <w:divBdr>
        <w:top w:val="none" w:sz="0" w:space="0" w:color="auto"/>
        <w:left w:val="none" w:sz="0" w:space="0" w:color="auto"/>
        <w:bottom w:val="none" w:sz="0" w:space="0" w:color="auto"/>
        <w:right w:val="none" w:sz="0" w:space="0" w:color="auto"/>
      </w:divBdr>
    </w:div>
    <w:div w:id="998001855">
      <w:bodyDiv w:val="1"/>
      <w:marLeft w:val="0"/>
      <w:marRight w:val="0"/>
      <w:marTop w:val="0"/>
      <w:marBottom w:val="0"/>
      <w:divBdr>
        <w:top w:val="none" w:sz="0" w:space="0" w:color="auto"/>
        <w:left w:val="none" w:sz="0" w:space="0" w:color="auto"/>
        <w:bottom w:val="none" w:sz="0" w:space="0" w:color="auto"/>
        <w:right w:val="none" w:sz="0" w:space="0" w:color="auto"/>
      </w:divBdr>
    </w:div>
    <w:div w:id="998579812">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46029768">
      <w:bodyDiv w:val="1"/>
      <w:marLeft w:val="0"/>
      <w:marRight w:val="0"/>
      <w:marTop w:val="0"/>
      <w:marBottom w:val="0"/>
      <w:divBdr>
        <w:top w:val="none" w:sz="0" w:space="0" w:color="auto"/>
        <w:left w:val="none" w:sz="0" w:space="0" w:color="auto"/>
        <w:bottom w:val="none" w:sz="0" w:space="0" w:color="auto"/>
        <w:right w:val="none" w:sz="0" w:space="0" w:color="auto"/>
      </w:divBdr>
    </w:div>
    <w:div w:id="1060205127">
      <w:bodyDiv w:val="1"/>
      <w:marLeft w:val="0"/>
      <w:marRight w:val="0"/>
      <w:marTop w:val="0"/>
      <w:marBottom w:val="0"/>
      <w:divBdr>
        <w:top w:val="none" w:sz="0" w:space="0" w:color="auto"/>
        <w:left w:val="none" w:sz="0" w:space="0" w:color="auto"/>
        <w:bottom w:val="none" w:sz="0" w:space="0" w:color="auto"/>
        <w:right w:val="none" w:sz="0" w:space="0" w:color="auto"/>
      </w:divBdr>
    </w:div>
    <w:div w:id="1096318885">
      <w:bodyDiv w:val="1"/>
      <w:marLeft w:val="0"/>
      <w:marRight w:val="0"/>
      <w:marTop w:val="0"/>
      <w:marBottom w:val="0"/>
      <w:divBdr>
        <w:top w:val="none" w:sz="0" w:space="0" w:color="auto"/>
        <w:left w:val="none" w:sz="0" w:space="0" w:color="auto"/>
        <w:bottom w:val="none" w:sz="0" w:space="0" w:color="auto"/>
        <w:right w:val="none" w:sz="0" w:space="0" w:color="auto"/>
      </w:divBdr>
    </w:div>
    <w:div w:id="1142818962">
      <w:bodyDiv w:val="1"/>
      <w:marLeft w:val="0"/>
      <w:marRight w:val="0"/>
      <w:marTop w:val="0"/>
      <w:marBottom w:val="0"/>
      <w:divBdr>
        <w:top w:val="none" w:sz="0" w:space="0" w:color="auto"/>
        <w:left w:val="none" w:sz="0" w:space="0" w:color="auto"/>
        <w:bottom w:val="none" w:sz="0" w:space="0" w:color="auto"/>
        <w:right w:val="none" w:sz="0" w:space="0" w:color="auto"/>
      </w:divBdr>
    </w:div>
    <w:div w:id="1171986472">
      <w:bodyDiv w:val="1"/>
      <w:marLeft w:val="0"/>
      <w:marRight w:val="0"/>
      <w:marTop w:val="0"/>
      <w:marBottom w:val="0"/>
      <w:divBdr>
        <w:top w:val="none" w:sz="0" w:space="0" w:color="auto"/>
        <w:left w:val="none" w:sz="0" w:space="0" w:color="auto"/>
        <w:bottom w:val="none" w:sz="0" w:space="0" w:color="auto"/>
        <w:right w:val="none" w:sz="0" w:space="0" w:color="auto"/>
      </w:divBdr>
    </w:div>
    <w:div w:id="1195538713">
      <w:bodyDiv w:val="1"/>
      <w:marLeft w:val="0"/>
      <w:marRight w:val="0"/>
      <w:marTop w:val="0"/>
      <w:marBottom w:val="0"/>
      <w:divBdr>
        <w:top w:val="none" w:sz="0" w:space="0" w:color="auto"/>
        <w:left w:val="none" w:sz="0" w:space="0" w:color="auto"/>
        <w:bottom w:val="none" w:sz="0" w:space="0" w:color="auto"/>
        <w:right w:val="none" w:sz="0" w:space="0" w:color="auto"/>
      </w:divBdr>
    </w:div>
    <w:div w:id="1196428525">
      <w:bodyDiv w:val="1"/>
      <w:marLeft w:val="0"/>
      <w:marRight w:val="0"/>
      <w:marTop w:val="0"/>
      <w:marBottom w:val="0"/>
      <w:divBdr>
        <w:top w:val="none" w:sz="0" w:space="0" w:color="auto"/>
        <w:left w:val="none" w:sz="0" w:space="0" w:color="auto"/>
        <w:bottom w:val="none" w:sz="0" w:space="0" w:color="auto"/>
        <w:right w:val="none" w:sz="0" w:space="0" w:color="auto"/>
      </w:divBdr>
    </w:div>
    <w:div w:id="1272317109">
      <w:bodyDiv w:val="1"/>
      <w:marLeft w:val="0"/>
      <w:marRight w:val="0"/>
      <w:marTop w:val="0"/>
      <w:marBottom w:val="0"/>
      <w:divBdr>
        <w:top w:val="none" w:sz="0" w:space="0" w:color="auto"/>
        <w:left w:val="none" w:sz="0" w:space="0" w:color="auto"/>
        <w:bottom w:val="none" w:sz="0" w:space="0" w:color="auto"/>
        <w:right w:val="none" w:sz="0" w:space="0" w:color="auto"/>
      </w:divBdr>
    </w:div>
    <w:div w:id="1292856061">
      <w:bodyDiv w:val="1"/>
      <w:marLeft w:val="0"/>
      <w:marRight w:val="0"/>
      <w:marTop w:val="0"/>
      <w:marBottom w:val="0"/>
      <w:divBdr>
        <w:top w:val="none" w:sz="0" w:space="0" w:color="auto"/>
        <w:left w:val="none" w:sz="0" w:space="0" w:color="auto"/>
        <w:bottom w:val="none" w:sz="0" w:space="0" w:color="auto"/>
        <w:right w:val="none" w:sz="0" w:space="0" w:color="auto"/>
      </w:divBdr>
    </w:div>
    <w:div w:id="1316256015">
      <w:bodyDiv w:val="1"/>
      <w:marLeft w:val="0"/>
      <w:marRight w:val="0"/>
      <w:marTop w:val="0"/>
      <w:marBottom w:val="0"/>
      <w:divBdr>
        <w:top w:val="none" w:sz="0" w:space="0" w:color="auto"/>
        <w:left w:val="none" w:sz="0" w:space="0" w:color="auto"/>
        <w:bottom w:val="none" w:sz="0" w:space="0" w:color="auto"/>
        <w:right w:val="none" w:sz="0" w:space="0" w:color="auto"/>
      </w:divBdr>
    </w:div>
    <w:div w:id="1337997745">
      <w:bodyDiv w:val="1"/>
      <w:marLeft w:val="0"/>
      <w:marRight w:val="0"/>
      <w:marTop w:val="0"/>
      <w:marBottom w:val="0"/>
      <w:divBdr>
        <w:top w:val="none" w:sz="0" w:space="0" w:color="auto"/>
        <w:left w:val="none" w:sz="0" w:space="0" w:color="auto"/>
        <w:bottom w:val="none" w:sz="0" w:space="0" w:color="auto"/>
        <w:right w:val="none" w:sz="0" w:space="0" w:color="auto"/>
      </w:divBdr>
    </w:div>
    <w:div w:id="1340347623">
      <w:bodyDiv w:val="1"/>
      <w:marLeft w:val="0"/>
      <w:marRight w:val="0"/>
      <w:marTop w:val="0"/>
      <w:marBottom w:val="0"/>
      <w:divBdr>
        <w:top w:val="none" w:sz="0" w:space="0" w:color="auto"/>
        <w:left w:val="none" w:sz="0" w:space="0" w:color="auto"/>
        <w:bottom w:val="none" w:sz="0" w:space="0" w:color="auto"/>
        <w:right w:val="none" w:sz="0" w:space="0" w:color="auto"/>
      </w:divBdr>
    </w:div>
    <w:div w:id="1348403889">
      <w:bodyDiv w:val="1"/>
      <w:marLeft w:val="0"/>
      <w:marRight w:val="0"/>
      <w:marTop w:val="0"/>
      <w:marBottom w:val="0"/>
      <w:divBdr>
        <w:top w:val="none" w:sz="0" w:space="0" w:color="auto"/>
        <w:left w:val="none" w:sz="0" w:space="0" w:color="auto"/>
        <w:bottom w:val="none" w:sz="0" w:space="0" w:color="auto"/>
        <w:right w:val="none" w:sz="0" w:space="0" w:color="auto"/>
      </w:divBdr>
    </w:div>
    <w:div w:id="1366950768">
      <w:bodyDiv w:val="1"/>
      <w:marLeft w:val="0"/>
      <w:marRight w:val="0"/>
      <w:marTop w:val="0"/>
      <w:marBottom w:val="0"/>
      <w:divBdr>
        <w:top w:val="none" w:sz="0" w:space="0" w:color="auto"/>
        <w:left w:val="none" w:sz="0" w:space="0" w:color="auto"/>
        <w:bottom w:val="none" w:sz="0" w:space="0" w:color="auto"/>
        <w:right w:val="none" w:sz="0" w:space="0" w:color="auto"/>
      </w:divBdr>
    </w:div>
    <w:div w:id="1385593620">
      <w:bodyDiv w:val="1"/>
      <w:marLeft w:val="0"/>
      <w:marRight w:val="0"/>
      <w:marTop w:val="0"/>
      <w:marBottom w:val="0"/>
      <w:divBdr>
        <w:top w:val="none" w:sz="0" w:space="0" w:color="auto"/>
        <w:left w:val="none" w:sz="0" w:space="0" w:color="auto"/>
        <w:bottom w:val="none" w:sz="0" w:space="0" w:color="auto"/>
        <w:right w:val="none" w:sz="0" w:space="0" w:color="auto"/>
      </w:divBdr>
    </w:div>
    <w:div w:id="1414014042">
      <w:bodyDiv w:val="1"/>
      <w:marLeft w:val="0"/>
      <w:marRight w:val="0"/>
      <w:marTop w:val="0"/>
      <w:marBottom w:val="0"/>
      <w:divBdr>
        <w:top w:val="none" w:sz="0" w:space="0" w:color="auto"/>
        <w:left w:val="none" w:sz="0" w:space="0" w:color="auto"/>
        <w:bottom w:val="none" w:sz="0" w:space="0" w:color="auto"/>
        <w:right w:val="none" w:sz="0" w:space="0" w:color="auto"/>
      </w:divBdr>
    </w:div>
    <w:div w:id="1415201320">
      <w:bodyDiv w:val="1"/>
      <w:marLeft w:val="0"/>
      <w:marRight w:val="0"/>
      <w:marTop w:val="0"/>
      <w:marBottom w:val="0"/>
      <w:divBdr>
        <w:top w:val="none" w:sz="0" w:space="0" w:color="auto"/>
        <w:left w:val="none" w:sz="0" w:space="0" w:color="auto"/>
        <w:bottom w:val="none" w:sz="0" w:space="0" w:color="auto"/>
        <w:right w:val="none" w:sz="0" w:space="0" w:color="auto"/>
      </w:divBdr>
    </w:div>
    <w:div w:id="1417897368">
      <w:bodyDiv w:val="1"/>
      <w:marLeft w:val="0"/>
      <w:marRight w:val="0"/>
      <w:marTop w:val="0"/>
      <w:marBottom w:val="0"/>
      <w:divBdr>
        <w:top w:val="none" w:sz="0" w:space="0" w:color="auto"/>
        <w:left w:val="none" w:sz="0" w:space="0" w:color="auto"/>
        <w:bottom w:val="none" w:sz="0" w:space="0" w:color="auto"/>
        <w:right w:val="none" w:sz="0" w:space="0" w:color="auto"/>
      </w:divBdr>
    </w:div>
    <w:div w:id="1429503931">
      <w:bodyDiv w:val="1"/>
      <w:marLeft w:val="0"/>
      <w:marRight w:val="0"/>
      <w:marTop w:val="0"/>
      <w:marBottom w:val="0"/>
      <w:divBdr>
        <w:top w:val="none" w:sz="0" w:space="0" w:color="auto"/>
        <w:left w:val="none" w:sz="0" w:space="0" w:color="auto"/>
        <w:bottom w:val="none" w:sz="0" w:space="0" w:color="auto"/>
        <w:right w:val="none" w:sz="0" w:space="0" w:color="auto"/>
      </w:divBdr>
    </w:div>
    <w:div w:id="1438521565">
      <w:bodyDiv w:val="1"/>
      <w:marLeft w:val="0"/>
      <w:marRight w:val="0"/>
      <w:marTop w:val="0"/>
      <w:marBottom w:val="0"/>
      <w:divBdr>
        <w:top w:val="none" w:sz="0" w:space="0" w:color="auto"/>
        <w:left w:val="none" w:sz="0" w:space="0" w:color="auto"/>
        <w:bottom w:val="none" w:sz="0" w:space="0" w:color="auto"/>
        <w:right w:val="none" w:sz="0" w:space="0" w:color="auto"/>
      </w:divBdr>
    </w:div>
    <w:div w:id="1466239876">
      <w:bodyDiv w:val="1"/>
      <w:marLeft w:val="0"/>
      <w:marRight w:val="0"/>
      <w:marTop w:val="0"/>
      <w:marBottom w:val="0"/>
      <w:divBdr>
        <w:top w:val="none" w:sz="0" w:space="0" w:color="auto"/>
        <w:left w:val="none" w:sz="0" w:space="0" w:color="auto"/>
        <w:bottom w:val="none" w:sz="0" w:space="0" w:color="auto"/>
        <w:right w:val="none" w:sz="0" w:space="0" w:color="auto"/>
      </w:divBdr>
    </w:div>
    <w:div w:id="1483153848">
      <w:bodyDiv w:val="1"/>
      <w:marLeft w:val="0"/>
      <w:marRight w:val="0"/>
      <w:marTop w:val="0"/>
      <w:marBottom w:val="0"/>
      <w:divBdr>
        <w:top w:val="none" w:sz="0" w:space="0" w:color="auto"/>
        <w:left w:val="none" w:sz="0" w:space="0" w:color="auto"/>
        <w:bottom w:val="none" w:sz="0" w:space="0" w:color="auto"/>
        <w:right w:val="none" w:sz="0" w:space="0" w:color="auto"/>
      </w:divBdr>
    </w:div>
    <w:div w:id="1484472272">
      <w:bodyDiv w:val="1"/>
      <w:marLeft w:val="0"/>
      <w:marRight w:val="0"/>
      <w:marTop w:val="0"/>
      <w:marBottom w:val="0"/>
      <w:divBdr>
        <w:top w:val="none" w:sz="0" w:space="0" w:color="auto"/>
        <w:left w:val="none" w:sz="0" w:space="0" w:color="auto"/>
        <w:bottom w:val="none" w:sz="0" w:space="0" w:color="auto"/>
        <w:right w:val="none" w:sz="0" w:space="0" w:color="auto"/>
      </w:divBdr>
    </w:div>
    <w:div w:id="1519660167">
      <w:bodyDiv w:val="1"/>
      <w:marLeft w:val="0"/>
      <w:marRight w:val="0"/>
      <w:marTop w:val="0"/>
      <w:marBottom w:val="0"/>
      <w:divBdr>
        <w:top w:val="none" w:sz="0" w:space="0" w:color="auto"/>
        <w:left w:val="none" w:sz="0" w:space="0" w:color="auto"/>
        <w:bottom w:val="none" w:sz="0" w:space="0" w:color="auto"/>
        <w:right w:val="none" w:sz="0" w:space="0" w:color="auto"/>
      </w:divBdr>
    </w:div>
    <w:div w:id="1534269389">
      <w:bodyDiv w:val="1"/>
      <w:marLeft w:val="0"/>
      <w:marRight w:val="0"/>
      <w:marTop w:val="0"/>
      <w:marBottom w:val="0"/>
      <w:divBdr>
        <w:top w:val="none" w:sz="0" w:space="0" w:color="auto"/>
        <w:left w:val="none" w:sz="0" w:space="0" w:color="auto"/>
        <w:bottom w:val="none" w:sz="0" w:space="0" w:color="auto"/>
        <w:right w:val="none" w:sz="0" w:space="0" w:color="auto"/>
      </w:divBdr>
    </w:div>
    <w:div w:id="1555461217">
      <w:bodyDiv w:val="1"/>
      <w:marLeft w:val="0"/>
      <w:marRight w:val="0"/>
      <w:marTop w:val="0"/>
      <w:marBottom w:val="0"/>
      <w:divBdr>
        <w:top w:val="none" w:sz="0" w:space="0" w:color="auto"/>
        <w:left w:val="none" w:sz="0" w:space="0" w:color="auto"/>
        <w:bottom w:val="none" w:sz="0" w:space="0" w:color="auto"/>
        <w:right w:val="none" w:sz="0" w:space="0" w:color="auto"/>
      </w:divBdr>
    </w:div>
    <w:div w:id="1560287948">
      <w:bodyDiv w:val="1"/>
      <w:marLeft w:val="0"/>
      <w:marRight w:val="0"/>
      <w:marTop w:val="0"/>
      <w:marBottom w:val="0"/>
      <w:divBdr>
        <w:top w:val="none" w:sz="0" w:space="0" w:color="auto"/>
        <w:left w:val="none" w:sz="0" w:space="0" w:color="auto"/>
        <w:bottom w:val="none" w:sz="0" w:space="0" w:color="auto"/>
        <w:right w:val="none" w:sz="0" w:space="0" w:color="auto"/>
      </w:divBdr>
    </w:div>
    <w:div w:id="1563711421">
      <w:bodyDiv w:val="1"/>
      <w:marLeft w:val="0"/>
      <w:marRight w:val="0"/>
      <w:marTop w:val="0"/>
      <w:marBottom w:val="0"/>
      <w:divBdr>
        <w:top w:val="none" w:sz="0" w:space="0" w:color="auto"/>
        <w:left w:val="none" w:sz="0" w:space="0" w:color="auto"/>
        <w:bottom w:val="none" w:sz="0" w:space="0" w:color="auto"/>
        <w:right w:val="none" w:sz="0" w:space="0" w:color="auto"/>
      </w:divBdr>
    </w:div>
    <w:div w:id="1565409029">
      <w:bodyDiv w:val="1"/>
      <w:marLeft w:val="0"/>
      <w:marRight w:val="0"/>
      <w:marTop w:val="0"/>
      <w:marBottom w:val="0"/>
      <w:divBdr>
        <w:top w:val="none" w:sz="0" w:space="0" w:color="auto"/>
        <w:left w:val="none" w:sz="0" w:space="0" w:color="auto"/>
        <w:bottom w:val="none" w:sz="0" w:space="0" w:color="auto"/>
        <w:right w:val="none" w:sz="0" w:space="0" w:color="auto"/>
      </w:divBdr>
    </w:div>
    <w:div w:id="1591812871">
      <w:bodyDiv w:val="1"/>
      <w:marLeft w:val="0"/>
      <w:marRight w:val="0"/>
      <w:marTop w:val="0"/>
      <w:marBottom w:val="0"/>
      <w:divBdr>
        <w:top w:val="none" w:sz="0" w:space="0" w:color="auto"/>
        <w:left w:val="none" w:sz="0" w:space="0" w:color="auto"/>
        <w:bottom w:val="none" w:sz="0" w:space="0" w:color="auto"/>
        <w:right w:val="none" w:sz="0" w:space="0" w:color="auto"/>
      </w:divBdr>
    </w:div>
    <w:div w:id="1598978079">
      <w:bodyDiv w:val="1"/>
      <w:marLeft w:val="0"/>
      <w:marRight w:val="0"/>
      <w:marTop w:val="0"/>
      <w:marBottom w:val="0"/>
      <w:divBdr>
        <w:top w:val="none" w:sz="0" w:space="0" w:color="auto"/>
        <w:left w:val="none" w:sz="0" w:space="0" w:color="auto"/>
        <w:bottom w:val="none" w:sz="0" w:space="0" w:color="auto"/>
        <w:right w:val="none" w:sz="0" w:space="0" w:color="auto"/>
      </w:divBdr>
    </w:div>
    <w:div w:id="1602107194">
      <w:bodyDiv w:val="1"/>
      <w:marLeft w:val="0"/>
      <w:marRight w:val="0"/>
      <w:marTop w:val="0"/>
      <w:marBottom w:val="0"/>
      <w:divBdr>
        <w:top w:val="none" w:sz="0" w:space="0" w:color="auto"/>
        <w:left w:val="none" w:sz="0" w:space="0" w:color="auto"/>
        <w:bottom w:val="none" w:sz="0" w:space="0" w:color="auto"/>
        <w:right w:val="none" w:sz="0" w:space="0" w:color="auto"/>
      </w:divBdr>
    </w:div>
    <w:div w:id="1608274096">
      <w:bodyDiv w:val="1"/>
      <w:marLeft w:val="0"/>
      <w:marRight w:val="0"/>
      <w:marTop w:val="0"/>
      <w:marBottom w:val="0"/>
      <w:divBdr>
        <w:top w:val="none" w:sz="0" w:space="0" w:color="auto"/>
        <w:left w:val="none" w:sz="0" w:space="0" w:color="auto"/>
        <w:bottom w:val="none" w:sz="0" w:space="0" w:color="auto"/>
        <w:right w:val="none" w:sz="0" w:space="0" w:color="auto"/>
      </w:divBdr>
    </w:div>
    <w:div w:id="1629965745">
      <w:bodyDiv w:val="1"/>
      <w:marLeft w:val="0"/>
      <w:marRight w:val="0"/>
      <w:marTop w:val="0"/>
      <w:marBottom w:val="0"/>
      <w:divBdr>
        <w:top w:val="none" w:sz="0" w:space="0" w:color="auto"/>
        <w:left w:val="none" w:sz="0" w:space="0" w:color="auto"/>
        <w:bottom w:val="none" w:sz="0" w:space="0" w:color="auto"/>
        <w:right w:val="none" w:sz="0" w:space="0" w:color="auto"/>
      </w:divBdr>
    </w:div>
    <w:div w:id="1633704670">
      <w:bodyDiv w:val="1"/>
      <w:marLeft w:val="0"/>
      <w:marRight w:val="0"/>
      <w:marTop w:val="0"/>
      <w:marBottom w:val="0"/>
      <w:divBdr>
        <w:top w:val="none" w:sz="0" w:space="0" w:color="auto"/>
        <w:left w:val="none" w:sz="0" w:space="0" w:color="auto"/>
        <w:bottom w:val="none" w:sz="0" w:space="0" w:color="auto"/>
        <w:right w:val="none" w:sz="0" w:space="0" w:color="auto"/>
      </w:divBdr>
    </w:div>
    <w:div w:id="1641693570">
      <w:bodyDiv w:val="1"/>
      <w:marLeft w:val="0"/>
      <w:marRight w:val="0"/>
      <w:marTop w:val="0"/>
      <w:marBottom w:val="0"/>
      <w:divBdr>
        <w:top w:val="none" w:sz="0" w:space="0" w:color="auto"/>
        <w:left w:val="none" w:sz="0" w:space="0" w:color="auto"/>
        <w:bottom w:val="none" w:sz="0" w:space="0" w:color="auto"/>
        <w:right w:val="none" w:sz="0" w:space="0" w:color="auto"/>
      </w:divBdr>
    </w:div>
    <w:div w:id="1661038131">
      <w:bodyDiv w:val="1"/>
      <w:marLeft w:val="0"/>
      <w:marRight w:val="0"/>
      <w:marTop w:val="0"/>
      <w:marBottom w:val="0"/>
      <w:divBdr>
        <w:top w:val="none" w:sz="0" w:space="0" w:color="auto"/>
        <w:left w:val="none" w:sz="0" w:space="0" w:color="auto"/>
        <w:bottom w:val="none" w:sz="0" w:space="0" w:color="auto"/>
        <w:right w:val="none" w:sz="0" w:space="0" w:color="auto"/>
      </w:divBdr>
    </w:div>
    <w:div w:id="1664432439">
      <w:bodyDiv w:val="1"/>
      <w:marLeft w:val="0"/>
      <w:marRight w:val="0"/>
      <w:marTop w:val="0"/>
      <w:marBottom w:val="0"/>
      <w:divBdr>
        <w:top w:val="none" w:sz="0" w:space="0" w:color="auto"/>
        <w:left w:val="none" w:sz="0" w:space="0" w:color="auto"/>
        <w:bottom w:val="none" w:sz="0" w:space="0" w:color="auto"/>
        <w:right w:val="none" w:sz="0" w:space="0" w:color="auto"/>
      </w:divBdr>
    </w:div>
    <w:div w:id="1690445057">
      <w:bodyDiv w:val="1"/>
      <w:marLeft w:val="0"/>
      <w:marRight w:val="0"/>
      <w:marTop w:val="0"/>
      <w:marBottom w:val="0"/>
      <w:divBdr>
        <w:top w:val="none" w:sz="0" w:space="0" w:color="auto"/>
        <w:left w:val="none" w:sz="0" w:space="0" w:color="auto"/>
        <w:bottom w:val="none" w:sz="0" w:space="0" w:color="auto"/>
        <w:right w:val="none" w:sz="0" w:space="0" w:color="auto"/>
      </w:divBdr>
    </w:div>
    <w:div w:id="1692760681">
      <w:bodyDiv w:val="1"/>
      <w:marLeft w:val="0"/>
      <w:marRight w:val="0"/>
      <w:marTop w:val="0"/>
      <w:marBottom w:val="0"/>
      <w:divBdr>
        <w:top w:val="none" w:sz="0" w:space="0" w:color="auto"/>
        <w:left w:val="none" w:sz="0" w:space="0" w:color="auto"/>
        <w:bottom w:val="none" w:sz="0" w:space="0" w:color="auto"/>
        <w:right w:val="none" w:sz="0" w:space="0" w:color="auto"/>
      </w:divBdr>
    </w:div>
    <w:div w:id="1693796986">
      <w:bodyDiv w:val="1"/>
      <w:marLeft w:val="0"/>
      <w:marRight w:val="0"/>
      <w:marTop w:val="0"/>
      <w:marBottom w:val="0"/>
      <w:divBdr>
        <w:top w:val="none" w:sz="0" w:space="0" w:color="auto"/>
        <w:left w:val="none" w:sz="0" w:space="0" w:color="auto"/>
        <w:bottom w:val="none" w:sz="0" w:space="0" w:color="auto"/>
        <w:right w:val="none" w:sz="0" w:space="0" w:color="auto"/>
      </w:divBdr>
    </w:div>
    <w:div w:id="1732846444">
      <w:bodyDiv w:val="1"/>
      <w:marLeft w:val="0"/>
      <w:marRight w:val="0"/>
      <w:marTop w:val="0"/>
      <w:marBottom w:val="0"/>
      <w:divBdr>
        <w:top w:val="none" w:sz="0" w:space="0" w:color="auto"/>
        <w:left w:val="none" w:sz="0" w:space="0" w:color="auto"/>
        <w:bottom w:val="none" w:sz="0" w:space="0" w:color="auto"/>
        <w:right w:val="none" w:sz="0" w:space="0" w:color="auto"/>
      </w:divBdr>
    </w:div>
    <w:div w:id="1787700389">
      <w:bodyDiv w:val="1"/>
      <w:marLeft w:val="0"/>
      <w:marRight w:val="0"/>
      <w:marTop w:val="0"/>
      <w:marBottom w:val="0"/>
      <w:divBdr>
        <w:top w:val="none" w:sz="0" w:space="0" w:color="auto"/>
        <w:left w:val="none" w:sz="0" w:space="0" w:color="auto"/>
        <w:bottom w:val="none" w:sz="0" w:space="0" w:color="auto"/>
        <w:right w:val="none" w:sz="0" w:space="0" w:color="auto"/>
      </w:divBdr>
    </w:div>
    <w:div w:id="1803503288">
      <w:bodyDiv w:val="1"/>
      <w:marLeft w:val="0"/>
      <w:marRight w:val="0"/>
      <w:marTop w:val="0"/>
      <w:marBottom w:val="0"/>
      <w:divBdr>
        <w:top w:val="none" w:sz="0" w:space="0" w:color="auto"/>
        <w:left w:val="none" w:sz="0" w:space="0" w:color="auto"/>
        <w:bottom w:val="none" w:sz="0" w:space="0" w:color="auto"/>
        <w:right w:val="none" w:sz="0" w:space="0" w:color="auto"/>
      </w:divBdr>
    </w:div>
    <w:div w:id="1815566170">
      <w:bodyDiv w:val="1"/>
      <w:marLeft w:val="0"/>
      <w:marRight w:val="0"/>
      <w:marTop w:val="0"/>
      <w:marBottom w:val="0"/>
      <w:divBdr>
        <w:top w:val="none" w:sz="0" w:space="0" w:color="auto"/>
        <w:left w:val="none" w:sz="0" w:space="0" w:color="auto"/>
        <w:bottom w:val="none" w:sz="0" w:space="0" w:color="auto"/>
        <w:right w:val="none" w:sz="0" w:space="0" w:color="auto"/>
      </w:divBdr>
    </w:div>
    <w:div w:id="1821144260">
      <w:bodyDiv w:val="1"/>
      <w:marLeft w:val="0"/>
      <w:marRight w:val="0"/>
      <w:marTop w:val="0"/>
      <w:marBottom w:val="0"/>
      <w:divBdr>
        <w:top w:val="none" w:sz="0" w:space="0" w:color="auto"/>
        <w:left w:val="none" w:sz="0" w:space="0" w:color="auto"/>
        <w:bottom w:val="none" w:sz="0" w:space="0" w:color="auto"/>
        <w:right w:val="none" w:sz="0" w:space="0" w:color="auto"/>
      </w:divBdr>
    </w:div>
    <w:div w:id="1843155513">
      <w:bodyDiv w:val="1"/>
      <w:marLeft w:val="0"/>
      <w:marRight w:val="0"/>
      <w:marTop w:val="0"/>
      <w:marBottom w:val="0"/>
      <w:divBdr>
        <w:top w:val="none" w:sz="0" w:space="0" w:color="auto"/>
        <w:left w:val="none" w:sz="0" w:space="0" w:color="auto"/>
        <w:bottom w:val="none" w:sz="0" w:space="0" w:color="auto"/>
        <w:right w:val="none" w:sz="0" w:space="0" w:color="auto"/>
      </w:divBdr>
    </w:div>
    <w:div w:id="1845242151">
      <w:bodyDiv w:val="1"/>
      <w:marLeft w:val="0"/>
      <w:marRight w:val="0"/>
      <w:marTop w:val="0"/>
      <w:marBottom w:val="0"/>
      <w:divBdr>
        <w:top w:val="none" w:sz="0" w:space="0" w:color="auto"/>
        <w:left w:val="none" w:sz="0" w:space="0" w:color="auto"/>
        <w:bottom w:val="none" w:sz="0" w:space="0" w:color="auto"/>
        <w:right w:val="none" w:sz="0" w:space="0" w:color="auto"/>
      </w:divBdr>
    </w:div>
    <w:div w:id="1849982776">
      <w:bodyDiv w:val="1"/>
      <w:marLeft w:val="0"/>
      <w:marRight w:val="0"/>
      <w:marTop w:val="0"/>
      <w:marBottom w:val="0"/>
      <w:divBdr>
        <w:top w:val="none" w:sz="0" w:space="0" w:color="auto"/>
        <w:left w:val="none" w:sz="0" w:space="0" w:color="auto"/>
        <w:bottom w:val="none" w:sz="0" w:space="0" w:color="auto"/>
        <w:right w:val="none" w:sz="0" w:space="0" w:color="auto"/>
      </w:divBdr>
    </w:div>
    <w:div w:id="1877889880">
      <w:bodyDiv w:val="1"/>
      <w:marLeft w:val="0"/>
      <w:marRight w:val="0"/>
      <w:marTop w:val="0"/>
      <w:marBottom w:val="0"/>
      <w:divBdr>
        <w:top w:val="none" w:sz="0" w:space="0" w:color="auto"/>
        <w:left w:val="none" w:sz="0" w:space="0" w:color="auto"/>
        <w:bottom w:val="none" w:sz="0" w:space="0" w:color="auto"/>
        <w:right w:val="none" w:sz="0" w:space="0" w:color="auto"/>
      </w:divBdr>
    </w:div>
    <w:div w:id="1898394774">
      <w:bodyDiv w:val="1"/>
      <w:marLeft w:val="0"/>
      <w:marRight w:val="0"/>
      <w:marTop w:val="0"/>
      <w:marBottom w:val="0"/>
      <w:divBdr>
        <w:top w:val="none" w:sz="0" w:space="0" w:color="auto"/>
        <w:left w:val="none" w:sz="0" w:space="0" w:color="auto"/>
        <w:bottom w:val="none" w:sz="0" w:space="0" w:color="auto"/>
        <w:right w:val="none" w:sz="0" w:space="0" w:color="auto"/>
      </w:divBdr>
    </w:div>
    <w:div w:id="1942184571">
      <w:bodyDiv w:val="1"/>
      <w:marLeft w:val="0"/>
      <w:marRight w:val="0"/>
      <w:marTop w:val="0"/>
      <w:marBottom w:val="0"/>
      <w:divBdr>
        <w:top w:val="none" w:sz="0" w:space="0" w:color="auto"/>
        <w:left w:val="none" w:sz="0" w:space="0" w:color="auto"/>
        <w:bottom w:val="none" w:sz="0" w:space="0" w:color="auto"/>
        <w:right w:val="none" w:sz="0" w:space="0" w:color="auto"/>
      </w:divBdr>
    </w:div>
    <w:div w:id="1944609555">
      <w:bodyDiv w:val="1"/>
      <w:marLeft w:val="0"/>
      <w:marRight w:val="0"/>
      <w:marTop w:val="0"/>
      <w:marBottom w:val="0"/>
      <w:divBdr>
        <w:top w:val="none" w:sz="0" w:space="0" w:color="auto"/>
        <w:left w:val="none" w:sz="0" w:space="0" w:color="auto"/>
        <w:bottom w:val="none" w:sz="0" w:space="0" w:color="auto"/>
        <w:right w:val="none" w:sz="0" w:space="0" w:color="auto"/>
      </w:divBdr>
    </w:div>
    <w:div w:id="1945766598">
      <w:bodyDiv w:val="1"/>
      <w:marLeft w:val="0"/>
      <w:marRight w:val="0"/>
      <w:marTop w:val="0"/>
      <w:marBottom w:val="0"/>
      <w:divBdr>
        <w:top w:val="none" w:sz="0" w:space="0" w:color="auto"/>
        <w:left w:val="none" w:sz="0" w:space="0" w:color="auto"/>
        <w:bottom w:val="none" w:sz="0" w:space="0" w:color="auto"/>
        <w:right w:val="none" w:sz="0" w:space="0" w:color="auto"/>
      </w:divBdr>
    </w:div>
    <w:div w:id="1965768282">
      <w:bodyDiv w:val="1"/>
      <w:marLeft w:val="0"/>
      <w:marRight w:val="0"/>
      <w:marTop w:val="0"/>
      <w:marBottom w:val="0"/>
      <w:divBdr>
        <w:top w:val="none" w:sz="0" w:space="0" w:color="auto"/>
        <w:left w:val="none" w:sz="0" w:space="0" w:color="auto"/>
        <w:bottom w:val="none" w:sz="0" w:space="0" w:color="auto"/>
        <w:right w:val="none" w:sz="0" w:space="0" w:color="auto"/>
      </w:divBdr>
    </w:div>
    <w:div w:id="1973555077">
      <w:bodyDiv w:val="1"/>
      <w:marLeft w:val="0"/>
      <w:marRight w:val="0"/>
      <w:marTop w:val="0"/>
      <w:marBottom w:val="0"/>
      <w:divBdr>
        <w:top w:val="none" w:sz="0" w:space="0" w:color="auto"/>
        <w:left w:val="none" w:sz="0" w:space="0" w:color="auto"/>
        <w:bottom w:val="none" w:sz="0" w:space="0" w:color="auto"/>
        <w:right w:val="none" w:sz="0" w:space="0" w:color="auto"/>
      </w:divBdr>
    </w:div>
    <w:div w:id="1976059923">
      <w:bodyDiv w:val="1"/>
      <w:marLeft w:val="0"/>
      <w:marRight w:val="0"/>
      <w:marTop w:val="0"/>
      <w:marBottom w:val="0"/>
      <w:divBdr>
        <w:top w:val="none" w:sz="0" w:space="0" w:color="auto"/>
        <w:left w:val="none" w:sz="0" w:space="0" w:color="auto"/>
        <w:bottom w:val="none" w:sz="0" w:space="0" w:color="auto"/>
        <w:right w:val="none" w:sz="0" w:space="0" w:color="auto"/>
      </w:divBdr>
    </w:div>
    <w:div w:id="1986544138">
      <w:bodyDiv w:val="1"/>
      <w:marLeft w:val="0"/>
      <w:marRight w:val="0"/>
      <w:marTop w:val="0"/>
      <w:marBottom w:val="0"/>
      <w:divBdr>
        <w:top w:val="none" w:sz="0" w:space="0" w:color="auto"/>
        <w:left w:val="none" w:sz="0" w:space="0" w:color="auto"/>
        <w:bottom w:val="none" w:sz="0" w:space="0" w:color="auto"/>
        <w:right w:val="none" w:sz="0" w:space="0" w:color="auto"/>
      </w:divBdr>
    </w:div>
    <w:div w:id="1990402119">
      <w:bodyDiv w:val="1"/>
      <w:marLeft w:val="0"/>
      <w:marRight w:val="0"/>
      <w:marTop w:val="0"/>
      <w:marBottom w:val="0"/>
      <w:divBdr>
        <w:top w:val="none" w:sz="0" w:space="0" w:color="auto"/>
        <w:left w:val="none" w:sz="0" w:space="0" w:color="auto"/>
        <w:bottom w:val="none" w:sz="0" w:space="0" w:color="auto"/>
        <w:right w:val="none" w:sz="0" w:space="0" w:color="auto"/>
      </w:divBdr>
    </w:div>
    <w:div w:id="2004310981">
      <w:bodyDiv w:val="1"/>
      <w:marLeft w:val="0"/>
      <w:marRight w:val="0"/>
      <w:marTop w:val="0"/>
      <w:marBottom w:val="0"/>
      <w:divBdr>
        <w:top w:val="none" w:sz="0" w:space="0" w:color="auto"/>
        <w:left w:val="none" w:sz="0" w:space="0" w:color="auto"/>
        <w:bottom w:val="none" w:sz="0" w:space="0" w:color="auto"/>
        <w:right w:val="none" w:sz="0" w:space="0" w:color="auto"/>
      </w:divBdr>
    </w:div>
    <w:div w:id="2005235640">
      <w:bodyDiv w:val="1"/>
      <w:marLeft w:val="0"/>
      <w:marRight w:val="0"/>
      <w:marTop w:val="0"/>
      <w:marBottom w:val="0"/>
      <w:divBdr>
        <w:top w:val="none" w:sz="0" w:space="0" w:color="auto"/>
        <w:left w:val="none" w:sz="0" w:space="0" w:color="auto"/>
        <w:bottom w:val="none" w:sz="0" w:space="0" w:color="auto"/>
        <w:right w:val="none" w:sz="0" w:space="0" w:color="auto"/>
      </w:divBdr>
    </w:div>
    <w:div w:id="2024353914">
      <w:bodyDiv w:val="1"/>
      <w:marLeft w:val="0"/>
      <w:marRight w:val="0"/>
      <w:marTop w:val="0"/>
      <w:marBottom w:val="0"/>
      <w:divBdr>
        <w:top w:val="none" w:sz="0" w:space="0" w:color="auto"/>
        <w:left w:val="none" w:sz="0" w:space="0" w:color="auto"/>
        <w:bottom w:val="none" w:sz="0" w:space="0" w:color="auto"/>
        <w:right w:val="none" w:sz="0" w:space="0" w:color="auto"/>
      </w:divBdr>
    </w:div>
    <w:div w:id="2026784777">
      <w:bodyDiv w:val="1"/>
      <w:marLeft w:val="0"/>
      <w:marRight w:val="0"/>
      <w:marTop w:val="0"/>
      <w:marBottom w:val="0"/>
      <w:divBdr>
        <w:top w:val="none" w:sz="0" w:space="0" w:color="auto"/>
        <w:left w:val="none" w:sz="0" w:space="0" w:color="auto"/>
        <w:bottom w:val="none" w:sz="0" w:space="0" w:color="auto"/>
        <w:right w:val="none" w:sz="0" w:space="0" w:color="auto"/>
      </w:divBdr>
    </w:div>
    <w:div w:id="2043823992">
      <w:bodyDiv w:val="1"/>
      <w:marLeft w:val="0"/>
      <w:marRight w:val="0"/>
      <w:marTop w:val="0"/>
      <w:marBottom w:val="0"/>
      <w:divBdr>
        <w:top w:val="none" w:sz="0" w:space="0" w:color="auto"/>
        <w:left w:val="none" w:sz="0" w:space="0" w:color="auto"/>
        <w:bottom w:val="none" w:sz="0" w:space="0" w:color="auto"/>
        <w:right w:val="none" w:sz="0" w:space="0" w:color="auto"/>
      </w:divBdr>
    </w:div>
    <w:div w:id="2046364462">
      <w:bodyDiv w:val="1"/>
      <w:marLeft w:val="0"/>
      <w:marRight w:val="0"/>
      <w:marTop w:val="0"/>
      <w:marBottom w:val="0"/>
      <w:divBdr>
        <w:top w:val="none" w:sz="0" w:space="0" w:color="auto"/>
        <w:left w:val="none" w:sz="0" w:space="0" w:color="auto"/>
        <w:bottom w:val="none" w:sz="0" w:space="0" w:color="auto"/>
        <w:right w:val="none" w:sz="0" w:space="0" w:color="auto"/>
      </w:divBdr>
    </w:div>
    <w:div w:id="2064139599">
      <w:bodyDiv w:val="1"/>
      <w:marLeft w:val="0"/>
      <w:marRight w:val="0"/>
      <w:marTop w:val="0"/>
      <w:marBottom w:val="0"/>
      <w:divBdr>
        <w:top w:val="none" w:sz="0" w:space="0" w:color="auto"/>
        <w:left w:val="none" w:sz="0" w:space="0" w:color="auto"/>
        <w:bottom w:val="none" w:sz="0" w:space="0" w:color="auto"/>
        <w:right w:val="none" w:sz="0" w:space="0" w:color="auto"/>
      </w:divBdr>
    </w:div>
    <w:div w:id="2081437935">
      <w:bodyDiv w:val="1"/>
      <w:marLeft w:val="0"/>
      <w:marRight w:val="0"/>
      <w:marTop w:val="0"/>
      <w:marBottom w:val="0"/>
      <w:divBdr>
        <w:top w:val="none" w:sz="0" w:space="0" w:color="auto"/>
        <w:left w:val="none" w:sz="0" w:space="0" w:color="auto"/>
        <w:bottom w:val="none" w:sz="0" w:space="0" w:color="auto"/>
        <w:right w:val="none" w:sz="0" w:space="0" w:color="auto"/>
      </w:divBdr>
    </w:div>
    <w:div w:id="2111776492">
      <w:bodyDiv w:val="1"/>
      <w:marLeft w:val="0"/>
      <w:marRight w:val="0"/>
      <w:marTop w:val="0"/>
      <w:marBottom w:val="0"/>
      <w:divBdr>
        <w:top w:val="none" w:sz="0" w:space="0" w:color="auto"/>
        <w:left w:val="none" w:sz="0" w:space="0" w:color="auto"/>
        <w:bottom w:val="none" w:sz="0" w:space="0" w:color="auto"/>
        <w:right w:val="none" w:sz="0" w:space="0" w:color="auto"/>
      </w:divBdr>
    </w:div>
    <w:div w:id="2126076316">
      <w:bodyDiv w:val="1"/>
      <w:marLeft w:val="0"/>
      <w:marRight w:val="0"/>
      <w:marTop w:val="0"/>
      <w:marBottom w:val="0"/>
      <w:divBdr>
        <w:top w:val="none" w:sz="0" w:space="0" w:color="auto"/>
        <w:left w:val="none" w:sz="0" w:space="0" w:color="auto"/>
        <w:bottom w:val="none" w:sz="0" w:space="0" w:color="auto"/>
        <w:right w:val="none" w:sz="0" w:space="0" w:color="auto"/>
      </w:divBdr>
    </w:div>
    <w:div w:id="2130587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image" Target="media/image158.png"/><Relationship Id="rId170" Type="http://schemas.openxmlformats.org/officeDocument/2006/relationships/image" Target="media/image153.png"/><Relationship Id="rId191" Type="http://schemas.openxmlformats.org/officeDocument/2006/relationships/hyperlink" Target="http://bis.net.vn/forums/t/560.aspx" TargetMode="External"/><Relationship Id="rId16" Type="http://schemas.openxmlformats.org/officeDocument/2006/relationships/footer" Target="footer3.xml"/><Relationship Id="rId107" Type="http://schemas.openxmlformats.org/officeDocument/2006/relationships/image" Target="media/image90.png"/><Relationship Id="rId11" Type="http://schemas.microsoft.com/office/2016/09/relationships/commentsIds" Target="commentsIds.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64.png"/><Relationship Id="rId186" Type="http://schemas.openxmlformats.org/officeDocument/2006/relationships/hyperlink" Target="https://bigdatauni.com/tin-tuc/tim-hieu-ve-association-rules-khai-pha-luat-ket-hop-p-1.html"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92" Type="http://schemas.openxmlformats.org/officeDocument/2006/relationships/hyperlink" Target="https://docs.devexpress.com/" TargetMode="External"/><Relationship Id="rId12" Type="http://schemas.microsoft.com/office/2018/08/relationships/commentsExtensible" Target="commentsExtensible.xml"/><Relationship Id="rId17"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hyperlink" Target="https://bigdatauni.com/tin-tuc/phuong-phap-clustering.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72" Type="http://schemas.openxmlformats.org/officeDocument/2006/relationships/image" Target="media/image155.png"/><Relationship Id="rId193" Type="http://schemas.openxmlformats.org/officeDocument/2006/relationships/fontTable" Target="fontTable.xml"/><Relationship Id="rId13" Type="http://schemas.openxmlformats.org/officeDocument/2006/relationships/image" Target="media/image2.jpeg"/><Relationship Id="rId18" Type="http://schemas.openxmlformats.org/officeDocument/2006/relationships/footer" Target="footer5.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hyperlink" Target="https://bigdatauni.com/tin-tuc/thuat-toan-cay-quyet-dinh-classification-regression-tree-cart-p-1.html"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microsoft.com/office/2011/relationships/people" Target="people.xml"/><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hyperlink" Target="https://whitehat.vn/threads/thuat-toan-phan-loai-naive-bayes-va-ung-dung.13775/"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theme" Target="theme/theme1.xml"/><Relationship Id="rId190" Type="http://schemas.openxmlformats.org/officeDocument/2006/relationships/hyperlink" Target="https://itnavi.com.vn/blog/neural-network-la-gi/" TargetMode="External"/><Relationship Id="rId15" Type="http://schemas.openxmlformats.org/officeDocument/2006/relationships/footer" Target="footer2.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microsoft.com/office/2011/relationships/commentsExtended" Target="commentsExtended.xml"/><Relationship Id="rId31" Type="http://schemas.openxmlformats.org/officeDocument/2006/relationships/hyperlink" Target="HuongDanCaiDat.docx" TargetMode="Externa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hyperlink" Target="https://vietnix.vn/data-mining-la-gi/" TargetMode="External"/><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63.png"/><Relationship Id="rId2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525C85-E04F-40CF-85D1-7D7414C6C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5227</TotalTime>
  <Pages>126</Pages>
  <Words>16271</Words>
  <Characters>92748</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Nguyễn Thanh</dc:creator>
  <cp:keywords/>
  <dc:description/>
  <cp:lastModifiedBy>lenovo</cp:lastModifiedBy>
  <cp:revision>493</cp:revision>
  <dcterms:created xsi:type="dcterms:W3CDTF">2021-12-08T18:04:00Z</dcterms:created>
  <dcterms:modified xsi:type="dcterms:W3CDTF">2022-01-07T01:24:00Z</dcterms:modified>
</cp:coreProperties>
</file>